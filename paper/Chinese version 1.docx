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2FD6" w:rsidRDefault="00392FD6" w:rsidP="00392FD6">
      <w:pPr>
        <w:jc w:val="center"/>
        <w:rPr>
          <w:sz w:val="48"/>
          <w:szCs w:val="48"/>
        </w:rPr>
      </w:pPr>
      <w:r w:rsidRPr="00392FD6">
        <w:rPr>
          <w:rFonts w:hint="eastAsia"/>
          <w:sz w:val="48"/>
          <w:szCs w:val="48"/>
        </w:rPr>
        <w:t>商圈</w:t>
      </w:r>
      <w:r w:rsidR="00852A51">
        <w:rPr>
          <w:rFonts w:hint="eastAsia"/>
          <w:sz w:val="48"/>
          <w:szCs w:val="48"/>
        </w:rPr>
        <w:t>(</w:t>
      </w:r>
      <w:r w:rsidR="00852A51">
        <w:rPr>
          <w:sz w:val="48"/>
          <w:szCs w:val="48"/>
        </w:rPr>
        <w:t>R</w:t>
      </w:r>
      <w:r w:rsidR="00852A51" w:rsidRPr="00852A51">
        <w:rPr>
          <w:sz w:val="48"/>
          <w:szCs w:val="48"/>
        </w:rPr>
        <w:t>etail Trade Area</w:t>
      </w:r>
      <w:r w:rsidR="00852A51">
        <w:rPr>
          <w:rFonts w:hint="eastAsia"/>
          <w:sz w:val="48"/>
          <w:szCs w:val="48"/>
        </w:rPr>
        <w:t>)</w:t>
      </w:r>
      <w:r w:rsidRPr="00392FD6">
        <w:rPr>
          <w:rFonts w:hint="eastAsia"/>
          <w:sz w:val="48"/>
          <w:szCs w:val="48"/>
        </w:rPr>
        <w:t>引力模型分析</w:t>
      </w:r>
    </w:p>
    <w:p w:rsidR="005854D1" w:rsidRPr="00392FD6" w:rsidRDefault="005854D1" w:rsidP="00392FD6">
      <w:pPr>
        <w:jc w:val="center"/>
        <w:rPr>
          <w:sz w:val="48"/>
          <w:szCs w:val="48"/>
        </w:rPr>
      </w:pPr>
    </w:p>
    <w:p w:rsidR="005854D1" w:rsidRDefault="005854D1">
      <w:pPr>
        <w:pStyle w:val="1"/>
      </w:pPr>
      <w:r>
        <w:rPr>
          <w:rFonts w:hint="eastAsia"/>
        </w:rPr>
        <w:t>Abstract</w:t>
      </w:r>
    </w:p>
    <w:p w:rsidR="005854D1" w:rsidRPr="005854D1" w:rsidRDefault="0004700B" w:rsidP="005854D1">
      <w:pPr>
        <w:ind w:firstLineChars="200" w:firstLine="420"/>
      </w:pPr>
      <w:r>
        <w:rPr>
          <w:rFonts w:hint="eastAsia"/>
        </w:rPr>
        <w:t>本文通过对轨道交通数据进行分析，结合商业数据分析影响商圈吸引力的因素，构建适用于大型城市的商圈吸引力模型。我们的工作对于商圈的研究有三个主要贡献。首先，文章表明，传统的商圈吸引力模型对于如今经济发达、交通便利的大型城市已经不适用，并提出了包括商业面积在内的四个商圈魅力因素与时间成本、换乘次数两个阻力因素。</w:t>
      </w:r>
      <w:r w:rsidR="005D0AB4">
        <w:rPr>
          <w:rFonts w:hint="eastAsia"/>
        </w:rPr>
        <w:t>基本上，这反应了当今商圈发展现状： 1）便利的交通是距离不再是主要阻力，而是时间成本，2）由于大城市商业发展相对均衡，商业面积的影响程度下降明显，以及3）顾客心理预期会使其对商圈的选择更加有规律（更少换乘、商圈内商品档次等）。第二</w:t>
      </w:r>
      <w:r>
        <w:rPr>
          <w:rFonts w:hint="eastAsia"/>
        </w:rPr>
        <w:t>，提出了一种以地点（人）为中心的商圈辐射范围划分方式，并对其进行了验证。最后我们对模型的预测效果与辅助决策能力进行了评估</w:t>
      </w:r>
      <w:r w:rsidR="005D0AB4">
        <w:rPr>
          <w:rFonts w:hint="eastAsia"/>
        </w:rPr>
        <w:t>，表明在大城市的环境下，本文的工作更有可能为政府和零售企业提供帮助。</w:t>
      </w:r>
      <w:bookmarkStart w:id="0" w:name="_GoBack"/>
      <w:bookmarkEnd w:id="0"/>
    </w:p>
    <w:p w:rsidR="00392FD6" w:rsidRDefault="00392FD6" w:rsidP="00392FD6">
      <w:pPr>
        <w:pStyle w:val="1"/>
        <w:numPr>
          <w:ilvl w:val="0"/>
          <w:numId w:val="1"/>
        </w:numPr>
      </w:pPr>
      <w:r>
        <w:rPr>
          <w:rFonts w:hint="eastAsia"/>
        </w:rPr>
        <w:t>简介</w:t>
      </w:r>
    </w:p>
    <w:p w:rsidR="00EC54CA" w:rsidRDefault="00EC54CA" w:rsidP="00B958B4">
      <w:pPr>
        <w:ind w:firstLineChars="200" w:firstLine="420"/>
      </w:pPr>
      <w:r>
        <w:rPr>
          <w:rFonts w:hint="eastAsia"/>
        </w:rPr>
        <w:t>商圈是零售业聚集的区域，通常是一个地理位置范畴。广义上来说</w:t>
      </w:r>
      <w:r w:rsidRPr="00EC54CA">
        <w:rPr>
          <w:rFonts w:hint="eastAsia"/>
        </w:rPr>
        <w:t>就是城市中的各类</w:t>
      </w:r>
      <w:r>
        <w:rPr>
          <w:rFonts w:hint="eastAsia"/>
        </w:rPr>
        <w:t>零售商店</w:t>
      </w:r>
      <w:r w:rsidRPr="00EC54CA">
        <w:rPr>
          <w:rFonts w:hint="eastAsia"/>
        </w:rPr>
        <w:t>的聚集而成的商业街区，包含餐饮，服饰，金融等各式各样</w:t>
      </w:r>
      <w:r>
        <w:rPr>
          <w:rFonts w:hint="eastAsia"/>
        </w:rPr>
        <w:t>的</w:t>
      </w:r>
      <w:r w:rsidRPr="00EC54CA">
        <w:rPr>
          <w:rFonts w:hint="eastAsia"/>
        </w:rPr>
        <w:t>店铺</w:t>
      </w:r>
      <w:r>
        <w:rPr>
          <w:rFonts w:hint="eastAsia"/>
        </w:rPr>
        <w:t>；而狭义上来说是一家或者多家店铺的覆盖范围。本文基于城市的轨道交通数据和商业数据，对大型城市的核心商圈（广义）来进行的研究，探索了商圈的吸引力与辐射范围。</w:t>
      </w:r>
    </w:p>
    <w:p w:rsidR="00B958B4" w:rsidRDefault="00EC54CA" w:rsidP="00EC54CA">
      <w:pPr>
        <w:ind w:firstLineChars="200" w:firstLine="420"/>
      </w:pPr>
      <w:r>
        <w:rPr>
          <w:rFonts w:hint="eastAsia"/>
        </w:rPr>
        <w:t>商圈的研究有着久远的历史，从最早Reilly</w:t>
      </w:r>
      <w:r>
        <w:t xml:space="preserve"> </w:t>
      </w:r>
      <w:r>
        <w:rPr>
          <w:rFonts w:hint="eastAsia"/>
        </w:rPr>
        <w:t>进行商圈吸引力程度的划分，到Huff</w:t>
      </w:r>
      <w:r>
        <w:t xml:space="preserve"> </w:t>
      </w:r>
      <w:r>
        <w:rPr>
          <w:rFonts w:hint="eastAsia"/>
        </w:rPr>
        <w:t>进一步提出商圈的影响力模型，再到如今各种适用于不同类型商圈的模型的构建，商圈的研究更趋向于定制化。但是，由于各个国家的经济基础与发展情况不同，很难有一个通用的模型来解释商圈的优劣。今天，大城市的交通迅速发展，曾经孤立的零售商圈串联起来，曾经用来对商圈吸引力，商圈辐射范围与程度的模型已经无法适应如今的商圈研究。本文主要通过对轨道交通数据的分析，提取出顾客群体，并根据这个群体的形成特征，计算出相对意义上的商圈</w:t>
      </w:r>
      <w:r w:rsidR="00250527">
        <w:rPr>
          <w:rFonts w:hint="eastAsia"/>
        </w:rPr>
        <w:t>的</w:t>
      </w:r>
      <w:r>
        <w:rPr>
          <w:rFonts w:hint="eastAsia"/>
        </w:rPr>
        <w:t>真实吸引力与辐射能力</w:t>
      </w:r>
      <w:r w:rsidR="00250527">
        <w:rPr>
          <w:rFonts w:hint="eastAsia"/>
        </w:rPr>
        <w:t>。</w:t>
      </w:r>
    </w:p>
    <w:p w:rsidR="00250527" w:rsidRDefault="00250527" w:rsidP="00EC54CA">
      <w:pPr>
        <w:ind w:firstLineChars="200" w:firstLine="420"/>
      </w:pPr>
      <w:r>
        <w:rPr>
          <w:rFonts w:hint="eastAsia"/>
        </w:rPr>
        <w:t>传统商圈研究中很大程度上是基于抽样与专家经验来完成，但是在如今复杂的商业环境下，已经无法满足需求。传统商圈分析主要考虑人口特征，经济基础特点，竞争状况和市场饱和度等因素，但是在大型城市，商圈遍布整个城区，经济基础特点、市场竞争等因素已经没有很大的区分度，这就要求我们根据实际情况来进行研究。</w:t>
      </w:r>
    </w:p>
    <w:p w:rsidR="005854D1" w:rsidRDefault="005854D1" w:rsidP="00EC54CA">
      <w:pPr>
        <w:ind w:firstLineChars="200" w:firstLine="420"/>
      </w:pPr>
      <w:r>
        <w:rPr>
          <w:rFonts w:hint="eastAsia"/>
        </w:rPr>
        <w:t>商圈吸引力指的是一个商圈吸引顾客来此购物的能力，这是基于万有引力定律而产生的。商圈的吸引力不是一成不变的，由于城市发展，交通变迁等因素，商圈的吸引能力也是有所变化。但是在大型城市商圈的发展相对稳定，成熟商圈的变迁缓慢，这就为我们的研究提供了便利。商圈的吸引力</w:t>
      </w:r>
      <w:r w:rsidR="00396B5E">
        <w:rPr>
          <w:rFonts w:hint="eastAsia"/>
        </w:rPr>
        <w:t>主要受商业面积、商圈等级和知名程度等因素影响，这也可以称为商</w:t>
      </w:r>
      <w:r w:rsidR="00396B5E">
        <w:rPr>
          <w:rFonts w:hint="eastAsia"/>
        </w:rPr>
        <w:lastRenderedPageBreak/>
        <w:t>圈的魅力属性，而商圈对某一地点的吸引力还要加上这一地点到商圈的阻力因素。本文中通过</w:t>
      </w:r>
      <w:r w:rsidR="00684351">
        <w:rPr>
          <w:rFonts w:hint="eastAsia"/>
        </w:rPr>
        <w:t>多种形式的研究，提取出了最可能产生影响的因素来进行商圈引力模型的构建，并验证了它的可行性和有效性。</w:t>
      </w:r>
    </w:p>
    <w:p w:rsidR="00EC54CA" w:rsidRDefault="00A8505E" w:rsidP="00EC54CA">
      <w:pPr>
        <w:ind w:firstLineChars="200" w:firstLine="420"/>
      </w:pPr>
      <w:r>
        <w:rPr>
          <w:rFonts w:hint="eastAsia"/>
        </w:rPr>
        <w:t>多个商圈的辐射范围是可能会产生重叠的，在之前的研究中，大部分的工作是根据移动设备（手机）信号来进行的研究，这样做能够很有效的得到顾客行程轨迹等结论，但是会出现一些问题。首先，大型城市核心商圈附近总会提供很多工作岗位，这就造成了大量从业人员的产生，移动设备信号是无法区分这些人群的区别；然后，许多商圈是依托于交通枢纽而建成，一些具有很高低位的交通枢纽会产生很多路过人群，这就对实际的研究造成了很大困扰。</w:t>
      </w:r>
      <w:r w:rsidR="005854D1">
        <w:rPr>
          <w:rFonts w:hint="eastAsia"/>
        </w:rPr>
        <w:t>本文中，我们基于轨道交通数据根据不同人群特征进行了人群类型分离，然后基于购物人群进行进一步研究。除此之外，之前研究中，商圈辐射范围大多是基于人数来进行划分，本文中，我们根据某一地点到商圈购物的可能程度进行划分，这两种方式各自有各自的优势，会在后面详细介绍。</w:t>
      </w:r>
    </w:p>
    <w:p w:rsidR="00684351" w:rsidRDefault="00684351" w:rsidP="00684351">
      <w:pPr>
        <w:ind w:firstLineChars="200" w:firstLine="420"/>
      </w:pPr>
      <w:r>
        <w:rPr>
          <w:rFonts w:hint="eastAsia"/>
        </w:rPr>
        <w:t>本文的工作和研究一共有以下几点贡献：</w:t>
      </w:r>
    </w:p>
    <w:p w:rsidR="00684351" w:rsidRDefault="0050555A" w:rsidP="00684351">
      <w:pPr>
        <w:pStyle w:val="a9"/>
        <w:numPr>
          <w:ilvl w:val="0"/>
          <w:numId w:val="3"/>
        </w:numPr>
        <w:ind w:firstLineChars="0"/>
      </w:pPr>
      <w:r>
        <w:rPr>
          <w:rFonts w:hint="eastAsia"/>
        </w:rPr>
        <w:t>构建了对大型城市具有很好普适性的商圈吸引力模型，能够有效计算核心商圈对城市任意区域的吸引程度。</w:t>
      </w:r>
    </w:p>
    <w:p w:rsidR="00684351" w:rsidRDefault="0050555A" w:rsidP="00684351">
      <w:pPr>
        <w:pStyle w:val="a9"/>
        <w:numPr>
          <w:ilvl w:val="0"/>
          <w:numId w:val="3"/>
        </w:numPr>
        <w:ind w:firstLineChars="0"/>
      </w:pPr>
      <w:r>
        <w:rPr>
          <w:rFonts w:hint="eastAsia"/>
        </w:rPr>
        <w:t>提出了新的商圈辐射范围规划方法</w:t>
      </w:r>
      <w:r w:rsidR="007D39D3">
        <w:rPr>
          <w:rFonts w:hint="eastAsia"/>
        </w:rPr>
        <w:t>（以人为中心）</w:t>
      </w:r>
      <w:r>
        <w:rPr>
          <w:rFonts w:hint="eastAsia"/>
        </w:rPr>
        <w:t>，并使用可视分析的手段展示了商圈辐射范围内不同类型居民与企业，为决策提供帮助。</w:t>
      </w:r>
    </w:p>
    <w:p w:rsidR="00684351" w:rsidRPr="00684351" w:rsidRDefault="007A3AB4" w:rsidP="00684351">
      <w:pPr>
        <w:pStyle w:val="a9"/>
        <w:numPr>
          <w:ilvl w:val="0"/>
          <w:numId w:val="3"/>
        </w:numPr>
        <w:ind w:firstLineChars="0"/>
      </w:pPr>
      <w:r w:rsidRPr="00E45C21">
        <w:rPr>
          <w:rFonts w:hint="eastAsia"/>
          <w:color w:val="FF0000"/>
          <w:rPrChange w:id="1" w:author="Colin L" w:date="2017-08-15T17:03:00Z">
            <w:rPr>
              <w:rFonts w:hint="eastAsia"/>
            </w:rPr>
          </w:rPrChange>
        </w:rPr>
        <w:t>提供商圈预测的方法，能够很有效的对新商圈的可能效益与发展方向进行预测。</w:t>
      </w:r>
    </w:p>
    <w:p w:rsidR="00392FD6" w:rsidRDefault="00392FD6" w:rsidP="00392FD6">
      <w:pPr>
        <w:pStyle w:val="1"/>
        <w:numPr>
          <w:ilvl w:val="0"/>
          <w:numId w:val="1"/>
        </w:numPr>
      </w:pPr>
      <w:r>
        <w:rPr>
          <w:rFonts w:hint="eastAsia"/>
        </w:rPr>
        <w:t>相关工作</w:t>
      </w:r>
    </w:p>
    <w:p w:rsidR="00392FD6" w:rsidRDefault="00392FD6" w:rsidP="00392FD6">
      <w:pPr>
        <w:pStyle w:val="1"/>
        <w:numPr>
          <w:ilvl w:val="0"/>
          <w:numId w:val="1"/>
        </w:numPr>
      </w:pPr>
      <w:r>
        <w:rPr>
          <w:rFonts w:hint="eastAsia"/>
        </w:rPr>
        <w:t>商圈理论与数据</w:t>
      </w:r>
    </w:p>
    <w:p w:rsidR="00852A51" w:rsidRDefault="00D0487B" w:rsidP="00852A51">
      <w:pPr>
        <w:pStyle w:val="2"/>
        <w:numPr>
          <w:ilvl w:val="1"/>
          <w:numId w:val="1"/>
        </w:numPr>
      </w:pPr>
      <w:r>
        <w:rPr>
          <w:rFonts w:hint="eastAsia"/>
        </w:rPr>
        <w:t>零售商圈引力模型</w:t>
      </w:r>
    </w:p>
    <w:p w:rsidR="00C529F5" w:rsidRDefault="00246675" w:rsidP="00242616">
      <w:pPr>
        <w:ind w:firstLineChars="200" w:firstLine="420"/>
      </w:pPr>
      <w:r>
        <w:rPr>
          <w:rFonts w:hint="eastAsia"/>
        </w:rPr>
        <w:t>零售商圈是零售交易区域的辐射范围，但是商圈的概念并没有很明确的定义，本文中，我们认为零售商圈的商业企业聚集所形成的空间范围。同样，在商圈级别划分标准下，本文中所研究的商圈是指由核心商业圈和次级商业圈组成的空间范围。</w:t>
      </w:r>
      <w:r w:rsidR="00C529F5">
        <w:rPr>
          <w:rFonts w:hint="eastAsia"/>
        </w:rPr>
        <w:t>商圈理论中应用最广的是Re</w:t>
      </w:r>
      <w:r w:rsidR="00C529F5">
        <w:t xml:space="preserve">illy Rule </w:t>
      </w:r>
      <w:r w:rsidR="00C529F5">
        <w:rPr>
          <w:rFonts w:hint="eastAsia"/>
        </w:rPr>
        <w:t>和</w:t>
      </w:r>
      <w:r w:rsidR="00C529F5">
        <w:t>H</w:t>
      </w:r>
      <w:r w:rsidR="00C529F5">
        <w:rPr>
          <w:rFonts w:hint="eastAsia"/>
        </w:rPr>
        <w:t>uff</w:t>
      </w:r>
      <w:r w:rsidR="00C529F5">
        <w:t xml:space="preserve"> </w:t>
      </w:r>
      <w:r w:rsidR="00BE6935">
        <w:t>M</w:t>
      </w:r>
      <w:r w:rsidR="00C529F5">
        <w:rPr>
          <w:rFonts w:hint="eastAsia"/>
        </w:rPr>
        <w:t>odel 以及其的演化模型。</w:t>
      </w:r>
    </w:p>
    <w:p w:rsidR="00C529F5" w:rsidRDefault="00C529F5" w:rsidP="00246675">
      <w:pPr>
        <w:ind w:firstLineChars="200" w:firstLine="420"/>
      </w:pPr>
      <w:r>
        <w:rPr>
          <w:rFonts w:hint="eastAsia"/>
        </w:rPr>
        <w:t>由于大多数情况下，企业很难获取详细的商业信息，那么如何选择投资地成为了一个难题，而R</w:t>
      </w:r>
      <w:r>
        <w:t>eilly R</w:t>
      </w:r>
      <w:r>
        <w:rPr>
          <w:rFonts w:hint="eastAsia"/>
        </w:rPr>
        <w:t>ule</w:t>
      </w:r>
      <w:r>
        <w:t xml:space="preserve"> </w:t>
      </w:r>
      <w:r>
        <w:rPr>
          <w:rFonts w:hint="eastAsia"/>
        </w:rPr>
        <w:t>最早为企业提供了容易实现的决策指导。Reilly</w:t>
      </w:r>
      <w:r>
        <w:t xml:space="preserve"> R</w:t>
      </w:r>
      <w:r>
        <w:rPr>
          <w:rFonts w:hint="eastAsia"/>
        </w:rPr>
        <w:t>ule认为商业也具有相互吸引的特性，它以万有引力定律为核心，来确定商圈吸引力临界范围</w:t>
      </w:r>
      <w:r w:rsidR="00BE6935">
        <w:rPr>
          <w:rFonts w:hint="eastAsia"/>
        </w:rPr>
        <w:t>。但是Reilly</w:t>
      </w:r>
      <w:r w:rsidR="00BE6935">
        <w:t xml:space="preserve"> R</w:t>
      </w:r>
      <w:r w:rsidR="00BE6935">
        <w:rPr>
          <w:rFonts w:hint="eastAsia"/>
        </w:rPr>
        <w:t>ule是以商圈为中心的研究，并且需要有较严格的前提才能使结果有效。在我们对上海十九个大型商圈进行研究之后，我们发现使用</w:t>
      </w:r>
      <w:r w:rsidR="00BE6935">
        <w:t>R</w:t>
      </w:r>
      <w:r w:rsidR="00BE6935">
        <w:rPr>
          <w:rFonts w:hint="eastAsia"/>
        </w:rPr>
        <w:t>eilly</w:t>
      </w:r>
      <w:r w:rsidR="00BE6935">
        <w:t xml:space="preserve"> R</w:t>
      </w:r>
      <w:r w:rsidR="00BE6935">
        <w:rPr>
          <w:rFonts w:hint="eastAsia"/>
        </w:rPr>
        <w:t>ule</w:t>
      </w:r>
      <w:r w:rsidR="00BE6935">
        <w:t xml:space="preserve"> </w:t>
      </w:r>
      <w:r w:rsidR="00BE6935">
        <w:rPr>
          <w:rFonts w:hint="eastAsia"/>
        </w:rPr>
        <w:t>是很难确定商圈范围的，由于商圈差异和人群行为等因素。</w:t>
      </w:r>
    </w:p>
    <w:p w:rsidR="00027EED" w:rsidRDefault="007329BD" w:rsidP="00D50221">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55pt;height:108pt">
            <v:imagedata r:id="rId8" o:title="all"/>
          </v:shape>
        </w:pict>
      </w:r>
    </w:p>
    <w:p w:rsidR="00D50221" w:rsidRPr="00D50221" w:rsidRDefault="00D50221" w:rsidP="00D50221">
      <w:r w:rsidRPr="00D50221">
        <w:rPr>
          <w:rFonts w:hint="eastAsia"/>
        </w:rPr>
        <w:t>图1。</w:t>
      </w:r>
      <w:r>
        <w:rPr>
          <w:rFonts w:hint="eastAsia"/>
        </w:rPr>
        <w:t>四个不同类型商圈使用</w:t>
      </w:r>
      <w:r w:rsidRPr="00D50221">
        <w:t>R</w:t>
      </w:r>
      <w:r w:rsidRPr="00D50221">
        <w:rPr>
          <w:rFonts w:hint="eastAsia"/>
        </w:rPr>
        <w:t>eilly</w:t>
      </w:r>
      <w:r w:rsidRPr="00D50221">
        <w:t xml:space="preserve"> R</w:t>
      </w:r>
      <w:r w:rsidRPr="00D50221">
        <w:rPr>
          <w:rFonts w:hint="eastAsia"/>
        </w:rPr>
        <w:t>ule的延伸康帕斯法则</w:t>
      </w:r>
      <w:r>
        <w:rPr>
          <w:rFonts w:hint="eastAsia"/>
        </w:rPr>
        <w:t>（公式1）</w:t>
      </w:r>
      <w:r w:rsidRPr="00D50221">
        <w:rPr>
          <w:rFonts w:hint="eastAsia"/>
        </w:rPr>
        <w:t>计算出的商圈辐射范围</w:t>
      </w:r>
      <w:r>
        <w:rPr>
          <w:rFonts w:hint="eastAsia"/>
        </w:rPr>
        <w:t>。</w:t>
      </w:r>
    </w:p>
    <w:p w:rsidR="00BE6935" w:rsidRDefault="00BE6935" w:rsidP="00246675">
      <w:pPr>
        <w:ind w:firstLineChars="200" w:firstLine="420"/>
        <w:rPr>
          <w:color w:val="FF0000"/>
        </w:rPr>
      </w:pPr>
      <w:r>
        <w:rPr>
          <w:rFonts w:hint="eastAsia"/>
        </w:rPr>
        <w:t>与Reilly</w:t>
      </w:r>
      <w:r>
        <w:t xml:space="preserve"> R</w:t>
      </w:r>
      <w:r>
        <w:rPr>
          <w:rFonts w:hint="eastAsia"/>
        </w:rPr>
        <w:t>ule</w:t>
      </w:r>
      <w:r>
        <w:t xml:space="preserve"> </w:t>
      </w:r>
      <w:r>
        <w:rPr>
          <w:rFonts w:hint="eastAsia"/>
        </w:rPr>
        <w:t>有所不同，Huff</w:t>
      </w:r>
      <w:r>
        <w:t xml:space="preserve"> M</w:t>
      </w:r>
      <w:r>
        <w:rPr>
          <w:rFonts w:hint="eastAsia"/>
        </w:rPr>
        <w:t>odel</w:t>
      </w:r>
      <w:r>
        <w:t xml:space="preserve"> </w:t>
      </w:r>
      <w:r>
        <w:rPr>
          <w:rFonts w:hint="eastAsia"/>
        </w:rPr>
        <w:t>是从顾客的角度进行研究，通过模型计算出一个概率值，这个概率值能够代表当前用户去往某个商圈的概率，但是模型计算概率的时候用到的阻力和魅力因素仅仅包含距离和商店规模。在大都市商圈引力研究中，这两个因素依旧很重要，但是其他因素，例如地理位置，商品档次等，对概率的计算同样占据很重要的位置</w:t>
      </w:r>
      <w:r w:rsidR="0066500C">
        <w:rPr>
          <w:rFonts w:hint="eastAsia"/>
        </w:rPr>
        <w:t>。</w:t>
      </w:r>
    </w:p>
    <w:p w:rsidR="00BE6935" w:rsidRPr="00BE6935" w:rsidRDefault="00BE6935" w:rsidP="00246675">
      <w:pPr>
        <w:ind w:firstLineChars="200" w:firstLine="420"/>
      </w:pPr>
    </w:p>
    <w:p w:rsidR="00852A51" w:rsidRDefault="00D0487B" w:rsidP="00D0487B">
      <w:pPr>
        <w:pStyle w:val="2"/>
        <w:numPr>
          <w:ilvl w:val="1"/>
          <w:numId w:val="1"/>
        </w:numPr>
      </w:pPr>
      <w:r>
        <w:t>R</w:t>
      </w:r>
      <w:r>
        <w:rPr>
          <w:rFonts w:hint="eastAsia"/>
        </w:rPr>
        <w:t>eilly</w:t>
      </w:r>
      <w:r>
        <w:t xml:space="preserve"> Rule and Huff Model</w:t>
      </w:r>
    </w:p>
    <w:p w:rsidR="009A0D09" w:rsidRPr="00242616" w:rsidRDefault="00B34EA4" w:rsidP="00B34EA4">
      <w:pPr>
        <w:ind w:firstLineChars="200" w:firstLine="420"/>
      </w:pPr>
      <w:r w:rsidRPr="00242616">
        <w:rPr>
          <w:rFonts w:hint="eastAsia"/>
        </w:rPr>
        <w:t>Reilly</w:t>
      </w:r>
      <w:r w:rsidRPr="00242616">
        <w:t xml:space="preserve"> R</w:t>
      </w:r>
      <w:r w:rsidRPr="00242616">
        <w:rPr>
          <w:rFonts w:hint="eastAsia"/>
        </w:rPr>
        <w:t>ule</w:t>
      </w:r>
      <w:r w:rsidRPr="00242616">
        <w:t xml:space="preserve"> </w:t>
      </w:r>
      <w:r w:rsidRPr="00242616">
        <w:rPr>
          <w:rFonts w:hint="eastAsia"/>
        </w:rPr>
        <w:t>是</w:t>
      </w:r>
      <w:r w:rsidRPr="00242616">
        <w:t>W. J. Reill</w:t>
      </w:r>
      <w:r w:rsidRPr="00242616">
        <w:rPr>
          <w:rFonts w:hint="eastAsia"/>
        </w:rPr>
        <w:t>y</w:t>
      </w:r>
      <w:r w:rsidRPr="00242616">
        <w:t xml:space="preserve"> </w:t>
      </w:r>
      <w:r w:rsidRPr="00242616">
        <w:rPr>
          <w:rFonts w:hint="eastAsia"/>
        </w:rPr>
        <w:t>最早在1</w:t>
      </w:r>
      <w:r w:rsidRPr="00242616">
        <w:t>931</w:t>
      </w:r>
      <w:r w:rsidRPr="00242616">
        <w:rPr>
          <w:rFonts w:hint="eastAsia"/>
        </w:rPr>
        <w:t>年提出，它的核心观点是：具有零售中心地机能的两个都市，</w:t>
      </w:r>
      <w:r w:rsidRPr="00242616">
        <w:t>对位于其中间的一个都市或城镇的零售交易的吸引</w:t>
      </w:r>
      <w:r w:rsidRPr="00242616">
        <w:rPr>
          <w:rFonts w:hint="eastAsia"/>
        </w:rPr>
        <w:t>力与两都市的人口成正比，与两都市与中间地都市或城镇的距离成反比。</w:t>
      </w:r>
      <w:r w:rsidR="009A0D09" w:rsidRPr="00242616">
        <w:rPr>
          <w:rFonts w:hint="eastAsia"/>
        </w:rPr>
        <w:t>模型</w:t>
      </w:r>
      <w:r w:rsidR="00FB1D6B" w:rsidRPr="00242616">
        <w:rPr>
          <w:rFonts w:hint="eastAsia"/>
        </w:rPr>
        <w:t>(康帕斯</w:t>
      </w:r>
      <w:r w:rsidR="00FB1D6B" w:rsidRPr="00242616">
        <w:t>—R</w:t>
      </w:r>
      <w:r w:rsidR="00FB1D6B" w:rsidRPr="00242616">
        <w:rPr>
          <w:rFonts w:hint="eastAsia"/>
        </w:rPr>
        <w:t>eilly变形)</w:t>
      </w:r>
      <w:r w:rsidR="009A0D09" w:rsidRPr="00242616">
        <w:rPr>
          <w:rFonts w:hint="eastAsia"/>
        </w:rPr>
        <w:t>如下：</w:t>
      </w:r>
    </w:p>
    <w:p w:rsidR="009A0D09" w:rsidRPr="00242616" w:rsidRDefault="00370D79" w:rsidP="00D50221">
      <w:pPr>
        <w:ind w:firstLineChars="200" w:firstLine="420"/>
        <w:jc w:val="center"/>
      </w:pPr>
      <m:oMath>
        <m:sSub>
          <m:sSubPr>
            <m:ctrlPr>
              <w:rPr>
                <w:rFonts w:ascii="Cambria Math" w:hAnsi="Cambria Math"/>
              </w:rPr>
            </m:ctrlPr>
          </m:sSubPr>
          <m:e>
            <m:r>
              <w:rPr>
                <w:rFonts w:ascii="Cambria Math" w:hAnsi="Cambria Math"/>
              </w:rPr>
              <m:t>D</m:t>
            </m:r>
          </m:e>
          <m:sub>
            <m:r>
              <w:rPr>
                <w:rFonts w:ascii="Cambria Math" w:hAnsi="Cambria Math" w:hint="eastAsia"/>
              </w:rPr>
              <m:t>ab</m:t>
            </m:r>
          </m:sub>
        </m:sSub>
        <m:r>
          <w:rPr>
            <w:rFonts w:ascii="Cambria Math" w:hAnsi="Cambria Math" w:hint="eastAsia"/>
          </w:rPr>
          <m:t>=</m:t>
        </m:r>
        <m:r>
          <w:rPr>
            <w:rFonts w:ascii="Cambria Math" w:hAnsi="Cambria Math"/>
          </w:rPr>
          <m:t>d/(1+</m:t>
        </m:r>
        <m:rad>
          <m:radPr>
            <m:degHide m:val="1"/>
            <m:ctrlPr>
              <w:rPr>
                <w:rFonts w:ascii="Cambria Math" w:hAnsi="Cambria Math"/>
                <w:i/>
              </w:rPr>
            </m:ctrlPr>
          </m:radPr>
          <m:deg/>
          <m:e>
            <m:f>
              <m:fPr>
                <m:type m:val="skw"/>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b</m:t>
                    </m:r>
                  </m:sub>
                </m:sSub>
              </m:num>
              <m:den>
                <m:sSub>
                  <m:sSubPr>
                    <m:ctrlPr>
                      <w:rPr>
                        <w:rFonts w:ascii="Cambria Math" w:hAnsi="Cambria Math"/>
                        <w:i/>
                      </w:rPr>
                    </m:ctrlPr>
                  </m:sSubPr>
                  <m:e>
                    <m:r>
                      <w:rPr>
                        <w:rFonts w:ascii="Cambria Math" w:hAnsi="Cambria Math"/>
                      </w:rPr>
                      <m:t>P</m:t>
                    </m:r>
                  </m:e>
                  <m:sub>
                    <m:r>
                      <w:rPr>
                        <w:rFonts w:ascii="Cambria Math" w:hAnsi="Cambria Math"/>
                      </w:rPr>
                      <m:t>a</m:t>
                    </m:r>
                  </m:sub>
                </m:sSub>
              </m:den>
            </m:f>
          </m:e>
        </m:rad>
        <m:r>
          <w:rPr>
            <w:rFonts w:ascii="Cambria Math" w:hAnsi="Cambria Math"/>
          </w:rPr>
          <m:t>)</m:t>
        </m:r>
      </m:oMath>
      <w:r w:rsidR="00D50221" w:rsidRPr="00242616">
        <w:t xml:space="preserve">            </w:t>
      </w:r>
      <w:r w:rsidR="00D50221" w:rsidRPr="00242616">
        <w:rPr>
          <w:rFonts w:hint="eastAsia"/>
        </w:rPr>
        <w:t>（1）</w:t>
      </w:r>
    </w:p>
    <w:p w:rsidR="009A0D09" w:rsidRPr="00242616" w:rsidRDefault="009A07AD" w:rsidP="009A0D09">
      <w:r w:rsidRPr="00242616">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hint="eastAsia"/>
              </w:rPr>
              <m:t>ab</m:t>
            </m:r>
          </m:sub>
        </m:sSub>
      </m:oMath>
      <w:r w:rsidRPr="00242616">
        <w:rPr>
          <w:rFonts w:hint="eastAsia"/>
        </w:rPr>
        <w:t>是A</w:t>
      </w:r>
      <w:r w:rsidR="00231F03" w:rsidRPr="00242616">
        <w:rPr>
          <w:rFonts w:hint="eastAsia"/>
        </w:rPr>
        <w:t>城市</w:t>
      </w:r>
      <w:r w:rsidRPr="00242616">
        <w:rPr>
          <w:rFonts w:hint="eastAsia"/>
        </w:rPr>
        <w:t>的辐射范围（与B相比），</w:t>
      </w:r>
      <m:oMath>
        <m:r>
          <w:rPr>
            <w:rFonts w:ascii="Cambria Math" w:hAnsi="Cambria Math"/>
          </w:rPr>
          <m:t>d</m:t>
        </m:r>
      </m:oMath>
      <w:r w:rsidR="00231F03" w:rsidRPr="00242616">
        <w:rPr>
          <w:rFonts w:hint="eastAsia"/>
        </w:rPr>
        <w:t>为城市A和B之间的距离，</w:t>
      </w:r>
      <m:oMath>
        <m:sSub>
          <m:sSubPr>
            <m:ctrlPr>
              <w:rPr>
                <w:rFonts w:ascii="Cambria Math" w:hAnsi="Cambria Math"/>
                <w:i/>
              </w:rPr>
            </m:ctrlPr>
          </m:sSubPr>
          <m:e>
            <m:r>
              <w:rPr>
                <w:rFonts w:ascii="Cambria Math" w:hAnsi="Cambria Math"/>
              </w:rPr>
              <m:t>P</m:t>
            </m:r>
          </m:e>
          <m:sub>
            <m:r>
              <w:rPr>
                <w:rFonts w:ascii="Cambria Math" w:hAnsi="Cambria Math"/>
              </w:rPr>
              <m:t>a</m:t>
            </m:r>
          </m:sub>
        </m:sSub>
      </m:oMath>
      <w:r w:rsidR="00231F03" w:rsidRPr="00242616">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rPr>
              <m:t>b</m:t>
            </m:r>
          </m:sub>
        </m:sSub>
      </m:oMath>
      <w:r w:rsidR="00231F03" w:rsidRPr="00242616">
        <w:rPr>
          <w:rFonts w:hint="eastAsia"/>
        </w:rPr>
        <w:t>分别是两个城市的人口。</w:t>
      </w:r>
      <w:r w:rsidRPr="00242616">
        <w:rPr>
          <w:rFonts w:hint="eastAsia"/>
        </w:rPr>
        <w:t>在计算过程中，为了更加符合实际以及方便计算，我们</w:t>
      </w:r>
      <w:r w:rsidR="00231F03" w:rsidRPr="00242616">
        <w:rPr>
          <w:rFonts w:hint="eastAsia"/>
        </w:rPr>
        <w:t>用商圈代替城市，</w:t>
      </w:r>
      <w:r w:rsidRPr="00242616">
        <w:rPr>
          <w:rFonts w:hint="eastAsia"/>
        </w:rPr>
        <w:t>时间成本代替距离，商圈所在行政区人口总数进行计算（是否需要说明）。</w:t>
      </w:r>
    </w:p>
    <w:p w:rsidR="00B34EA4" w:rsidRDefault="00B34EA4" w:rsidP="00B34EA4">
      <w:pPr>
        <w:ind w:firstLineChars="200" w:firstLine="420"/>
      </w:pPr>
      <w:r w:rsidRPr="00242616">
        <w:rPr>
          <w:rFonts w:hint="eastAsia"/>
        </w:rPr>
        <w:t>Reilly</w:t>
      </w:r>
      <w:r w:rsidRPr="00242616">
        <w:t xml:space="preserve"> R</w:t>
      </w:r>
      <w:r w:rsidRPr="00242616">
        <w:rPr>
          <w:rFonts w:hint="eastAsia"/>
        </w:rPr>
        <w:t>ule</w:t>
      </w:r>
      <w:r w:rsidRPr="00242616">
        <w:t xml:space="preserve"> </w:t>
      </w:r>
      <w:r w:rsidR="00231F03" w:rsidRPr="00242616">
        <w:rPr>
          <w:rFonts w:hint="eastAsia"/>
        </w:rPr>
        <w:t>在一定程度上能够确立</w:t>
      </w:r>
      <w:r w:rsidRPr="00242616">
        <w:rPr>
          <w:rFonts w:hint="eastAsia"/>
        </w:rPr>
        <w:t>商圈</w:t>
      </w:r>
      <w:r w:rsidR="00231F03" w:rsidRPr="00242616">
        <w:rPr>
          <w:rFonts w:hint="eastAsia"/>
        </w:rPr>
        <w:t>辐射</w:t>
      </w:r>
      <w:r w:rsidRPr="00242616">
        <w:rPr>
          <w:rFonts w:hint="eastAsia"/>
        </w:rPr>
        <w:t>范围，但是由于它考虑的因素过少，</w:t>
      </w:r>
      <w:r w:rsidR="00D50221" w:rsidRPr="00242616">
        <w:rPr>
          <w:rFonts w:hint="eastAsia"/>
        </w:rPr>
        <w:t>同时它认为某地在选择商圈购物时具有唯一性，因此</w:t>
      </w:r>
      <w:r w:rsidRPr="00242616">
        <w:rPr>
          <w:rFonts w:hint="eastAsia"/>
        </w:rPr>
        <w:t>导致误差十分大，</w:t>
      </w:r>
      <w:r w:rsidR="00231F03" w:rsidRPr="00242616">
        <w:rPr>
          <w:rFonts w:hint="eastAsia"/>
        </w:rPr>
        <w:t>我们使用康帕斯法则得到了商圈辐射范围，但是和实际有很大误差，</w:t>
      </w:r>
      <w:r w:rsidRPr="00242616">
        <w:rPr>
          <w:rFonts w:hint="eastAsia"/>
        </w:rPr>
        <w:t>它的误差</w:t>
      </w:r>
      <w:r w:rsidR="00D50221" w:rsidRPr="00242616">
        <w:rPr>
          <w:rFonts w:hint="eastAsia"/>
        </w:rPr>
        <w:t>如图1所示</w:t>
      </w:r>
      <w:r w:rsidR="002D4AF6" w:rsidRPr="00242616">
        <w:rPr>
          <w:rFonts w:hint="eastAsia"/>
        </w:rPr>
        <w:t>，其中选择的四个商圈分别具有不同的特征，徐家汇同时具备交通枢纽和金融中心的地位；南</w:t>
      </w:r>
      <w:r w:rsidR="002D4AF6">
        <w:rPr>
          <w:rFonts w:hint="eastAsia"/>
        </w:rPr>
        <w:t>京东路拥有相当多的小型商场，同时吸引了大量游客；中山公园是重要的交通枢纽；龙阳路连接了上海浦东区域的郊区与市区，本文中的研究大多使用了这四个商圈</w:t>
      </w:r>
      <w:r>
        <w:rPr>
          <w:rFonts w:hint="eastAsia"/>
        </w:rPr>
        <w:t>。同样，应用</w:t>
      </w:r>
      <w:r>
        <w:t>R</w:t>
      </w:r>
      <w:r>
        <w:rPr>
          <w:rFonts w:hint="eastAsia"/>
        </w:rPr>
        <w:t xml:space="preserve">eilly </w:t>
      </w:r>
      <w:r>
        <w:t>R</w:t>
      </w:r>
      <w:r>
        <w:rPr>
          <w:rFonts w:hint="eastAsia"/>
        </w:rPr>
        <w:t>ule 还需要具备</w:t>
      </w:r>
      <w:r w:rsidR="009A0D09">
        <w:rPr>
          <w:rFonts w:hint="eastAsia"/>
        </w:rPr>
        <w:t>几个前提：（1）两个城市（商圈）交通情况类似；（2）两个城市（商圈）属性类似；（3）两个城市（商圈）人口（人群类型）类似。而在实际的研究中，这些因素很难测定，并且具有很大的差异性，我们对满足这些前提的商圈进行研究。</w:t>
      </w:r>
    </w:p>
    <w:p w:rsidR="00F30A7F" w:rsidRPr="00242616" w:rsidRDefault="00F30A7F" w:rsidP="00B34EA4">
      <w:pPr>
        <w:ind w:firstLineChars="200" w:firstLine="420"/>
      </w:pPr>
    </w:p>
    <w:p w:rsidR="009A0D09" w:rsidRPr="00242616" w:rsidRDefault="009A0D09" w:rsidP="00B34EA4">
      <w:pPr>
        <w:ind w:firstLineChars="200" w:firstLine="420"/>
        <w:rPr>
          <w:rFonts w:ascii="Arial" w:hAnsi="Arial" w:cs="Arial"/>
          <w:szCs w:val="21"/>
          <w:shd w:val="clear" w:color="auto" w:fill="FFFFFF"/>
        </w:rPr>
      </w:pPr>
      <w:r w:rsidRPr="00242616">
        <w:rPr>
          <w:rFonts w:hint="eastAsia"/>
        </w:rPr>
        <w:t>Huff</w:t>
      </w:r>
      <w:r w:rsidRPr="00242616">
        <w:t xml:space="preserve"> M</w:t>
      </w:r>
      <w:r w:rsidRPr="00242616">
        <w:rPr>
          <w:rFonts w:hint="eastAsia"/>
        </w:rPr>
        <w:t>odel</w:t>
      </w:r>
      <w:r w:rsidRPr="00242616">
        <w:t xml:space="preserve"> </w:t>
      </w:r>
      <w:r w:rsidRPr="00242616">
        <w:rPr>
          <w:rFonts w:hint="eastAsia"/>
        </w:rPr>
        <w:t>是由</w:t>
      </w:r>
      <w:r w:rsidRPr="00242616">
        <w:t xml:space="preserve">David. L. Huff </w:t>
      </w:r>
      <w:r w:rsidRPr="00242616">
        <w:rPr>
          <w:rFonts w:hint="eastAsia"/>
        </w:rPr>
        <w:t>于1</w:t>
      </w:r>
      <w:r w:rsidRPr="00242616">
        <w:t>963</w:t>
      </w:r>
      <w:r w:rsidRPr="00242616">
        <w:rPr>
          <w:rFonts w:hint="eastAsia"/>
        </w:rPr>
        <w:t>年提出，它认为：</w:t>
      </w:r>
      <w:r w:rsidRPr="00242616">
        <w:rPr>
          <w:rFonts w:ascii="Arial" w:hAnsi="Arial" w:cs="Arial"/>
          <w:szCs w:val="21"/>
          <w:shd w:val="clear" w:color="auto" w:fill="FFFFFF"/>
        </w:rPr>
        <w:t>从事购物行为的消费者对商店的心理认同是影响商店</w:t>
      </w:r>
      <w:hyperlink r:id="rId9" w:tgtFrame="_blank" w:history="1">
        <w:r w:rsidRPr="00242616">
          <w:t>商圈</w:t>
        </w:r>
      </w:hyperlink>
      <w:r w:rsidRPr="00242616">
        <w:rPr>
          <w:rFonts w:ascii="Arial" w:hAnsi="Arial" w:cs="Arial"/>
          <w:szCs w:val="21"/>
          <w:shd w:val="clear" w:color="auto" w:fill="FFFFFF"/>
        </w:rPr>
        <w:t>大小的根本原因，商店商圈的大小规模与消费者是否选择该商店进行购物有关</w:t>
      </w:r>
      <w:r w:rsidR="00FD44D5" w:rsidRPr="00242616">
        <w:rPr>
          <w:rFonts w:ascii="Arial" w:hAnsi="Arial" w:cs="Arial" w:hint="eastAsia"/>
          <w:szCs w:val="21"/>
          <w:shd w:val="clear" w:color="auto" w:fill="FFFFFF"/>
        </w:rPr>
        <w:t>。我们对商圈吸引力的研究以及对大都市零售商圈引力模型的建立主要是基于</w:t>
      </w:r>
      <w:r w:rsidR="00FD44D5" w:rsidRPr="00242616">
        <w:rPr>
          <w:rFonts w:ascii="Arial" w:hAnsi="Arial" w:cs="Arial" w:hint="eastAsia"/>
          <w:szCs w:val="21"/>
          <w:shd w:val="clear" w:color="auto" w:fill="FFFFFF"/>
        </w:rPr>
        <w:t>Huff</w:t>
      </w:r>
      <w:r w:rsidR="00FD44D5" w:rsidRPr="00242616">
        <w:rPr>
          <w:rFonts w:ascii="Arial" w:hAnsi="Arial" w:cs="Arial"/>
          <w:szCs w:val="21"/>
          <w:shd w:val="clear" w:color="auto" w:fill="FFFFFF"/>
        </w:rPr>
        <w:t xml:space="preserve"> M</w:t>
      </w:r>
      <w:r w:rsidR="00FD44D5" w:rsidRPr="00242616">
        <w:rPr>
          <w:rFonts w:ascii="Arial" w:hAnsi="Arial" w:cs="Arial" w:hint="eastAsia"/>
          <w:szCs w:val="21"/>
          <w:shd w:val="clear" w:color="auto" w:fill="FFFFFF"/>
        </w:rPr>
        <w:t>odel</w:t>
      </w:r>
      <w:r w:rsidR="00FD44D5" w:rsidRPr="00242616">
        <w:rPr>
          <w:rFonts w:ascii="Arial" w:hAnsi="Arial" w:cs="Arial" w:hint="eastAsia"/>
          <w:szCs w:val="21"/>
          <w:shd w:val="clear" w:color="auto" w:fill="FFFFFF"/>
        </w:rPr>
        <w:t>，模型如下：</w:t>
      </w:r>
    </w:p>
    <w:p w:rsidR="00FD44D5" w:rsidRPr="00265AC4" w:rsidRDefault="00370D79" w:rsidP="00265AC4">
      <w:pPr>
        <w:ind w:firstLineChars="200" w:firstLine="420"/>
        <w:jc w:val="center"/>
        <w:rPr>
          <w:rFonts w:ascii="Arial" w:hAnsi="Arial" w:cs="Arial"/>
          <w:color w:val="333333"/>
          <w:szCs w:val="21"/>
          <w:shd w:val="clear" w:color="auto" w:fill="FFFFFF"/>
        </w:rPr>
      </w:pPr>
      <m:oMath>
        <m:sSub>
          <m:sSubPr>
            <m:ctrlPr>
              <w:rPr>
                <w:rFonts w:ascii="Cambria Math" w:hAnsi="Cambria Math" w:cs="Arial"/>
                <w:szCs w:val="21"/>
                <w:shd w:val="clear" w:color="auto" w:fill="FFFFFF"/>
              </w:rPr>
            </m:ctrlPr>
          </m:sSubPr>
          <m:e>
            <m:r>
              <w:rPr>
                <w:rFonts w:ascii="Cambria Math" w:hAnsi="Cambria Math" w:cs="Arial"/>
                <w:szCs w:val="21"/>
                <w:shd w:val="clear" w:color="auto" w:fill="FFFFFF"/>
              </w:rPr>
              <m:t>P</m:t>
            </m:r>
          </m:e>
          <m:sub>
            <m:r>
              <w:rPr>
                <w:rFonts w:ascii="Cambria Math" w:hAnsi="Cambria Math" w:cs="Arial" w:hint="eastAsia"/>
                <w:szCs w:val="21"/>
                <w:shd w:val="clear" w:color="auto" w:fill="FFFFFF"/>
              </w:rPr>
              <m:t>i</m:t>
            </m:r>
            <m:r>
              <w:rPr>
                <w:rFonts w:ascii="Cambria Math" w:hAnsi="Cambria Math" w:cs="Arial"/>
                <w:szCs w:val="21"/>
                <w:shd w:val="clear" w:color="auto" w:fill="FFFFFF"/>
              </w:rPr>
              <m:t>j</m:t>
            </m:r>
          </m:sub>
        </m:sSub>
        <m:r>
          <w:rPr>
            <w:rFonts w:ascii="Cambria Math" w:hAnsi="Cambria Math" w:cs="Arial"/>
            <w:szCs w:val="21"/>
            <w:shd w:val="clear" w:color="auto" w:fill="FFFFFF"/>
          </w:rPr>
          <m:t>=</m:t>
        </m:r>
        <m:f>
          <m:fPr>
            <m:ctrlPr>
              <w:rPr>
                <w:rFonts w:ascii="Cambria Math" w:hAnsi="Cambria Math" w:cs="Arial"/>
                <w:i/>
                <w:szCs w:val="21"/>
                <w:shd w:val="clear" w:color="auto" w:fill="FFFFFF"/>
              </w:rPr>
            </m:ctrlPr>
          </m:fPr>
          <m:num>
            <m:f>
              <m:fPr>
                <m:type m:val="skw"/>
                <m:ctrlPr>
                  <w:rPr>
                    <w:rFonts w:ascii="Cambria Math" w:hAnsi="Cambria Math" w:cs="Arial"/>
                    <w:i/>
                    <w:szCs w:val="21"/>
                    <w:shd w:val="clear" w:color="auto" w:fill="FFFFFF"/>
                  </w:rPr>
                </m:ctrlPr>
              </m:fPr>
              <m:num>
                <m:sSubSup>
                  <m:sSubSupPr>
                    <m:ctrlPr>
                      <w:rPr>
                        <w:rFonts w:ascii="Cambria Math" w:hAnsi="Cambria Math" w:cs="Arial"/>
                        <w:i/>
                        <w:szCs w:val="21"/>
                        <w:shd w:val="clear" w:color="auto" w:fill="FFFFFF"/>
                      </w:rPr>
                    </m:ctrlPr>
                  </m:sSubSupPr>
                  <m:e>
                    <m:r>
                      <w:rPr>
                        <w:rFonts w:ascii="Cambria Math" w:hAnsi="Cambria Math" w:cs="Arial"/>
                        <w:szCs w:val="21"/>
                        <w:shd w:val="clear" w:color="auto" w:fill="FFFFFF"/>
                      </w:rPr>
                      <m:t>S</m:t>
                    </m:r>
                  </m:e>
                  <m:sub>
                    <m:r>
                      <w:rPr>
                        <w:rFonts w:ascii="Cambria Math" w:hAnsi="Cambria Math" w:cs="Arial" w:hint="eastAsia"/>
                        <w:szCs w:val="21"/>
                        <w:shd w:val="clear" w:color="auto" w:fill="FFFFFF"/>
                      </w:rPr>
                      <m:t>j</m:t>
                    </m:r>
                  </m:sub>
                  <m:sup>
                    <m:r>
                      <w:rPr>
                        <w:rFonts w:ascii="Cambria Math" w:hAnsi="Cambria Math" w:cs="Arial"/>
                        <w:szCs w:val="21"/>
                        <w:shd w:val="clear" w:color="auto" w:fill="FFFFFF"/>
                      </w:rPr>
                      <m:t>μ</m:t>
                    </m:r>
                  </m:sup>
                </m:sSubSup>
              </m:num>
              <m:den>
                <m:sSubSup>
                  <m:sSubSupPr>
                    <m:ctrlPr>
                      <w:rPr>
                        <w:rFonts w:ascii="Cambria Math" w:hAnsi="Cambria Math" w:cs="Arial"/>
                        <w:i/>
                        <w:szCs w:val="21"/>
                        <w:shd w:val="clear" w:color="auto" w:fill="FFFFFF"/>
                      </w:rPr>
                    </m:ctrlPr>
                  </m:sSubSupPr>
                  <m:e>
                    <m:r>
                      <w:rPr>
                        <w:rFonts w:ascii="Cambria Math" w:hAnsi="Cambria Math" w:cs="Arial"/>
                        <w:szCs w:val="21"/>
                        <w:shd w:val="clear" w:color="auto" w:fill="FFFFFF"/>
                      </w:rPr>
                      <m:t>T</m:t>
                    </m:r>
                  </m:e>
                  <m:sub>
                    <m:r>
                      <w:rPr>
                        <w:rFonts w:ascii="Cambria Math" w:hAnsi="Cambria Math" w:cs="Arial"/>
                        <w:szCs w:val="21"/>
                        <w:shd w:val="clear" w:color="auto" w:fill="FFFFFF"/>
                      </w:rPr>
                      <m:t>ij</m:t>
                    </m:r>
                  </m:sub>
                  <m:sup>
                    <m:r>
                      <w:rPr>
                        <w:rFonts w:ascii="Cambria Math" w:hAnsi="Cambria Math" w:cs="Arial"/>
                        <w:szCs w:val="21"/>
                        <w:shd w:val="clear" w:color="auto" w:fill="FFFFFF"/>
                      </w:rPr>
                      <m:t>λ</m:t>
                    </m:r>
                  </m:sup>
                </m:sSubSup>
              </m:den>
            </m:f>
          </m:num>
          <m:den>
            <m:nary>
              <m:naryPr>
                <m:chr m:val="∑"/>
                <m:limLoc m:val="subSup"/>
                <m:ctrlPr>
                  <w:rPr>
                    <w:rFonts w:ascii="Cambria Math" w:hAnsi="Cambria Math" w:cs="Arial"/>
                    <w:i/>
                    <w:szCs w:val="21"/>
                    <w:shd w:val="clear" w:color="auto" w:fill="FFFFFF"/>
                  </w:rPr>
                </m:ctrlPr>
              </m:naryPr>
              <m:sub>
                <m:r>
                  <w:rPr>
                    <w:rFonts w:ascii="Cambria Math" w:hAnsi="Cambria Math" w:cs="Arial"/>
                    <w:szCs w:val="21"/>
                    <w:shd w:val="clear" w:color="auto" w:fill="FFFFFF"/>
                  </w:rPr>
                  <m:t>j=1</m:t>
                </m:r>
              </m:sub>
              <m:sup>
                <m:r>
                  <w:rPr>
                    <w:rFonts w:ascii="Cambria Math" w:hAnsi="Cambria Math" w:cs="Arial"/>
                    <w:szCs w:val="21"/>
                    <w:shd w:val="clear" w:color="auto" w:fill="FFFFFF"/>
                  </w:rPr>
                  <m:t>n</m:t>
                </m:r>
              </m:sup>
              <m:e>
                <m:f>
                  <m:fPr>
                    <m:type m:val="skw"/>
                    <m:ctrlPr>
                      <w:rPr>
                        <w:rFonts w:ascii="Cambria Math" w:hAnsi="Cambria Math" w:cs="Arial"/>
                        <w:i/>
                        <w:szCs w:val="21"/>
                        <w:shd w:val="clear" w:color="auto" w:fill="FFFFFF"/>
                      </w:rPr>
                    </m:ctrlPr>
                  </m:fPr>
                  <m:num>
                    <m:sSubSup>
                      <m:sSubSupPr>
                        <m:ctrlPr>
                          <w:rPr>
                            <w:rFonts w:ascii="Cambria Math" w:hAnsi="Cambria Math" w:cs="Arial"/>
                            <w:i/>
                            <w:szCs w:val="21"/>
                            <w:shd w:val="clear" w:color="auto" w:fill="FFFFFF"/>
                          </w:rPr>
                        </m:ctrlPr>
                      </m:sSubSupPr>
                      <m:e>
                        <m:r>
                          <w:rPr>
                            <w:rFonts w:ascii="Cambria Math" w:hAnsi="Cambria Math" w:cs="Arial"/>
                            <w:szCs w:val="21"/>
                            <w:shd w:val="clear" w:color="auto" w:fill="FFFFFF"/>
                          </w:rPr>
                          <m:t>S</m:t>
                        </m:r>
                      </m:e>
                      <m:sub>
                        <m:r>
                          <w:rPr>
                            <w:rFonts w:ascii="Cambria Math" w:hAnsi="Cambria Math" w:cs="Arial" w:hint="eastAsia"/>
                            <w:szCs w:val="21"/>
                            <w:shd w:val="clear" w:color="auto" w:fill="FFFFFF"/>
                          </w:rPr>
                          <m:t>j</m:t>
                        </m:r>
                      </m:sub>
                      <m:sup>
                        <m:r>
                          <w:rPr>
                            <w:rFonts w:ascii="Cambria Math" w:hAnsi="Cambria Math" w:cs="Arial"/>
                            <w:szCs w:val="21"/>
                            <w:shd w:val="clear" w:color="auto" w:fill="FFFFFF"/>
                          </w:rPr>
                          <m:t>μ</m:t>
                        </m:r>
                      </m:sup>
                    </m:sSubSup>
                  </m:num>
                  <m:den>
                    <m:sSubSup>
                      <m:sSubSupPr>
                        <m:ctrlPr>
                          <w:rPr>
                            <w:rFonts w:ascii="Cambria Math" w:hAnsi="Cambria Math" w:cs="Arial"/>
                            <w:i/>
                            <w:szCs w:val="21"/>
                            <w:shd w:val="clear" w:color="auto" w:fill="FFFFFF"/>
                          </w:rPr>
                        </m:ctrlPr>
                      </m:sSubSupPr>
                      <m:e>
                        <m:r>
                          <w:rPr>
                            <w:rFonts w:ascii="Cambria Math" w:hAnsi="Cambria Math" w:cs="Arial"/>
                            <w:szCs w:val="21"/>
                            <w:shd w:val="clear" w:color="auto" w:fill="FFFFFF"/>
                          </w:rPr>
                          <m:t>T</m:t>
                        </m:r>
                      </m:e>
                      <m:sub>
                        <m:r>
                          <w:rPr>
                            <w:rFonts w:ascii="Cambria Math" w:hAnsi="Cambria Math" w:cs="Arial"/>
                            <w:szCs w:val="21"/>
                            <w:shd w:val="clear" w:color="auto" w:fill="FFFFFF"/>
                          </w:rPr>
                          <m:t>ij</m:t>
                        </m:r>
                      </m:sub>
                      <m:sup>
                        <m:r>
                          <w:rPr>
                            <w:rFonts w:ascii="Cambria Math" w:hAnsi="Cambria Math" w:cs="Arial"/>
                            <w:szCs w:val="21"/>
                            <w:shd w:val="clear" w:color="auto" w:fill="FFFFFF"/>
                          </w:rPr>
                          <m:t>λ</m:t>
                        </m:r>
                      </m:sup>
                    </m:sSubSup>
                  </m:den>
                </m:f>
              </m:e>
            </m:nary>
          </m:den>
        </m:f>
      </m:oMath>
      <w:r w:rsidR="00265AC4" w:rsidRPr="00242616">
        <w:rPr>
          <w:rFonts w:ascii="Arial" w:hAnsi="Arial" w:cs="Arial"/>
          <w:szCs w:val="21"/>
          <w:shd w:val="clear" w:color="auto" w:fill="FFFFFF"/>
        </w:rPr>
        <w:t>…</w:t>
      </w:r>
      <w:r w:rsidR="00265AC4">
        <w:rPr>
          <w:rFonts w:ascii="Arial" w:hAnsi="Arial" w:cs="Arial"/>
          <w:color w:val="333333"/>
          <w:szCs w:val="21"/>
          <w:shd w:val="clear" w:color="auto" w:fill="FFFFFF"/>
        </w:rPr>
        <w:t>………..(2)</w:t>
      </w:r>
    </w:p>
    <w:p w:rsidR="00FD44D5" w:rsidRDefault="00FD44D5" w:rsidP="00FD44D5">
      <w:pPr>
        <w:rPr>
          <w:rFonts w:ascii="Arial" w:hAnsi="Arial" w:cs="Arial"/>
          <w:color w:val="333333"/>
          <w:szCs w:val="21"/>
          <w:shd w:val="clear" w:color="auto" w:fill="FFFFFF"/>
        </w:rPr>
      </w:pPr>
      <w:r>
        <w:rPr>
          <w:rFonts w:ascii="Arial" w:hAnsi="Arial" w:cs="Arial" w:hint="eastAsia"/>
          <w:color w:val="333333"/>
          <w:szCs w:val="21"/>
          <w:shd w:val="clear" w:color="auto" w:fill="FFFFFF"/>
        </w:rPr>
        <w:t>其中</w:t>
      </w:r>
      <w:r>
        <w:rPr>
          <w:rFonts w:ascii="Arial" w:hAnsi="Arial" w:cs="Arial" w:hint="eastAsia"/>
          <w:color w:val="333333"/>
          <w:szCs w:val="21"/>
          <w:shd w:val="clear" w:color="auto" w:fill="FFFFFF"/>
        </w:rPr>
        <w:t xml:space="preserve"> </w:t>
      </w:r>
      <m:oMath>
        <m:sSub>
          <m:sSubPr>
            <m:ctrlPr>
              <w:rPr>
                <w:rFonts w:ascii="Cambria Math" w:hAnsi="Cambria Math" w:cs="Arial"/>
                <w:color w:val="333333"/>
                <w:szCs w:val="21"/>
                <w:shd w:val="clear" w:color="auto" w:fill="FFFFFF"/>
              </w:rPr>
            </m:ctrlPr>
          </m:sSubPr>
          <m:e>
            <m:r>
              <w:rPr>
                <w:rFonts w:ascii="Cambria Math" w:hAnsi="Cambria Math" w:cs="Arial"/>
                <w:color w:val="333333"/>
                <w:szCs w:val="21"/>
                <w:shd w:val="clear" w:color="auto" w:fill="FFFFFF"/>
              </w:rPr>
              <m:t>P</m:t>
            </m:r>
          </m:e>
          <m:sub>
            <m:r>
              <w:rPr>
                <w:rFonts w:ascii="Cambria Math" w:hAnsi="Cambria Math" w:cs="Arial" w:hint="eastAsia"/>
                <w:color w:val="333333"/>
                <w:szCs w:val="21"/>
                <w:shd w:val="clear" w:color="auto" w:fill="FFFFFF"/>
              </w:rPr>
              <m:t>i</m:t>
            </m:r>
            <m:r>
              <w:rPr>
                <w:rFonts w:ascii="Cambria Math" w:hAnsi="Cambria Math" w:cs="Arial"/>
                <w:color w:val="333333"/>
                <w:szCs w:val="21"/>
                <w:shd w:val="clear" w:color="auto" w:fill="FFFFFF"/>
              </w:rPr>
              <m:t>j</m:t>
            </m:r>
          </m:sub>
        </m:sSub>
      </m:oMath>
      <w:r>
        <w:rPr>
          <w:rFonts w:ascii="Arial" w:hAnsi="Arial" w:cs="Arial" w:hint="eastAsia"/>
          <w:color w:val="333333"/>
          <w:szCs w:val="21"/>
          <w:shd w:val="clear" w:color="auto" w:fill="FFFFFF"/>
        </w:rPr>
        <w:t xml:space="preserve"> </w:t>
      </w:r>
      <w:r>
        <w:rPr>
          <w:rFonts w:ascii="Arial" w:hAnsi="Arial" w:cs="Arial" w:hint="eastAsia"/>
          <w:color w:val="333333"/>
          <w:szCs w:val="21"/>
          <w:shd w:val="clear" w:color="auto" w:fill="FFFFFF"/>
        </w:rPr>
        <w:t>为</w:t>
      </w:r>
      <w:bookmarkStart w:id="2" w:name="OLE_LINK1"/>
      <w:bookmarkStart w:id="3" w:name="OLE_LINK2"/>
      <w:r>
        <w:rPr>
          <w:rFonts w:ascii="Arial" w:hAnsi="Arial" w:cs="Arial" w:hint="eastAsia"/>
          <w:color w:val="333333"/>
          <w:szCs w:val="21"/>
          <w:shd w:val="clear" w:color="auto" w:fill="FFFFFF"/>
        </w:rPr>
        <w:t xml:space="preserve"> </w:t>
      </w:r>
      <m:oMath>
        <m:r>
          <w:rPr>
            <w:rFonts w:ascii="Cambria Math" w:hAnsi="Cambria Math" w:cs="Arial" w:hint="eastAsia"/>
            <w:color w:val="333333"/>
            <w:szCs w:val="21"/>
            <w:shd w:val="clear" w:color="auto" w:fill="FFFFFF"/>
          </w:rPr>
          <m:t>i</m:t>
        </m:r>
      </m:oMath>
      <w:r>
        <w:rPr>
          <w:rFonts w:ascii="Arial" w:hAnsi="Arial" w:cs="Arial" w:hint="eastAsia"/>
          <w:color w:val="333333"/>
          <w:szCs w:val="21"/>
          <w:shd w:val="clear" w:color="auto" w:fill="FFFFFF"/>
        </w:rPr>
        <w:t xml:space="preserve"> </w:t>
      </w:r>
      <w:bookmarkEnd w:id="2"/>
      <w:bookmarkEnd w:id="3"/>
      <w:r>
        <w:rPr>
          <w:rFonts w:ascii="Arial" w:hAnsi="Arial" w:cs="Arial" w:hint="eastAsia"/>
          <w:color w:val="333333"/>
          <w:szCs w:val="21"/>
          <w:shd w:val="clear" w:color="auto" w:fill="FFFFFF"/>
        </w:rPr>
        <w:t>地区顾客到商圈</w:t>
      </w:r>
      <w:r>
        <w:rPr>
          <w:rFonts w:ascii="Arial" w:hAnsi="Arial" w:cs="Arial" w:hint="eastAsia"/>
          <w:color w:val="333333"/>
          <w:szCs w:val="21"/>
          <w:shd w:val="clear" w:color="auto" w:fill="FFFFFF"/>
        </w:rPr>
        <w:t xml:space="preserve"> </w:t>
      </w:r>
      <m:oMath>
        <m:r>
          <w:rPr>
            <w:rFonts w:ascii="Cambria Math" w:hAnsi="Cambria Math" w:cs="Arial" w:hint="eastAsia"/>
            <w:color w:val="333333"/>
            <w:szCs w:val="21"/>
            <w:shd w:val="clear" w:color="auto" w:fill="FFFFFF"/>
          </w:rPr>
          <m:t>j</m:t>
        </m:r>
      </m:oMath>
      <w:r>
        <w:rPr>
          <w:rFonts w:ascii="Arial" w:hAnsi="Arial" w:cs="Arial" w:hint="eastAsia"/>
          <w:color w:val="333333"/>
          <w:szCs w:val="21"/>
          <w:shd w:val="clear" w:color="auto" w:fill="FFFFFF"/>
        </w:rPr>
        <w:t xml:space="preserve"> </w:t>
      </w:r>
      <w:r>
        <w:rPr>
          <w:rFonts w:ascii="Arial" w:hAnsi="Arial" w:cs="Arial" w:hint="eastAsia"/>
          <w:color w:val="333333"/>
          <w:szCs w:val="21"/>
          <w:shd w:val="clear" w:color="auto" w:fill="FFFFFF"/>
        </w:rPr>
        <w:t>消费的概率</w:t>
      </w:r>
      <w:r w:rsidR="00946B71">
        <w:rPr>
          <w:rFonts w:ascii="Arial" w:hAnsi="Arial" w:cs="Arial" w:hint="eastAsia"/>
          <w:color w:val="333333"/>
          <w:szCs w:val="21"/>
          <w:shd w:val="clear" w:color="auto" w:fill="FFFFFF"/>
        </w:rPr>
        <w:t>，</w:t>
      </w:r>
      <m:oMath>
        <m:sSub>
          <m:sSubPr>
            <m:ctrlPr>
              <w:rPr>
                <w:rFonts w:ascii="Cambria Math" w:hAnsi="Cambria Math" w:cs="Arial"/>
                <w:color w:val="333333"/>
                <w:szCs w:val="21"/>
                <w:shd w:val="clear" w:color="auto" w:fill="FFFFFF"/>
              </w:rPr>
            </m:ctrlPr>
          </m:sSubPr>
          <m:e>
            <m:r>
              <w:rPr>
                <w:rFonts w:ascii="Cambria Math" w:hAnsi="Cambria Math" w:cs="Arial"/>
                <w:color w:val="333333"/>
                <w:szCs w:val="21"/>
                <w:shd w:val="clear" w:color="auto" w:fill="FFFFFF"/>
              </w:rPr>
              <m:t>S</m:t>
            </m:r>
          </m:e>
          <m:sub>
            <m:r>
              <w:rPr>
                <w:rFonts w:ascii="Cambria Math" w:hAnsi="Cambria Math" w:cs="Arial" w:hint="eastAsia"/>
                <w:color w:val="333333"/>
                <w:szCs w:val="21"/>
                <w:shd w:val="clear" w:color="auto" w:fill="FFFFFF"/>
              </w:rPr>
              <m:t>j</m:t>
            </m:r>
          </m:sub>
        </m:sSub>
      </m:oMath>
      <w:r w:rsidR="00946B71">
        <w:rPr>
          <w:rFonts w:ascii="Arial" w:hAnsi="Arial" w:cs="Arial" w:hint="eastAsia"/>
          <w:color w:val="333333"/>
          <w:szCs w:val="21"/>
          <w:shd w:val="clear" w:color="auto" w:fill="FFFFFF"/>
        </w:rPr>
        <w:t xml:space="preserve"> </w:t>
      </w:r>
      <w:r w:rsidR="00946B71">
        <w:rPr>
          <w:rFonts w:ascii="Arial" w:hAnsi="Arial" w:cs="Arial" w:hint="eastAsia"/>
          <w:color w:val="333333"/>
          <w:szCs w:val="21"/>
          <w:shd w:val="clear" w:color="auto" w:fill="FFFFFF"/>
        </w:rPr>
        <w:t>是商圈</w:t>
      </w:r>
      <w:r w:rsidR="00946B71">
        <w:rPr>
          <w:rFonts w:ascii="Arial" w:hAnsi="Arial" w:cs="Arial" w:hint="eastAsia"/>
          <w:color w:val="333333"/>
          <w:szCs w:val="21"/>
          <w:shd w:val="clear" w:color="auto" w:fill="FFFFFF"/>
        </w:rPr>
        <w:t xml:space="preserve"> </w:t>
      </w:r>
      <m:oMath>
        <m:r>
          <w:rPr>
            <w:rFonts w:ascii="Cambria Math" w:hAnsi="Cambria Math" w:cs="Arial" w:hint="eastAsia"/>
            <w:color w:val="333333"/>
            <w:szCs w:val="21"/>
            <w:shd w:val="clear" w:color="auto" w:fill="FFFFFF"/>
          </w:rPr>
          <m:t>j</m:t>
        </m:r>
      </m:oMath>
      <w:r w:rsidR="00946B71">
        <w:rPr>
          <w:rFonts w:ascii="Arial" w:hAnsi="Arial" w:cs="Arial" w:hint="eastAsia"/>
          <w:color w:val="333333"/>
          <w:szCs w:val="21"/>
          <w:shd w:val="clear" w:color="auto" w:fill="FFFFFF"/>
        </w:rPr>
        <w:t xml:space="preserve"> </w:t>
      </w:r>
      <w:r w:rsidR="00946B71">
        <w:rPr>
          <w:rFonts w:ascii="Arial" w:hAnsi="Arial" w:cs="Arial" w:hint="eastAsia"/>
          <w:color w:val="333333"/>
          <w:szCs w:val="21"/>
          <w:shd w:val="clear" w:color="auto" w:fill="FFFFFF"/>
        </w:rPr>
        <w:t>的魅力，</w:t>
      </w:r>
      <m:oMath>
        <m:sSub>
          <m:sSubPr>
            <m:ctrlPr>
              <w:rPr>
                <w:rFonts w:ascii="Cambria Math" w:hAnsi="Cambria Math" w:cs="Arial"/>
                <w:color w:val="333333"/>
                <w:szCs w:val="21"/>
                <w:shd w:val="clear" w:color="auto" w:fill="FFFFFF"/>
              </w:rPr>
            </m:ctrlPr>
          </m:sSubPr>
          <m:e>
            <m:r>
              <w:rPr>
                <w:rFonts w:ascii="Cambria Math" w:hAnsi="Cambria Math" w:cs="Arial"/>
                <w:color w:val="333333"/>
                <w:szCs w:val="21"/>
                <w:shd w:val="clear" w:color="auto" w:fill="FFFFFF"/>
              </w:rPr>
              <m:t>T</m:t>
            </m:r>
          </m:e>
          <m:sub>
            <m:r>
              <w:rPr>
                <w:rFonts w:ascii="Cambria Math" w:hAnsi="Cambria Math" w:cs="Arial" w:hint="eastAsia"/>
                <w:color w:val="333333"/>
                <w:szCs w:val="21"/>
                <w:shd w:val="clear" w:color="auto" w:fill="FFFFFF"/>
              </w:rPr>
              <m:t>i</m:t>
            </m:r>
            <m:r>
              <w:rPr>
                <w:rFonts w:ascii="Cambria Math" w:hAnsi="Cambria Math" w:cs="Arial"/>
                <w:color w:val="333333"/>
                <w:szCs w:val="21"/>
                <w:shd w:val="clear" w:color="auto" w:fill="FFFFFF"/>
              </w:rPr>
              <m:t>j</m:t>
            </m:r>
          </m:sub>
        </m:sSub>
      </m:oMath>
      <w:r w:rsidR="00946B71">
        <w:rPr>
          <w:rFonts w:ascii="Arial" w:hAnsi="Arial" w:cs="Arial" w:hint="eastAsia"/>
          <w:color w:val="333333"/>
          <w:szCs w:val="21"/>
          <w:shd w:val="clear" w:color="auto" w:fill="FFFFFF"/>
        </w:rPr>
        <w:t xml:space="preserve"> </w:t>
      </w:r>
      <m:oMath>
        <m:r>
          <w:rPr>
            <w:rFonts w:ascii="Cambria Math" w:hAnsi="Cambria Math" w:cs="Arial" w:hint="eastAsia"/>
            <w:color w:val="333333"/>
            <w:szCs w:val="21"/>
            <w:shd w:val="clear" w:color="auto" w:fill="FFFFFF"/>
          </w:rPr>
          <m:t>i</m:t>
        </m:r>
      </m:oMath>
      <w:r w:rsidR="00946B71">
        <w:rPr>
          <w:rFonts w:ascii="Arial" w:hAnsi="Arial" w:cs="Arial" w:hint="eastAsia"/>
          <w:color w:val="333333"/>
          <w:szCs w:val="21"/>
          <w:shd w:val="clear" w:color="auto" w:fill="FFFFFF"/>
        </w:rPr>
        <w:t xml:space="preserve"> </w:t>
      </w:r>
      <w:r w:rsidR="00946B71">
        <w:rPr>
          <w:rFonts w:ascii="Arial" w:hAnsi="Arial" w:cs="Arial" w:hint="eastAsia"/>
          <w:color w:val="333333"/>
          <w:szCs w:val="21"/>
          <w:shd w:val="clear" w:color="auto" w:fill="FFFFFF"/>
        </w:rPr>
        <w:t>地区顾客到商圈</w:t>
      </w:r>
      <m:oMath>
        <m:r>
          <w:rPr>
            <w:rFonts w:ascii="Cambria Math" w:hAnsi="Cambria Math" w:cs="Arial" w:hint="eastAsia"/>
            <w:color w:val="333333"/>
            <w:szCs w:val="21"/>
            <w:shd w:val="clear" w:color="auto" w:fill="FFFFFF"/>
          </w:rPr>
          <w:lastRenderedPageBreak/>
          <m:t>j</m:t>
        </m:r>
      </m:oMath>
      <w:r w:rsidR="00946B71">
        <w:rPr>
          <w:rFonts w:ascii="Arial" w:hAnsi="Arial" w:cs="Arial" w:hint="eastAsia"/>
          <w:color w:val="333333"/>
          <w:szCs w:val="21"/>
          <w:shd w:val="clear" w:color="auto" w:fill="FFFFFF"/>
        </w:rPr>
        <w:t xml:space="preserve"> </w:t>
      </w:r>
      <w:r w:rsidR="00946B71">
        <w:rPr>
          <w:rFonts w:ascii="Arial" w:hAnsi="Arial" w:cs="Arial" w:hint="eastAsia"/>
          <w:color w:val="333333"/>
          <w:szCs w:val="21"/>
          <w:shd w:val="clear" w:color="auto" w:fill="FFFFFF"/>
        </w:rPr>
        <w:t>的阻力，</w:t>
      </w:r>
      <m:oMath>
        <m:r>
          <w:rPr>
            <w:rFonts w:ascii="Cambria Math" w:hAnsi="Cambria Math" w:cs="Arial"/>
            <w:color w:val="333333"/>
            <w:szCs w:val="21"/>
            <w:shd w:val="clear" w:color="auto" w:fill="FFFFFF"/>
          </w:rPr>
          <m:t>μ</m:t>
        </m:r>
      </m:oMath>
      <w:r w:rsidR="00946B71">
        <w:rPr>
          <w:rFonts w:ascii="Arial" w:hAnsi="Arial" w:cs="Arial" w:hint="eastAsia"/>
          <w:color w:val="333333"/>
          <w:szCs w:val="21"/>
          <w:shd w:val="clear" w:color="auto" w:fill="FFFFFF"/>
        </w:rPr>
        <w:t xml:space="preserve"> </w:t>
      </w:r>
      <w:r w:rsidR="00946B71">
        <w:rPr>
          <w:rFonts w:ascii="Arial" w:hAnsi="Arial" w:cs="Arial" w:hint="eastAsia"/>
          <w:color w:val="333333"/>
          <w:szCs w:val="21"/>
          <w:shd w:val="clear" w:color="auto" w:fill="FFFFFF"/>
        </w:rPr>
        <w:t>和</w:t>
      </w:r>
      <w:r w:rsidR="00946B71">
        <w:rPr>
          <w:rFonts w:ascii="Arial" w:hAnsi="Arial" w:cs="Arial" w:hint="eastAsia"/>
          <w:color w:val="333333"/>
          <w:szCs w:val="21"/>
          <w:shd w:val="clear" w:color="auto" w:fill="FFFFFF"/>
        </w:rPr>
        <w:t xml:space="preserve"> </w:t>
      </w:r>
      <m:oMath>
        <m:r>
          <m:rPr>
            <m:sty m:val="p"/>
          </m:rPr>
          <w:rPr>
            <w:rFonts w:ascii="Cambria Math" w:hAnsi="Cambria Math" w:cs="Arial"/>
            <w:color w:val="333333"/>
            <w:szCs w:val="21"/>
            <w:shd w:val="clear" w:color="auto" w:fill="FFFFFF"/>
          </w:rPr>
          <m:t>λ</m:t>
        </m:r>
      </m:oMath>
      <w:r w:rsidR="00946B71">
        <w:rPr>
          <w:rFonts w:ascii="Arial" w:hAnsi="Arial" w:cs="Arial" w:hint="eastAsia"/>
          <w:color w:val="333333"/>
          <w:szCs w:val="21"/>
          <w:shd w:val="clear" w:color="auto" w:fill="FFFFFF"/>
        </w:rPr>
        <w:t xml:space="preserve"> </w:t>
      </w:r>
      <w:r w:rsidR="00946B71">
        <w:rPr>
          <w:rFonts w:ascii="Arial" w:hAnsi="Arial" w:cs="Arial" w:hint="eastAsia"/>
          <w:color w:val="333333"/>
          <w:szCs w:val="21"/>
          <w:shd w:val="clear" w:color="auto" w:fill="FFFFFF"/>
        </w:rPr>
        <w:t>是以经验为基础所估计的修正值，</w:t>
      </w:r>
      <m:oMath>
        <m:r>
          <w:rPr>
            <w:rFonts w:ascii="Cambria Math" w:hAnsi="Cambria Math" w:cs="Arial" w:hint="eastAsia"/>
            <w:color w:val="333333"/>
            <w:szCs w:val="21"/>
            <w:shd w:val="clear" w:color="auto" w:fill="FFFFFF"/>
          </w:rPr>
          <m:t>n</m:t>
        </m:r>
      </m:oMath>
      <w:r w:rsidR="00946B71">
        <w:rPr>
          <w:rFonts w:ascii="Arial" w:hAnsi="Arial" w:cs="Arial" w:hint="eastAsia"/>
          <w:color w:val="333333"/>
          <w:szCs w:val="21"/>
          <w:shd w:val="clear" w:color="auto" w:fill="FFFFFF"/>
        </w:rPr>
        <w:t xml:space="preserve"> </w:t>
      </w:r>
      <w:r w:rsidR="00946B71">
        <w:rPr>
          <w:rFonts w:ascii="Arial" w:hAnsi="Arial" w:cs="Arial" w:hint="eastAsia"/>
          <w:color w:val="333333"/>
          <w:szCs w:val="21"/>
          <w:shd w:val="clear" w:color="auto" w:fill="FFFFFF"/>
        </w:rPr>
        <w:t>是互相竞争的商圈数。</w:t>
      </w:r>
    </w:p>
    <w:p w:rsidR="00685B03" w:rsidRDefault="00685B03" w:rsidP="00685B03">
      <w:pPr>
        <w:ind w:firstLineChars="200" w:firstLine="420"/>
        <w:rPr>
          <w:rFonts w:ascii="Arial" w:hAnsi="Arial" w:cs="Arial"/>
          <w:color w:val="333333"/>
          <w:szCs w:val="21"/>
          <w:shd w:val="clear" w:color="auto" w:fill="FFFFFF"/>
        </w:rPr>
      </w:pPr>
      <w:r>
        <w:rPr>
          <w:rFonts w:ascii="Arial" w:hAnsi="Arial" w:cs="Arial"/>
          <w:color w:val="333333"/>
          <w:szCs w:val="21"/>
          <w:shd w:val="clear" w:color="auto" w:fill="FFFFFF"/>
        </w:rPr>
        <w:t>H</w:t>
      </w:r>
      <w:r>
        <w:rPr>
          <w:rFonts w:ascii="Arial" w:hAnsi="Arial" w:cs="Arial" w:hint="eastAsia"/>
          <w:color w:val="333333"/>
          <w:szCs w:val="21"/>
          <w:shd w:val="clear" w:color="auto" w:fill="FFFFFF"/>
        </w:rPr>
        <w:t>uff</w:t>
      </w:r>
      <w:r>
        <w:rPr>
          <w:rFonts w:ascii="Arial" w:hAnsi="Arial" w:cs="Arial"/>
          <w:color w:val="333333"/>
          <w:szCs w:val="21"/>
          <w:shd w:val="clear" w:color="auto" w:fill="FFFFFF"/>
        </w:rPr>
        <w:t xml:space="preserve"> M</w:t>
      </w:r>
      <w:r>
        <w:rPr>
          <w:rFonts w:ascii="Arial" w:hAnsi="Arial" w:cs="Arial" w:hint="eastAsia"/>
          <w:color w:val="333333"/>
          <w:szCs w:val="21"/>
          <w:shd w:val="clear" w:color="auto" w:fill="FFFFFF"/>
        </w:rPr>
        <w:t>odel</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从某种程度上得到和实际值很相近的商圈吸引力概率值，但是如果相互影响的商圈数目过多，那么它的计算精度会有一定程度的下降（</w:t>
      </w:r>
      <w:r w:rsidRPr="003905DB">
        <w:rPr>
          <w:rFonts w:ascii="Arial" w:hAnsi="Arial" w:cs="Arial" w:hint="eastAsia"/>
          <w:szCs w:val="21"/>
          <w:shd w:val="clear" w:color="auto" w:fill="FFFFFF"/>
        </w:rPr>
        <w:t>如图</w:t>
      </w:r>
      <w:r w:rsidR="003905DB" w:rsidRPr="003905DB">
        <w:rPr>
          <w:rFonts w:ascii="Arial" w:hAnsi="Arial" w:cs="Arial" w:hint="eastAsia"/>
          <w:szCs w:val="21"/>
          <w:shd w:val="clear" w:color="auto" w:fill="FFFFFF"/>
        </w:rPr>
        <w:t>2</w:t>
      </w:r>
      <w:r w:rsidRPr="003905DB">
        <w:rPr>
          <w:rFonts w:ascii="Arial" w:hAnsi="Arial" w:cs="Arial" w:hint="eastAsia"/>
          <w:szCs w:val="21"/>
          <w:shd w:val="clear" w:color="auto" w:fill="FFFFFF"/>
        </w:rPr>
        <w:t>所示</w:t>
      </w:r>
      <w:r>
        <w:rPr>
          <w:rFonts w:ascii="Arial" w:hAnsi="Arial" w:cs="Arial" w:hint="eastAsia"/>
          <w:color w:val="333333"/>
          <w:szCs w:val="21"/>
          <w:shd w:val="clear" w:color="auto" w:fill="FFFFFF"/>
        </w:rPr>
        <w:t>），同时在当前经济背景下，更多的因素会对商圈魅力产生影响，而阻力的测定也不仅仅是基于空间距离。在本文中</w:t>
      </w:r>
      <w:r w:rsidR="00CE534F">
        <w:rPr>
          <w:rFonts w:ascii="Arial" w:hAnsi="Arial" w:cs="Arial" w:hint="eastAsia"/>
          <w:color w:val="333333"/>
          <w:szCs w:val="21"/>
          <w:shd w:val="clear" w:color="auto" w:fill="FFFFFF"/>
        </w:rPr>
        <w:t>，我们根据文献并且与企业市场经理多次交流，总</w:t>
      </w:r>
      <w:r w:rsidR="00F30A7F">
        <w:rPr>
          <w:rFonts w:ascii="Arial" w:hAnsi="Arial" w:cs="Arial" w:hint="eastAsia"/>
          <w:color w:val="333333"/>
          <w:szCs w:val="21"/>
          <w:shd w:val="clear" w:color="auto" w:fill="FFFFFF"/>
        </w:rPr>
        <w:t>结了十几个可能对商圈魅力和阻力造成影响的因素，并进行了相关性研究</w:t>
      </w:r>
      <w:r w:rsidR="00CE534F">
        <w:rPr>
          <w:rFonts w:ascii="Arial" w:hAnsi="Arial" w:cs="Arial" w:hint="eastAsia"/>
          <w:color w:val="333333"/>
          <w:szCs w:val="21"/>
          <w:shd w:val="clear" w:color="auto" w:fill="FFFFFF"/>
        </w:rPr>
        <w:t>（</w:t>
      </w:r>
      <w:r w:rsidR="00F30A7F" w:rsidRPr="00F30A7F">
        <w:rPr>
          <w:rFonts w:ascii="Arial" w:hAnsi="Arial" w:cs="Arial" w:hint="eastAsia"/>
          <w:szCs w:val="21"/>
          <w:shd w:val="clear" w:color="auto" w:fill="FFFFFF"/>
        </w:rPr>
        <w:t>5.</w:t>
      </w:r>
      <w:r w:rsidR="00F30A7F">
        <w:rPr>
          <w:rFonts w:ascii="Arial" w:hAnsi="Arial" w:cs="Arial"/>
          <w:szCs w:val="21"/>
          <w:shd w:val="clear" w:color="auto" w:fill="FFFFFF"/>
        </w:rPr>
        <w:t>1</w:t>
      </w:r>
      <w:r w:rsidR="00CE534F">
        <w:rPr>
          <w:rFonts w:ascii="Arial" w:hAnsi="Arial" w:cs="Arial" w:hint="eastAsia"/>
          <w:color w:val="333333"/>
          <w:szCs w:val="21"/>
          <w:shd w:val="clear" w:color="auto" w:fill="FFFFFF"/>
        </w:rPr>
        <w:t>），之后对商圈吸引力模型进行了设计（</w:t>
      </w:r>
      <w:r w:rsidR="00F30A7F" w:rsidRPr="00F30A7F">
        <w:rPr>
          <w:rFonts w:ascii="Arial" w:hAnsi="Arial" w:cs="Arial"/>
          <w:szCs w:val="21"/>
          <w:shd w:val="clear" w:color="auto" w:fill="FFFFFF"/>
        </w:rPr>
        <w:t>5.2</w:t>
      </w:r>
      <w:r w:rsidR="00CE534F">
        <w:rPr>
          <w:rFonts w:ascii="Arial" w:hAnsi="Arial" w:cs="Arial" w:hint="eastAsia"/>
          <w:color w:val="333333"/>
          <w:szCs w:val="21"/>
          <w:shd w:val="clear" w:color="auto" w:fill="FFFFFF"/>
        </w:rPr>
        <w:t>）。</w:t>
      </w:r>
    </w:p>
    <w:p w:rsidR="003905DB" w:rsidRDefault="003905DB" w:rsidP="003905DB">
      <w:pPr>
        <w:jc w:val="center"/>
        <w:rPr>
          <w:rFonts w:ascii="Arial" w:hAnsi="Arial" w:cs="Arial"/>
          <w:color w:val="333333"/>
          <w:szCs w:val="21"/>
          <w:shd w:val="clear" w:color="auto" w:fill="FFFFFF"/>
        </w:rPr>
      </w:pPr>
      <w:r>
        <w:rPr>
          <w:noProof/>
        </w:rPr>
        <w:drawing>
          <wp:inline distT="0" distB="0" distL="0" distR="0" wp14:anchorId="45BB0F71" wp14:editId="6B888CA9">
            <wp:extent cx="2109458" cy="1478915"/>
            <wp:effectExtent l="0" t="0" r="5715" b="6985"/>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3905DB" w:rsidRPr="00FD44D5" w:rsidRDefault="003905DB" w:rsidP="003905DB">
      <w:pPr>
        <w:jc w:val="center"/>
        <w:rPr>
          <w:rFonts w:ascii="Arial" w:hAnsi="Arial" w:cs="Arial"/>
          <w:color w:val="333333"/>
          <w:szCs w:val="21"/>
          <w:shd w:val="clear" w:color="auto" w:fill="FFFFFF"/>
        </w:rPr>
      </w:pPr>
      <w:r>
        <w:rPr>
          <w:rFonts w:ascii="Arial" w:hAnsi="Arial" w:cs="Arial" w:hint="eastAsia"/>
          <w:color w:val="333333"/>
          <w:szCs w:val="21"/>
          <w:shd w:val="clear" w:color="auto" w:fill="FFFFFF"/>
        </w:rPr>
        <w:t>图</w:t>
      </w:r>
      <w:r>
        <w:rPr>
          <w:rFonts w:ascii="Arial" w:hAnsi="Arial" w:cs="Arial" w:hint="eastAsia"/>
          <w:color w:val="333333"/>
          <w:szCs w:val="21"/>
          <w:shd w:val="clear" w:color="auto" w:fill="FFFFFF"/>
        </w:rPr>
        <w:t>2</w:t>
      </w:r>
      <w:r>
        <w:rPr>
          <w:rFonts w:ascii="Arial" w:hAnsi="Arial" w:cs="Arial" w:hint="eastAsia"/>
          <w:color w:val="333333"/>
          <w:szCs w:val="21"/>
          <w:shd w:val="clear" w:color="auto" w:fill="FFFFFF"/>
        </w:rPr>
        <w:t>。计算中商圈数目对计算精度的影响（</w:t>
      </w:r>
      <w:r>
        <w:rPr>
          <w:rFonts w:ascii="Arial" w:hAnsi="Arial" w:cs="Arial" w:hint="eastAsia"/>
          <w:color w:val="333333"/>
          <w:szCs w:val="21"/>
          <w:shd w:val="clear" w:color="auto" w:fill="FFFFFF"/>
        </w:rPr>
        <w:t>Huff</w:t>
      </w:r>
      <w:r>
        <w:rPr>
          <w:rFonts w:ascii="Arial" w:hAnsi="Arial" w:cs="Arial"/>
          <w:color w:val="333333"/>
          <w:szCs w:val="21"/>
          <w:shd w:val="clear" w:color="auto" w:fill="FFFFFF"/>
        </w:rPr>
        <w:t xml:space="preserve"> M</w:t>
      </w:r>
      <w:r>
        <w:rPr>
          <w:rFonts w:ascii="Arial" w:hAnsi="Arial" w:cs="Arial" w:hint="eastAsia"/>
          <w:color w:val="333333"/>
          <w:szCs w:val="21"/>
          <w:shd w:val="clear" w:color="auto" w:fill="FFFFFF"/>
        </w:rPr>
        <w:t>ode</w:t>
      </w:r>
      <w:r>
        <w:rPr>
          <w:rFonts w:ascii="Arial" w:hAnsi="Arial" w:cs="Arial" w:hint="eastAsia"/>
          <w:color w:val="333333"/>
          <w:szCs w:val="21"/>
          <w:shd w:val="clear" w:color="auto" w:fill="FFFFFF"/>
        </w:rPr>
        <w:t>平均相对误差）</w:t>
      </w:r>
    </w:p>
    <w:p w:rsidR="00D0487B" w:rsidRDefault="00D0487B" w:rsidP="00D0487B">
      <w:pPr>
        <w:pStyle w:val="2"/>
        <w:numPr>
          <w:ilvl w:val="1"/>
          <w:numId w:val="1"/>
        </w:numPr>
      </w:pPr>
      <w:r>
        <w:t>D</w:t>
      </w:r>
      <w:r>
        <w:rPr>
          <w:rFonts w:hint="eastAsia"/>
        </w:rPr>
        <w:t>ata</w:t>
      </w:r>
    </w:p>
    <w:p w:rsidR="00CE534F" w:rsidRDefault="00504A4C" w:rsidP="00CE534F">
      <w:pPr>
        <w:ind w:firstLineChars="200" w:firstLine="420"/>
      </w:pPr>
      <w:r>
        <w:rPr>
          <w:rFonts w:hint="eastAsia"/>
        </w:rPr>
        <w:t>本文所进行的</w:t>
      </w:r>
      <w:r w:rsidR="00CE534F">
        <w:rPr>
          <w:rFonts w:hint="eastAsia"/>
        </w:rPr>
        <w:t>研究使用了大量数据，极少包含主观因素的影响，因此在一定程度上说具有很高的客观性，所用数据集如下：</w:t>
      </w:r>
    </w:p>
    <w:p w:rsidR="00CE534F" w:rsidRDefault="00CE534F" w:rsidP="00CE534F">
      <w:pPr>
        <w:ind w:firstLineChars="200" w:firstLine="420"/>
      </w:pPr>
      <w:r>
        <w:rPr>
          <w:rFonts w:hint="eastAsia"/>
        </w:rPr>
        <w:t>交通卡刷卡数据：我们使用了2015年4月上海市轨道交通刷卡数据进行分析研究，数据集包含30天共计4亿多行数据，每一行数据包含刷卡时间，刷卡地点，消费金额，进出站标记等属性。</w:t>
      </w:r>
    </w:p>
    <w:p w:rsidR="00543C34" w:rsidRDefault="00543C34" w:rsidP="00CE534F">
      <w:pPr>
        <w:ind w:firstLineChars="200" w:firstLine="420"/>
      </w:pPr>
      <w:r>
        <w:rPr>
          <w:rFonts w:hint="eastAsia"/>
        </w:rPr>
        <w:t>商圈数据：本文中使用了上海市所有核心商圈和部分大型次核心商圈进行研究</w:t>
      </w:r>
      <w:r w:rsidR="00AB1441">
        <w:rPr>
          <w:rFonts w:hint="eastAsia"/>
        </w:rPr>
        <w:t>，共计</w:t>
      </w:r>
      <w:r>
        <w:rPr>
          <w:rFonts w:hint="eastAsia"/>
        </w:rPr>
        <w:t>19个商圈</w:t>
      </w:r>
      <w:r w:rsidR="00AD156C">
        <w:rPr>
          <w:rFonts w:hint="eastAsia"/>
        </w:rPr>
        <w:t>与</w:t>
      </w:r>
      <w:r w:rsidR="00AB1441">
        <w:rPr>
          <w:rFonts w:hint="eastAsia"/>
        </w:rPr>
        <w:t>142</w:t>
      </w:r>
      <w:r w:rsidR="00AD156C">
        <w:rPr>
          <w:rFonts w:hint="eastAsia"/>
        </w:rPr>
        <w:t>个大型商场的信息。</w:t>
      </w:r>
    </w:p>
    <w:p w:rsidR="0066500C" w:rsidRDefault="0066500C" w:rsidP="00CE534F">
      <w:pPr>
        <w:ind w:firstLineChars="200" w:firstLine="420"/>
      </w:pPr>
      <w:r>
        <w:rPr>
          <w:rFonts w:hint="eastAsia"/>
        </w:rPr>
        <w:t>实际吸引力概率：我们根据交通卡刷卡数据区分出工作人群和购物人群，其中我们认为在五天工作日出现四次以上并且路径完全一致，时间大致相同的cardid为工作人群。而周末两天这些工作人群出现并和工作日出行路径一致，时间大致相同的人认为这些人在周末也在工作。这样，我们就得到了购物人群数，并对这些人群进行分析，得到了不同人群聚集地以及公司聚集地信息。之后我们通过对一个月人流的统计分析，得到了不同地区顾客到不同商圈购物的概率值，这个值我们认为能够代表商圈对其的吸引力程度。</w:t>
      </w:r>
    </w:p>
    <w:p w:rsidR="00CE534F" w:rsidRDefault="00CE534F" w:rsidP="00CE534F">
      <w:pPr>
        <w:ind w:firstLineChars="200" w:firstLine="420"/>
      </w:pPr>
      <w:r>
        <w:rPr>
          <w:rFonts w:hint="eastAsia"/>
        </w:rPr>
        <w:t>时间成本：由于上海市的交通发达，传统意义上的空间距离对计算结果会产生一定误差，因此我们引入时间成本这个概念来代替空间距离作为阻力因素的一部分。最初我们对上海地铁官方网站数据进行</w:t>
      </w:r>
      <w:r w:rsidR="00504A4C">
        <w:rPr>
          <w:rFonts w:hint="eastAsia"/>
        </w:rPr>
        <w:t>爬取。在初步计算之后我们发现有很大误差，在实际测算之后我们认为这是由于在交通系统中，总是会以最坏情况（即最大时间）进行测算，因此我们对刷卡数据进行统计分析，把任意站和商圈间的乘客以时间排序，然后取前80%进行平均值计算，因为会有部分乘客由于某种原因长时间停留在轨道交通系统中。</w:t>
      </w:r>
    </w:p>
    <w:p w:rsidR="00504A4C" w:rsidRDefault="00504A4C" w:rsidP="00CE534F">
      <w:pPr>
        <w:ind w:firstLineChars="200" w:firstLine="420"/>
      </w:pPr>
      <w:r>
        <w:rPr>
          <w:rFonts w:hint="eastAsia"/>
        </w:rPr>
        <w:t>商业面积：</w:t>
      </w:r>
      <w:r w:rsidR="0020459A">
        <w:rPr>
          <w:rFonts w:hint="eastAsia"/>
        </w:rPr>
        <w:t>在商圈吸引力研究中，商业面积也具有很高的地位。但是对商业面积的测定十分困难，我们对每个商圈商场进行统计，并对每个商场的官方主页中得到其公布的商场总面积和营业面积两个数据，之后进行计算，得到了每个商圈的商业面积。</w:t>
      </w:r>
    </w:p>
    <w:p w:rsidR="0020459A" w:rsidRDefault="00F76C23" w:rsidP="00CE534F">
      <w:pPr>
        <w:ind w:firstLineChars="200" w:firstLine="420"/>
      </w:pPr>
      <w:r>
        <w:rPr>
          <w:rFonts w:hint="eastAsia"/>
        </w:rPr>
        <w:t>人口总数、人口密度、GDP、人均GDP</w:t>
      </w:r>
      <w:r w:rsidR="00C91C6D">
        <w:rPr>
          <w:rFonts w:hint="eastAsia"/>
        </w:rPr>
        <w:t>：这些可能的影响因素我们从政府的年度报表中得到，因此具有很高的可信度。</w:t>
      </w:r>
    </w:p>
    <w:p w:rsidR="00C91C6D" w:rsidRDefault="00C91C6D" w:rsidP="00CE534F">
      <w:pPr>
        <w:ind w:firstLineChars="200" w:firstLine="420"/>
      </w:pPr>
      <w:r>
        <w:rPr>
          <w:rFonts w:hint="eastAsia"/>
        </w:rPr>
        <w:t>房屋均价：在与企业经理讨论后，我们认为房屋均价可以一定程度上代表这个地区的经济程度，而经济程度可能会对此地区顾客选择商圈</w:t>
      </w:r>
      <w:r w:rsidR="00BB675C">
        <w:rPr>
          <w:rFonts w:hint="eastAsia"/>
        </w:rPr>
        <w:t>有所</w:t>
      </w:r>
      <w:r>
        <w:rPr>
          <w:rFonts w:hint="eastAsia"/>
        </w:rPr>
        <w:t>影响。这部分数据来自互联网房地产</w:t>
      </w:r>
      <w:r>
        <w:rPr>
          <w:rFonts w:hint="eastAsia"/>
        </w:rPr>
        <w:lastRenderedPageBreak/>
        <w:t>企业公布的信息。</w:t>
      </w:r>
    </w:p>
    <w:p w:rsidR="006B0E26" w:rsidRPr="00CE534F" w:rsidRDefault="00C91C6D" w:rsidP="003905DB">
      <w:pPr>
        <w:ind w:firstLineChars="200" w:firstLine="420"/>
      </w:pPr>
      <w:r>
        <w:rPr>
          <w:rFonts w:hint="eastAsia"/>
        </w:rPr>
        <w:t>商圈等级，商品档次</w:t>
      </w:r>
      <w:r w:rsidR="006B0E26">
        <w:rPr>
          <w:rFonts w:hint="eastAsia"/>
        </w:rPr>
        <w:t>，枢纽等级：其中商圈等级和枢纽等级来自于上海市政府公布数据，商品档次通过我们对商圈内商场店铺类型和数量进行统计并分类得到。</w:t>
      </w:r>
    </w:p>
    <w:p w:rsidR="0066500C" w:rsidRDefault="0066500C" w:rsidP="0066500C">
      <w:pPr>
        <w:pStyle w:val="1"/>
        <w:numPr>
          <w:ilvl w:val="0"/>
          <w:numId w:val="1"/>
        </w:numPr>
      </w:pPr>
      <w:r>
        <w:rPr>
          <w:rFonts w:hint="eastAsia"/>
        </w:rPr>
        <w:t>人群与聚集地分析</w:t>
      </w:r>
    </w:p>
    <w:p w:rsidR="00970995" w:rsidRPr="00970995" w:rsidRDefault="00970995" w:rsidP="00970995">
      <w:pPr>
        <w:ind w:firstLineChars="200" w:firstLine="420"/>
      </w:pPr>
      <w:r>
        <w:rPr>
          <w:rFonts w:hint="eastAsia"/>
        </w:rPr>
        <w:t>在商圈决策中，商圈辐射范围内的居民组成占有很大比例。本文中居于交通数据也进行了一部分居民区域性的研究。</w:t>
      </w:r>
    </w:p>
    <w:p w:rsidR="002A45AE" w:rsidRDefault="002A45AE" w:rsidP="002A45AE">
      <w:pPr>
        <w:ind w:firstLineChars="200" w:firstLine="420"/>
      </w:pPr>
      <w:r>
        <w:rPr>
          <w:rFonts w:hint="eastAsia"/>
          <w:snapToGrid w:val="0"/>
        </w:rPr>
        <w:t>每天生成的上千万条刷卡记录中包含着不同的群体</w:t>
      </w:r>
      <w:r>
        <w:rPr>
          <w:snapToGrid w:val="0"/>
        </w:rPr>
        <w:t xml:space="preserve">, </w:t>
      </w:r>
      <w:r>
        <w:rPr>
          <w:rFonts w:hint="eastAsia"/>
          <w:snapToGrid w:val="0"/>
        </w:rPr>
        <w:t>如上班族</w:t>
      </w:r>
      <w:r>
        <w:rPr>
          <w:snapToGrid w:val="0"/>
        </w:rPr>
        <w:t xml:space="preserve">, </w:t>
      </w:r>
      <w:r>
        <w:rPr>
          <w:rFonts w:hint="eastAsia"/>
          <w:snapToGrid w:val="0"/>
        </w:rPr>
        <w:t>老人和游客等</w:t>
      </w:r>
      <w:r>
        <w:rPr>
          <w:snapToGrid w:val="0"/>
        </w:rPr>
        <w:t xml:space="preserve">. </w:t>
      </w:r>
      <w:r>
        <w:rPr>
          <w:rFonts w:hint="eastAsia"/>
          <w:snapToGrid w:val="0"/>
        </w:rPr>
        <w:t>这部分主要分析上班族群体的移动行为特征与聚集地划分。</w:t>
      </w:r>
      <w:r>
        <w:rPr>
          <w:rFonts w:hint="eastAsia"/>
        </w:rPr>
        <w:t>如果一个人的刷卡记录满足：</w:t>
      </w:r>
    </w:p>
    <w:p w:rsidR="002A45AE" w:rsidRDefault="002A45AE" w:rsidP="001D4F86">
      <w:pPr>
        <w:ind w:firstLineChars="200" w:firstLine="420"/>
        <w:jc w:val="center"/>
      </w:pPr>
      <m:oMath>
        <m:r>
          <w:rPr>
            <w:rFonts w:ascii="Cambria Math" w:hAnsi="Cambria Math"/>
          </w:rPr>
          <m:t>W</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hint="eastAsia"/>
                  </w:rPr>
                  <m:t>i</m:t>
                </m:r>
              </m:sub>
            </m:sSub>
            <m:r>
              <m:rPr>
                <m:sty m:val="p"/>
              </m:rPr>
              <w:rPr>
                <w:rFonts w:ascii="Cambria Math" w:hAnsi="Cambria Math"/>
              </w:rPr>
              <m:t xml:space="preserve"> </m:t>
            </m:r>
          </m:e>
        </m:d>
        <m:r>
          <m:rPr>
            <m:sty m:val="p"/>
          </m:rPr>
          <w:rPr>
            <w:rFonts w:ascii="Cambria Math" w:hAnsi="Cambria Math"/>
          </w:rPr>
          <m:t xml:space="preserve"> </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in</m:t>
                </m:r>
              </m:sub>
            </m:sSub>
          </m:e>
        </m:d>
        <m:r>
          <m:rPr>
            <m:sty m:val="p"/>
          </m:rPr>
          <w:rPr>
            <w:rFonts w:ascii="Cambria Math" w:hAnsi="Cambria Math"/>
          </w:rPr>
          <m:t xml:space="preserve">≥4, </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out</m:t>
                </m:r>
              </m:sub>
            </m:sSub>
          </m:e>
        </m:d>
        <m:r>
          <m:rPr>
            <m:sty m:val="p"/>
          </m:rPr>
          <w:rPr>
            <w:rFonts w:ascii="Cambria Math" w:hAnsi="Cambria Math"/>
          </w:rPr>
          <m:t>≥4</m:t>
        </m:r>
        <m:r>
          <m:rPr>
            <m:sty m:val="p"/>
          </m:rPr>
          <w:rPr>
            <w:rFonts w:ascii="Cambria Math" w:hAnsi="Cambria Math" w:hint="eastAsia"/>
          </w:rPr>
          <m:t>}</m:t>
        </m:r>
      </m:oMath>
      <w:r w:rsidR="001D4F86">
        <w:t>………………(3)</w:t>
      </w:r>
    </w:p>
    <w:p w:rsidR="002A45AE" w:rsidRDefault="00970995" w:rsidP="002A45AE">
      <w:r>
        <w:rPr>
          <w:rFonts w:hint="eastAsia"/>
        </w:rPr>
        <w:t>我们认为该乘客属于上班族群体。</w:t>
      </w:r>
      <w:r w:rsidR="002A45AE">
        <w:rPr>
          <w:rFonts w:hint="eastAsia"/>
        </w:rPr>
        <w:t>其中</w:t>
      </w:r>
      <w:r w:rsidR="002A45AE">
        <w:t xml:space="preserve">, </w:t>
      </w:r>
      <w:r w:rsidR="002A45AE">
        <w:rPr>
          <w:i/>
        </w:rPr>
        <w:t>W</w:t>
      </w:r>
      <w:r w:rsidR="002A45AE">
        <w:rPr>
          <w:rFonts w:hint="eastAsia"/>
        </w:rPr>
        <w:t>表示所有满足条件的上班族集合；</w:t>
      </w:r>
      <w:r w:rsidR="002A45AE">
        <w:rPr>
          <w:i/>
        </w:rPr>
        <w:t>W</w:t>
      </w:r>
      <w:r w:rsidR="002A45AE">
        <w:rPr>
          <w:i/>
          <w:vertAlign w:val="subscript"/>
        </w:rPr>
        <w:t>i</w:t>
      </w:r>
      <w:r w:rsidR="002A45AE">
        <w:rPr>
          <w:rFonts w:hint="eastAsia"/>
        </w:rPr>
        <w:t>表示对第</w:t>
      </w:r>
      <w:r w:rsidR="002A45AE">
        <w:rPr>
          <w:i/>
        </w:rPr>
        <w:t>i</w:t>
      </w:r>
      <w:r w:rsidR="002A45AE">
        <w:rPr>
          <w:rFonts w:hint="eastAsia"/>
        </w:rPr>
        <w:t>个乘客若满</w:t>
      </w:r>
      <w:r>
        <w:rPr>
          <w:rFonts w:hint="eastAsia"/>
        </w:rPr>
        <w:t>足至少在工作日连续四天存在刷卡记录并出现在相同的始发站和目的站。</w:t>
      </w:r>
    </w:p>
    <w:p w:rsidR="002459FC" w:rsidRDefault="00970995" w:rsidP="00970995">
      <w:pPr>
        <w:ind w:firstLineChars="200" w:firstLine="420"/>
        <w:rPr>
          <w:snapToGrid w:val="0"/>
        </w:rPr>
      </w:pPr>
      <w:r>
        <w:rPr>
          <w:rFonts w:hint="eastAsia"/>
        </w:rPr>
        <w:t>在去除上班族群体之后，其余的一个人的刷卡记录为某地到一个商圈的循环，那么我们就认为这个人为到这个商圈购物的顾客。</w:t>
      </w:r>
    </w:p>
    <w:p w:rsidR="001469E9" w:rsidRDefault="002A45AE" w:rsidP="001469E9">
      <w:pPr>
        <w:ind w:firstLineChars="200" w:firstLine="420"/>
        <w:jc w:val="left"/>
      </w:pPr>
      <w:r>
        <w:rPr>
          <w:rFonts w:hint="eastAsia"/>
        </w:rPr>
        <w:t>之后，通过可视化的形式，我们得到了居住地点和工作地点（</w:t>
      </w:r>
      <w:r w:rsidR="001469E9">
        <w:rPr>
          <w:rFonts w:hint="eastAsia"/>
        </w:rPr>
        <w:t>图3</w:t>
      </w:r>
      <w:r w:rsidR="003C219A">
        <w:rPr>
          <w:rFonts w:hint="eastAsia"/>
        </w:rPr>
        <w:t>），有助于进一步分析该群体的出行行为特征，从而对零售商圈决策进行辅助。</w:t>
      </w:r>
    </w:p>
    <w:p w:rsidR="002A45AE" w:rsidRDefault="00816D46" w:rsidP="001469E9">
      <w:pPr>
        <w:ind w:firstLineChars="200" w:firstLine="420"/>
        <w:jc w:val="center"/>
      </w:pPr>
      <w:r>
        <w:pict>
          <v:shape id="_x0000_i1026" type="#_x0000_t75" style="width:249.15pt;height:175.35pt">
            <v:imagedata r:id="rId11" o:title="区域"/>
          </v:shape>
        </w:pict>
      </w:r>
    </w:p>
    <w:p w:rsidR="003C219A" w:rsidRPr="002459FC" w:rsidRDefault="001469E9" w:rsidP="00970995">
      <w:pPr>
        <w:ind w:firstLineChars="200" w:firstLine="420"/>
        <w:jc w:val="center"/>
      </w:pPr>
      <w:r>
        <w:rPr>
          <w:rFonts w:hint="eastAsia"/>
        </w:rPr>
        <w:t>图3。根据实时交通流的区域划分可视分析。</w:t>
      </w:r>
    </w:p>
    <w:p w:rsidR="002A45AE" w:rsidRPr="002459FC" w:rsidRDefault="002A45AE" w:rsidP="002A45AE">
      <w:pPr>
        <w:ind w:firstLineChars="200" w:firstLine="420"/>
      </w:pPr>
      <w:r>
        <w:rPr>
          <w:rFonts w:hint="eastAsia"/>
        </w:rPr>
        <w:t>商业行为和居民成分有着密切的关系</w:t>
      </w:r>
      <w:r w:rsidR="00543C34">
        <w:rPr>
          <w:rFonts w:hint="eastAsia"/>
        </w:rPr>
        <w:t>，通过研究我们发现，商圈附近必然会有工作区存在，但是工作区却不一定会依托商圈存在。</w:t>
      </w:r>
    </w:p>
    <w:p w:rsidR="00392FD6" w:rsidRDefault="00392FD6" w:rsidP="00392FD6">
      <w:pPr>
        <w:pStyle w:val="1"/>
        <w:numPr>
          <w:ilvl w:val="0"/>
          <w:numId w:val="1"/>
        </w:numPr>
      </w:pPr>
      <w:r>
        <w:rPr>
          <w:rFonts w:hint="eastAsia"/>
        </w:rPr>
        <w:t>引力模型研究</w:t>
      </w:r>
    </w:p>
    <w:p w:rsidR="00176701" w:rsidRDefault="00D0487B" w:rsidP="00176701">
      <w:pPr>
        <w:pStyle w:val="2"/>
        <w:numPr>
          <w:ilvl w:val="1"/>
          <w:numId w:val="1"/>
        </w:numPr>
      </w:pPr>
      <w:r>
        <w:rPr>
          <w:rFonts w:hint="eastAsia"/>
        </w:rPr>
        <w:t>相关性与相关系数</w:t>
      </w:r>
    </w:p>
    <w:p w:rsidR="00176701" w:rsidRDefault="00176701" w:rsidP="00176701">
      <w:pPr>
        <w:ind w:firstLineChars="200" w:firstLine="420"/>
      </w:pPr>
      <w:r>
        <w:rPr>
          <w:rFonts w:hint="eastAsia"/>
        </w:rPr>
        <w:t>我们计算了Huff Model</w:t>
      </w:r>
      <w:r w:rsidR="00265AC4">
        <w:rPr>
          <w:rFonts w:hint="eastAsia"/>
        </w:rPr>
        <w:t>中两种主要变量对概率值的显著性与相关性，如表1</w:t>
      </w:r>
      <w:r>
        <w:rPr>
          <w:rFonts w:hint="eastAsia"/>
        </w:rPr>
        <w:t>，我们可以看到商业面积与时间成本对商圈吸引力来说都具有显著地相关性，同时时间成本的相关系数为-</w:t>
      </w:r>
      <w:r>
        <w:t>0.4</w:t>
      </w:r>
      <w:r w:rsidR="00265AC4">
        <w:t>89</w:t>
      </w:r>
      <w:r>
        <w:rPr>
          <w:rFonts w:hint="eastAsia"/>
        </w:rPr>
        <w:t>，商业面积的相关系数为0.1</w:t>
      </w:r>
      <w:r w:rsidR="00265AC4">
        <w:t>49</w:t>
      </w:r>
      <w:r>
        <w:rPr>
          <w:rFonts w:hint="eastAsia"/>
        </w:rPr>
        <w:t>。</w:t>
      </w:r>
      <w:r w:rsidR="00265AC4">
        <w:rPr>
          <w:rFonts w:hint="eastAsia"/>
        </w:rPr>
        <w:t>在与零售企业经理讨论后，我们认为所得系数</w:t>
      </w:r>
      <w:r w:rsidR="00265AC4">
        <w:rPr>
          <w:rFonts w:hint="eastAsia"/>
        </w:rPr>
        <w:lastRenderedPageBreak/>
        <w:t>是相对可靠的，因为在上海，交通相对发达，时间成本的影响程度已经远没有十几年前那么大，而由于研究样本都为核心商圈，商业面积的区别程度不大，因此得出的影响因子过小。在对大型商圈的研究中这也是可信的。</w:t>
      </w:r>
    </w:p>
    <w:p w:rsidR="007D39D3" w:rsidRDefault="007D39D3" w:rsidP="00176701">
      <w:pPr>
        <w:ind w:firstLineChars="200" w:firstLine="420"/>
      </w:pPr>
    </w:p>
    <w:tbl>
      <w:tblPr>
        <w:tblStyle w:val="ad"/>
        <w:tblW w:w="0" w:type="auto"/>
        <w:tblLook w:val="04A0" w:firstRow="1" w:lastRow="0" w:firstColumn="1" w:lastColumn="0" w:noHBand="0" w:noVBand="1"/>
      </w:tblPr>
      <w:tblGrid>
        <w:gridCol w:w="2074"/>
        <w:gridCol w:w="2074"/>
        <w:gridCol w:w="2074"/>
        <w:gridCol w:w="2074"/>
      </w:tblGrid>
      <w:tr w:rsidR="007D39D3" w:rsidTr="00FB13E1">
        <w:tc>
          <w:tcPr>
            <w:tcW w:w="2074" w:type="dxa"/>
          </w:tcPr>
          <w:p w:rsidR="007D39D3" w:rsidRDefault="007D39D3" w:rsidP="00FB13E1">
            <w:r>
              <w:rPr>
                <w:rFonts w:hint="eastAsia"/>
              </w:rPr>
              <w:t>变量</w:t>
            </w:r>
          </w:p>
        </w:tc>
        <w:tc>
          <w:tcPr>
            <w:tcW w:w="2074" w:type="dxa"/>
          </w:tcPr>
          <w:p w:rsidR="007D39D3" w:rsidRDefault="007D39D3" w:rsidP="00FB13E1">
            <w:r>
              <w:rPr>
                <w:rFonts w:hint="eastAsia"/>
              </w:rPr>
              <w:t>概率</w:t>
            </w:r>
          </w:p>
        </w:tc>
        <w:tc>
          <w:tcPr>
            <w:tcW w:w="2074" w:type="dxa"/>
          </w:tcPr>
          <w:p w:rsidR="007D39D3" w:rsidRDefault="007D39D3" w:rsidP="00FB13E1">
            <w:r>
              <w:rPr>
                <w:rFonts w:hint="eastAsia"/>
              </w:rPr>
              <w:t>时间成本</w:t>
            </w:r>
          </w:p>
        </w:tc>
        <w:tc>
          <w:tcPr>
            <w:tcW w:w="2074" w:type="dxa"/>
          </w:tcPr>
          <w:p w:rsidR="007D39D3" w:rsidRDefault="007D39D3" w:rsidP="00FB13E1">
            <w:r>
              <w:rPr>
                <w:rFonts w:hint="eastAsia"/>
              </w:rPr>
              <w:t>商业面积</w:t>
            </w:r>
          </w:p>
        </w:tc>
      </w:tr>
      <w:tr w:rsidR="007D39D3" w:rsidTr="00FB13E1">
        <w:tc>
          <w:tcPr>
            <w:tcW w:w="2074" w:type="dxa"/>
          </w:tcPr>
          <w:p w:rsidR="007D39D3" w:rsidRDefault="007D39D3" w:rsidP="00FB13E1">
            <w:r>
              <w:rPr>
                <w:rFonts w:hint="eastAsia"/>
              </w:rPr>
              <w:t>相关性</w:t>
            </w:r>
          </w:p>
        </w:tc>
        <w:tc>
          <w:tcPr>
            <w:tcW w:w="2074" w:type="dxa"/>
          </w:tcPr>
          <w:p w:rsidR="007D39D3" w:rsidRDefault="007D39D3" w:rsidP="00FB13E1">
            <w:r>
              <w:rPr>
                <w:rFonts w:hint="eastAsia"/>
              </w:rPr>
              <w:t>1.000</w:t>
            </w:r>
          </w:p>
        </w:tc>
        <w:tc>
          <w:tcPr>
            <w:tcW w:w="2074" w:type="dxa"/>
          </w:tcPr>
          <w:p w:rsidR="007D39D3" w:rsidRDefault="007D39D3" w:rsidP="00FB13E1">
            <w:r>
              <w:rPr>
                <w:rFonts w:hint="eastAsia"/>
              </w:rPr>
              <w:t>-</w:t>
            </w:r>
            <w:r>
              <w:t>0.489</w:t>
            </w:r>
          </w:p>
        </w:tc>
        <w:tc>
          <w:tcPr>
            <w:tcW w:w="2074" w:type="dxa"/>
          </w:tcPr>
          <w:p w:rsidR="007D39D3" w:rsidRDefault="007D39D3" w:rsidP="00FB13E1">
            <w:r>
              <w:rPr>
                <w:rFonts w:hint="eastAsia"/>
              </w:rPr>
              <w:t>0.1</w:t>
            </w:r>
            <w:r>
              <w:t>49</w:t>
            </w:r>
          </w:p>
        </w:tc>
      </w:tr>
      <w:tr w:rsidR="007D39D3" w:rsidTr="00FB13E1">
        <w:tc>
          <w:tcPr>
            <w:tcW w:w="2074" w:type="dxa"/>
          </w:tcPr>
          <w:p w:rsidR="007D39D3" w:rsidRDefault="007D39D3" w:rsidP="00FB13E1">
            <w:r>
              <w:rPr>
                <w:rFonts w:hint="eastAsia"/>
              </w:rPr>
              <w:t>显著性</w:t>
            </w:r>
          </w:p>
        </w:tc>
        <w:tc>
          <w:tcPr>
            <w:tcW w:w="2074" w:type="dxa"/>
          </w:tcPr>
          <w:p w:rsidR="007D39D3" w:rsidRDefault="007D39D3" w:rsidP="00FB13E1">
            <w:r>
              <w:rPr>
                <w:rFonts w:hint="eastAsia"/>
              </w:rPr>
              <w:t>.</w:t>
            </w:r>
          </w:p>
        </w:tc>
        <w:tc>
          <w:tcPr>
            <w:tcW w:w="2074" w:type="dxa"/>
          </w:tcPr>
          <w:p w:rsidR="007D39D3" w:rsidRDefault="007D39D3" w:rsidP="00FB13E1">
            <w:r>
              <w:rPr>
                <w:rFonts w:hint="eastAsia"/>
              </w:rPr>
              <w:t>.000</w:t>
            </w:r>
          </w:p>
        </w:tc>
        <w:tc>
          <w:tcPr>
            <w:tcW w:w="2074" w:type="dxa"/>
          </w:tcPr>
          <w:p w:rsidR="007D39D3" w:rsidRDefault="007D39D3" w:rsidP="00FB13E1">
            <w:r>
              <w:rPr>
                <w:rFonts w:hint="eastAsia"/>
              </w:rPr>
              <w:t>.000</w:t>
            </w:r>
          </w:p>
        </w:tc>
      </w:tr>
      <w:tr w:rsidR="007D39D3" w:rsidTr="00FB13E1">
        <w:tc>
          <w:tcPr>
            <w:tcW w:w="2074" w:type="dxa"/>
          </w:tcPr>
          <w:p w:rsidR="007D39D3" w:rsidRDefault="007D39D3" w:rsidP="00FB13E1">
            <w:r>
              <w:rPr>
                <w:rFonts w:hint="eastAsia"/>
              </w:rPr>
              <w:t>样本</w:t>
            </w:r>
          </w:p>
        </w:tc>
        <w:tc>
          <w:tcPr>
            <w:tcW w:w="2074" w:type="dxa"/>
          </w:tcPr>
          <w:p w:rsidR="007D39D3" w:rsidRDefault="007D39D3" w:rsidP="00FB13E1">
            <w:r>
              <w:t>5111</w:t>
            </w:r>
          </w:p>
        </w:tc>
        <w:tc>
          <w:tcPr>
            <w:tcW w:w="2074" w:type="dxa"/>
          </w:tcPr>
          <w:p w:rsidR="007D39D3" w:rsidRDefault="007D39D3" w:rsidP="00FB13E1">
            <w:r>
              <w:t>5111</w:t>
            </w:r>
          </w:p>
        </w:tc>
        <w:tc>
          <w:tcPr>
            <w:tcW w:w="2074" w:type="dxa"/>
          </w:tcPr>
          <w:p w:rsidR="007D39D3" w:rsidRDefault="007D39D3" w:rsidP="00FB13E1">
            <w:r>
              <w:t>5111</w:t>
            </w:r>
          </w:p>
        </w:tc>
      </w:tr>
    </w:tbl>
    <w:p w:rsidR="007D39D3" w:rsidRPr="007D39D3" w:rsidRDefault="007D39D3" w:rsidP="007D39D3">
      <w:r>
        <w:rPr>
          <w:rFonts w:hint="eastAsia"/>
        </w:rPr>
        <w:t>表1。时间成本与商业面积对概率的相关性和显著性。</w:t>
      </w:r>
    </w:p>
    <w:p w:rsidR="00176701" w:rsidRDefault="00176701" w:rsidP="00176701">
      <w:pPr>
        <w:ind w:firstLineChars="200" w:firstLine="420"/>
        <w:rPr>
          <w:rFonts w:ascii="Arial" w:hAnsi="Arial" w:cs="Arial"/>
          <w:color w:val="333333"/>
          <w:szCs w:val="21"/>
          <w:shd w:val="clear" w:color="auto" w:fill="FFFFFF"/>
        </w:rPr>
      </w:pPr>
      <w:r>
        <w:rPr>
          <w:rFonts w:hint="eastAsia"/>
        </w:rPr>
        <w:t>由</w:t>
      </w:r>
      <w:r w:rsidRPr="00265AC4">
        <w:rPr>
          <w:rFonts w:hint="eastAsia"/>
        </w:rPr>
        <w:t>公式</w:t>
      </w:r>
      <w:r w:rsidR="00265AC4" w:rsidRPr="00265AC4">
        <w:t>2</w:t>
      </w:r>
      <w:r w:rsidRPr="00265AC4">
        <w:rPr>
          <w:rFonts w:hint="eastAsia"/>
        </w:rPr>
        <w:t>可以</w:t>
      </w:r>
      <w:r>
        <w:rPr>
          <w:rFonts w:hint="eastAsia"/>
        </w:rPr>
        <w:t xml:space="preserve">看出，在Huff </w:t>
      </w:r>
      <w:r>
        <w:t>M</w:t>
      </w:r>
      <w:r>
        <w:rPr>
          <w:rFonts w:hint="eastAsia"/>
        </w:rPr>
        <w:t>odel中，</w:t>
      </w:r>
      <w:bookmarkStart w:id="4" w:name="OLE_LINK4"/>
      <w:bookmarkStart w:id="5" w:name="OLE_LINK5"/>
      <m:oMath>
        <m:r>
          <w:rPr>
            <w:rFonts w:ascii="Cambria Math" w:hAnsi="Cambria Math" w:cs="Arial"/>
            <w:color w:val="333333"/>
            <w:szCs w:val="21"/>
            <w:shd w:val="clear" w:color="auto" w:fill="FFFFFF"/>
          </w:rPr>
          <m:t>μ</m:t>
        </m:r>
      </m:oMath>
      <w:r>
        <w:rPr>
          <w:rFonts w:ascii="Arial" w:hAnsi="Arial" w:cs="Arial" w:hint="eastAsia"/>
          <w:color w:val="333333"/>
          <w:szCs w:val="21"/>
          <w:shd w:val="clear" w:color="auto" w:fill="FFFFFF"/>
        </w:rPr>
        <w:t xml:space="preserve"> </w:t>
      </w:r>
      <w:r>
        <w:rPr>
          <w:rFonts w:ascii="Arial" w:hAnsi="Arial" w:cs="Arial" w:hint="eastAsia"/>
          <w:color w:val="333333"/>
          <w:szCs w:val="21"/>
          <w:shd w:val="clear" w:color="auto" w:fill="FFFFFF"/>
        </w:rPr>
        <w:t>和</w:t>
      </w:r>
      <w:r>
        <w:rPr>
          <w:rFonts w:ascii="Arial" w:hAnsi="Arial" w:cs="Arial" w:hint="eastAsia"/>
          <w:color w:val="333333"/>
          <w:szCs w:val="21"/>
          <w:shd w:val="clear" w:color="auto" w:fill="FFFFFF"/>
        </w:rPr>
        <w:t xml:space="preserve"> </w:t>
      </w:r>
      <m:oMath>
        <m:r>
          <m:rPr>
            <m:sty m:val="p"/>
          </m:rPr>
          <w:rPr>
            <w:rFonts w:ascii="Cambria Math" w:hAnsi="Cambria Math" w:cs="Arial"/>
            <w:color w:val="333333"/>
            <w:szCs w:val="21"/>
            <w:shd w:val="clear" w:color="auto" w:fill="FFFFFF"/>
          </w:rPr>
          <m:t>λ</m:t>
        </m:r>
      </m:oMath>
      <w:r>
        <w:rPr>
          <w:rFonts w:ascii="Arial" w:hAnsi="Arial" w:cs="Arial" w:hint="eastAsia"/>
          <w:color w:val="333333"/>
          <w:szCs w:val="21"/>
          <w:shd w:val="clear" w:color="auto" w:fill="FFFFFF"/>
        </w:rPr>
        <w:t xml:space="preserve"> </w:t>
      </w:r>
      <w:bookmarkEnd w:id="4"/>
      <w:bookmarkEnd w:id="5"/>
      <w:r>
        <w:rPr>
          <w:rFonts w:ascii="Arial" w:hAnsi="Arial" w:cs="Arial" w:hint="eastAsia"/>
          <w:color w:val="333333"/>
          <w:szCs w:val="21"/>
          <w:shd w:val="clear" w:color="auto" w:fill="FFFFFF"/>
        </w:rPr>
        <w:t>是模型调节指数，由于在商业方法中，这两个指数是由相关领域专家通过经验得到，为了对商圈吸引力的研究更加深入，我们邀请了相关领域专家，帮助我们给出两个调节指数值，作为主观指数值，同样，我们通过大样本相关分析，得到了相关系数，</w:t>
      </w:r>
      <w:r w:rsidR="00E723D6">
        <w:rPr>
          <w:rFonts w:ascii="Arial" w:hAnsi="Arial" w:cs="Arial" w:hint="eastAsia"/>
          <w:color w:val="333333"/>
          <w:szCs w:val="21"/>
          <w:shd w:val="clear" w:color="auto" w:fill="FFFFFF"/>
        </w:rPr>
        <w:t>把相关系数作为</w:t>
      </w:r>
      <w:r>
        <w:rPr>
          <w:rFonts w:ascii="Arial" w:hAnsi="Arial" w:cs="Arial" w:hint="eastAsia"/>
          <w:color w:val="333333"/>
          <w:szCs w:val="21"/>
          <w:shd w:val="clear" w:color="auto" w:fill="FFFFFF"/>
        </w:rPr>
        <w:t>一组调节指数，作为客观指数值</w:t>
      </w:r>
      <w:r w:rsidR="00E723D6">
        <w:rPr>
          <w:rFonts w:ascii="Arial" w:hAnsi="Arial" w:cs="Arial" w:hint="eastAsia"/>
          <w:color w:val="333333"/>
          <w:szCs w:val="21"/>
          <w:shd w:val="clear" w:color="auto" w:fill="FFFFFF"/>
        </w:rPr>
        <w:t>。我们加入了一个约束条件，</w:t>
      </w:r>
      <m:oMath>
        <m:r>
          <w:rPr>
            <w:rFonts w:ascii="Cambria Math" w:hAnsi="Cambria Math" w:cs="Arial"/>
            <w:color w:val="333333"/>
            <w:szCs w:val="21"/>
            <w:shd w:val="clear" w:color="auto" w:fill="FFFFFF"/>
          </w:rPr>
          <m:t>μ</m:t>
        </m:r>
      </m:oMath>
      <w:r w:rsidR="00E723D6">
        <w:rPr>
          <w:rFonts w:ascii="Arial" w:hAnsi="Arial" w:cs="Arial" w:hint="eastAsia"/>
          <w:color w:val="333333"/>
          <w:szCs w:val="21"/>
          <w:shd w:val="clear" w:color="auto" w:fill="FFFFFF"/>
        </w:rPr>
        <w:t xml:space="preserve"> + </w:t>
      </w:r>
      <m:oMath>
        <m:r>
          <w:rPr>
            <w:rFonts w:ascii="Cambria Math" w:hAnsi="Cambria Math" w:cs="Arial"/>
            <w:color w:val="333333"/>
            <w:szCs w:val="21"/>
            <w:shd w:val="clear" w:color="auto" w:fill="FFFFFF"/>
          </w:rPr>
          <m:t>λ</m:t>
        </m:r>
      </m:oMath>
      <w:r w:rsidR="00E723D6">
        <w:rPr>
          <w:rFonts w:ascii="Arial" w:hAnsi="Arial" w:cs="Arial" w:hint="eastAsia"/>
          <w:color w:val="333333"/>
          <w:szCs w:val="21"/>
          <w:shd w:val="clear" w:color="auto" w:fill="FFFFFF"/>
        </w:rPr>
        <w:t>=</w:t>
      </w:r>
      <w:r w:rsidR="00E723D6">
        <w:rPr>
          <w:rFonts w:ascii="Arial" w:hAnsi="Arial" w:cs="Arial"/>
          <w:color w:val="333333"/>
          <w:szCs w:val="21"/>
          <w:shd w:val="clear" w:color="auto" w:fill="FFFFFF"/>
        </w:rPr>
        <w:t>2</w:t>
      </w:r>
      <w:r w:rsidR="00E723D6">
        <w:rPr>
          <w:rFonts w:ascii="Arial" w:hAnsi="Arial" w:cs="Arial" w:hint="eastAsia"/>
          <w:color w:val="333333"/>
          <w:szCs w:val="21"/>
          <w:shd w:val="clear" w:color="auto" w:fill="FFFFFF"/>
        </w:rPr>
        <w:t>，经过归一化处理和</w:t>
      </w:r>
      <w:r w:rsidR="001E5F83">
        <w:rPr>
          <w:rFonts w:ascii="Arial" w:hAnsi="Arial" w:cs="Arial" w:hint="eastAsia"/>
          <w:color w:val="333333"/>
          <w:szCs w:val="21"/>
          <w:shd w:val="clear" w:color="auto" w:fill="FFFFFF"/>
        </w:rPr>
        <w:t>放大</w:t>
      </w:r>
      <w:r w:rsidR="00E723D6">
        <w:rPr>
          <w:rFonts w:ascii="Arial" w:hAnsi="Arial" w:cs="Arial" w:hint="eastAsia"/>
          <w:color w:val="333333"/>
          <w:szCs w:val="21"/>
          <w:shd w:val="clear" w:color="auto" w:fill="FFFFFF"/>
        </w:rPr>
        <w:t>处理之后，我们得到了两组调节指数值。</w:t>
      </w:r>
      <w:r>
        <w:rPr>
          <w:rFonts w:ascii="Arial" w:hAnsi="Arial" w:cs="Arial" w:hint="eastAsia"/>
          <w:color w:val="333333"/>
          <w:szCs w:val="21"/>
          <w:shd w:val="clear" w:color="auto" w:fill="FFFFFF"/>
        </w:rPr>
        <w:t>我们使用具有两种指数值得模型进行了商圈吸引力概率的计算，</w:t>
      </w:r>
      <w:r w:rsidR="00A539D9">
        <w:rPr>
          <w:rFonts w:ascii="Arial" w:hAnsi="Arial" w:cs="Arial" w:hint="eastAsia"/>
          <w:color w:val="333333"/>
          <w:szCs w:val="21"/>
          <w:shd w:val="clear" w:color="auto" w:fill="FFFFFF"/>
        </w:rPr>
        <w:t>得到了商圈的辐射范围。两种调节指数值如下表：</w:t>
      </w:r>
    </w:p>
    <w:p w:rsidR="00265AC4" w:rsidRDefault="00265AC4" w:rsidP="00176701">
      <w:pPr>
        <w:ind w:firstLineChars="200" w:firstLine="420"/>
        <w:rPr>
          <w:rFonts w:ascii="Arial" w:hAnsi="Arial" w:cs="Arial"/>
          <w:color w:val="333333"/>
          <w:szCs w:val="21"/>
          <w:shd w:val="clear" w:color="auto" w:fill="FFFFFF"/>
        </w:rPr>
      </w:pPr>
    </w:p>
    <w:tbl>
      <w:tblPr>
        <w:tblStyle w:val="ad"/>
        <w:tblW w:w="0" w:type="auto"/>
        <w:tblLook w:val="04A0" w:firstRow="1" w:lastRow="0" w:firstColumn="1" w:lastColumn="0" w:noHBand="0" w:noVBand="1"/>
      </w:tblPr>
      <w:tblGrid>
        <w:gridCol w:w="1659"/>
        <w:gridCol w:w="1659"/>
        <w:gridCol w:w="1659"/>
        <w:gridCol w:w="1659"/>
        <w:gridCol w:w="1660"/>
      </w:tblGrid>
      <w:tr w:rsidR="00A539D9" w:rsidTr="00FB13E1">
        <w:tc>
          <w:tcPr>
            <w:tcW w:w="1659" w:type="dxa"/>
          </w:tcPr>
          <w:p w:rsidR="00A539D9" w:rsidRDefault="00A539D9" w:rsidP="00A539D9">
            <w:pPr>
              <w:jc w:val="center"/>
            </w:pPr>
          </w:p>
        </w:tc>
        <w:tc>
          <w:tcPr>
            <w:tcW w:w="3318" w:type="dxa"/>
            <w:gridSpan w:val="2"/>
          </w:tcPr>
          <w:p w:rsidR="00A539D9" w:rsidRDefault="00A539D9" w:rsidP="00A539D9">
            <w:pPr>
              <w:jc w:val="center"/>
            </w:pPr>
            <w:r>
              <w:rPr>
                <w:rFonts w:hint="eastAsia"/>
              </w:rPr>
              <w:t>主观调节指数</w:t>
            </w:r>
          </w:p>
        </w:tc>
        <w:tc>
          <w:tcPr>
            <w:tcW w:w="3319" w:type="dxa"/>
            <w:gridSpan w:val="2"/>
          </w:tcPr>
          <w:p w:rsidR="00A539D9" w:rsidRDefault="00A539D9" w:rsidP="00A539D9">
            <w:pPr>
              <w:jc w:val="center"/>
            </w:pPr>
            <w:r>
              <w:rPr>
                <w:rFonts w:hint="eastAsia"/>
              </w:rPr>
              <w:t>客观调节指数</w:t>
            </w:r>
          </w:p>
        </w:tc>
      </w:tr>
      <w:tr w:rsidR="00A539D9" w:rsidTr="00A539D9">
        <w:tc>
          <w:tcPr>
            <w:tcW w:w="1659" w:type="dxa"/>
          </w:tcPr>
          <w:p w:rsidR="00A539D9" w:rsidRDefault="004B043B" w:rsidP="00A539D9">
            <w:pPr>
              <w:jc w:val="center"/>
            </w:pPr>
            <w:r>
              <w:rPr>
                <w:rFonts w:hint="eastAsia"/>
              </w:rPr>
              <w:t>调节因子</w:t>
            </w:r>
          </w:p>
        </w:tc>
        <w:tc>
          <w:tcPr>
            <w:tcW w:w="1659" w:type="dxa"/>
          </w:tcPr>
          <w:p w:rsidR="00A539D9" w:rsidRPr="00A539D9" w:rsidRDefault="00A539D9" w:rsidP="00A539D9">
            <w:pPr>
              <w:jc w:val="center"/>
              <w:rPr>
                <w:i/>
              </w:rPr>
            </w:pPr>
            <w:bookmarkStart w:id="6" w:name="OLE_LINK3"/>
            <m:oMath>
              <m:r>
                <w:rPr>
                  <w:rFonts w:ascii="Cambria Math" w:hAnsi="Cambria Math" w:cs="Arial"/>
                  <w:color w:val="333333"/>
                  <w:szCs w:val="21"/>
                  <w:shd w:val="clear" w:color="auto" w:fill="FFFFFF"/>
                </w:rPr>
                <m:t>λ</m:t>
              </m:r>
            </m:oMath>
            <w:r w:rsidRPr="00A539D9">
              <w:rPr>
                <w:rFonts w:hint="eastAsia"/>
                <w:color w:val="333333"/>
                <w:szCs w:val="21"/>
                <w:shd w:val="clear" w:color="auto" w:fill="FFFFFF"/>
              </w:rPr>
              <w:t>(</w:t>
            </w:r>
            <w:r>
              <w:rPr>
                <w:color w:val="333333"/>
                <w:szCs w:val="21"/>
                <w:shd w:val="clear" w:color="auto" w:fill="FFFFFF"/>
              </w:rPr>
              <w:t>t</w:t>
            </w:r>
            <w:r w:rsidRPr="00A539D9">
              <w:rPr>
                <w:color w:val="333333"/>
                <w:szCs w:val="21"/>
                <w:shd w:val="clear" w:color="auto" w:fill="FFFFFF"/>
              </w:rPr>
              <w:t>)</w:t>
            </w:r>
            <w:bookmarkEnd w:id="6"/>
          </w:p>
        </w:tc>
        <w:tc>
          <w:tcPr>
            <w:tcW w:w="1659" w:type="dxa"/>
          </w:tcPr>
          <w:p w:rsidR="00A539D9" w:rsidRDefault="00A539D9" w:rsidP="00A539D9">
            <w:pPr>
              <w:jc w:val="center"/>
            </w:pPr>
            <m:oMath>
              <m:r>
                <w:rPr>
                  <w:rFonts w:ascii="Cambria Math" w:hAnsi="Cambria Math" w:cs="Arial"/>
                  <w:color w:val="333333"/>
                  <w:szCs w:val="21"/>
                  <w:shd w:val="clear" w:color="auto" w:fill="FFFFFF"/>
                </w:rPr>
                <m:t>μ</m:t>
              </m:r>
            </m:oMath>
            <w:r>
              <w:rPr>
                <w:rFonts w:hint="eastAsia"/>
                <w:color w:val="333333"/>
                <w:szCs w:val="21"/>
                <w:shd w:val="clear" w:color="auto" w:fill="FFFFFF"/>
              </w:rPr>
              <w:t>(</w:t>
            </w:r>
            <w:r>
              <w:rPr>
                <w:color w:val="333333"/>
                <w:szCs w:val="21"/>
                <w:shd w:val="clear" w:color="auto" w:fill="FFFFFF"/>
              </w:rPr>
              <w:t>s)</w:t>
            </w:r>
          </w:p>
        </w:tc>
        <w:tc>
          <w:tcPr>
            <w:tcW w:w="1659" w:type="dxa"/>
          </w:tcPr>
          <w:p w:rsidR="00A539D9" w:rsidRPr="00A539D9" w:rsidRDefault="00A539D9" w:rsidP="00A539D9">
            <w:pPr>
              <w:jc w:val="center"/>
              <w:rPr>
                <w:i/>
              </w:rPr>
            </w:pPr>
            <m:oMath>
              <m:r>
                <w:rPr>
                  <w:rFonts w:ascii="Cambria Math" w:hAnsi="Cambria Math" w:cs="Arial"/>
                  <w:color w:val="333333"/>
                  <w:szCs w:val="21"/>
                  <w:shd w:val="clear" w:color="auto" w:fill="FFFFFF"/>
                </w:rPr>
                <m:t>λ</m:t>
              </m:r>
            </m:oMath>
            <w:r w:rsidRPr="00A539D9">
              <w:rPr>
                <w:rFonts w:hint="eastAsia"/>
                <w:color w:val="333333"/>
                <w:szCs w:val="21"/>
                <w:shd w:val="clear" w:color="auto" w:fill="FFFFFF"/>
              </w:rPr>
              <w:t>(</w:t>
            </w:r>
            <w:r>
              <w:rPr>
                <w:color w:val="333333"/>
                <w:szCs w:val="21"/>
                <w:shd w:val="clear" w:color="auto" w:fill="FFFFFF"/>
              </w:rPr>
              <w:t>t</w:t>
            </w:r>
            <w:r w:rsidRPr="00A539D9">
              <w:rPr>
                <w:color w:val="333333"/>
                <w:szCs w:val="21"/>
                <w:shd w:val="clear" w:color="auto" w:fill="FFFFFF"/>
              </w:rPr>
              <w:t>)</w:t>
            </w:r>
          </w:p>
        </w:tc>
        <w:tc>
          <w:tcPr>
            <w:tcW w:w="1660" w:type="dxa"/>
          </w:tcPr>
          <w:p w:rsidR="00A539D9" w:rsidRDefault="00A539D9" w:rsidP="00A539D9">
            <w:pPr>
              <w:jc w:val="center"/>
            </w:pPr>
            <m:oMath>
              <m:r>
                <w:rPr>
                  <w:rFonts w:ascii="Cambria Math" w:hAnsi="Cambria Math" w:cs="Arial"/>
                  <w:color w:val="333333"/>
                  <w:szCs w:val="21"/>
                  <w:shd w:val="clear" w:color="auto" w:fill="FFFFFF"/>
                </w:rPr>
                <m:t>μ</m:t>
              </m:r>
            </m:oMath>
            <w:r>
              <w:rPr>
                <w:rFonts w:hint="eastAsia"/>
                <w:color w:val="333333"/>
                <w:szCs w:val="21"/>
                <w:shd w:val="clear" w:color="auto" w:fill="FFFFFF"/>
              </w:rPr>
              <w:t>(</w:t>
            </w:r>
            <w:r>
              <w:rPr>
                <w:color w:val="333333"/>
                <w:szCs w:val="21"/>
                <w:shd w:val="clear" w:color="auto" w:fill="FFFFFF"/>
              </w:rPr>
              <w:t>s)</w:t>
            </w:r>
          </w:p>
        </w:tc>
      </w:tr>
      <w:tr w:rsidR="00A539D9" w:rsidTr="00A539D9">
        <w:tc>
          <w:tcPr>
            <w:tcW w:w="1659" w:type="dxa"/>
          </w:tcPr>
          <w:p w:rsidR="00A539D9" w:rsidRDefault="00A539D9" w:rsidP="00A539D9">
            <w:pPr>
              <w:jc w:val="center"/>
            </w:pPr>
            <w:r>
              <w:rPr>
                <w:rFonts w:hint="eastAsia"/>
              </w:rPr>
              <w:t>原始数据</w:t>
            </w:r>
          </w:p>
        </w:tc>
        <w:tc>
          <w:tcPr>
            <w:tcW w:w="1659" w:type="dxa"/>
          </w:tcPr>
          <w:p w:rsidR="00A539D9" w:rsidRDefault="00A539D9" w:rsidP="00A539D9">
            <w:pPr>
              <w:jc w:val="center"/>
            </w:pPr>
            <w:r>
              <w:t>1.</w:t>
            </w:r>
            <w:r w:rsidR="00E919FE">
              <w:t>5</w:t>
            </w:r>
          </w:p>
        </w:tc>
        <w:tc>
          <w:tcPr>
            <w:tcW w:w="1659" w:type="dxa"/>
          </w:tcPr>
          <w:p w:rsidR="00A539D9" w:rsidRDefault="00E723D6" w:rsidP="00A539D9">
            <w:pPr>
              <w:jc w:val="center"/>
            </w:pPr>
            <w:r>
              <w:t>1.2</w:t>
            </w:r>
          </w:p>
        </w:tc>
        <w:tc>
          <w:tcPr>
            <w:tcW w:w="1659" w:type="dxa"/>
          </w:tcPr>
          <w:p w:rsidR="00A539D9" w:rsidRDefault="00A539D9" w:rsidP="00A539D9">
            <w:pPr>
              <w:jc w:val="center"/>
            </w:pPr>
            <w:r>
              <w:rPr>
                <w:rFonts w:hint="eastAsia"/>
              </w:rPr>
              <w:t>0.</w:t>
            </w:r>
            <w:r>
              <w:t>454</w:t>
            </w:r>
          </w:p>
        </w:tc>
        <w:tc>
          <w:tcPr>
            <w:tcW w:w="1660" w:type="dxa"/>
          </w:tcPr>
          <w:p w:rsidR="00A539D9" w:rsidRDefault="00A539D9" w:rsidP="00A539D9">
            <w:pPr>
              <w:jc w:val="center"/>
            </w:pPr>
            <w:r>
              <w:rPr>
                <w:rFonts w:hint="eastAsia"/>
              </w:rPr>
              <w:t>0.</w:t>
            </w:r>
            <w:r>
              <w:t>120</w:t>
            </w:r>
          </w:p>
        </w:tc>
      </w:tr>
      <w:tr w:rsidR="00A539D9" w:rsidTr="00A539D9">
        <w:tc>
          <w:tcPr>
            <w:tcW w:w="1659" w:type="dxa"/>
          </w:tcPr>
          <w:p w:rsidR="00A539D9" w:rsidRDefault="00A539D9" w:rsidP="00A539D9">
            <w:pPr>
              <w:jc w:val="center"/>
            </w:pPr>
            <w:r>
              <w:rPr>
                <w:rFonts w:hint="eastAsia"/>
              </w:rPr>
              <w:t>归一化</w:t>
            </w:r>
          </w:p>
        </w:tc>
        <w:tc>
          <w:tcPr>
            <w:tcW w:w="1659" w:type="dxa"/>
          </w:tcPr>
          <w:p w:rsidR="00A539D9" w:rsidRDefault="00E919FE" w:rsidP="00A539D9">
            <w:pPr>
              <w:jc w:val="center"/>
            </w:pPr>
            <w:r>
              <w:rPr>
                <w:rFonts w:hint="eastAsia"/>
              </w:rPr>
              <w:t>0.</w:t>
            </w:r>
            <w:r w:rsidR="00E723D6">
              <w:t>556</w:t>
            </w:r>
          </w:p>
        </w:tc>
        <w:tc>
          <w:tcPr>
            <w:tcW w:w="1659" w:type="dxa"/>
          </w:tcPr>
          <w:p w:rsidR="00A539D9" w:rsidRDefault="00E919FE" w:rsidP="00A539D9">
            <w:pPr>
              <w:jc w:val="center"/>
            </w:pPr>
            <w:r>
              <w:rPr>
                <w:rFonts w:hint="eastAsia"/>
              </w:rPr>
              <w:t>0.</w:t>
            </w:r>
            <w:r w:rsidR="00E723D6">
              <w:t>444</w:t>
            </w:r>
          </w:p>
        </w:tc>
        <w:tc>
          <w:tcPr>
            <w:tcW w:w="1659" w:type="dxa"/>
          </w:tcPr>
          <w:p w:rsidR="00A539D9" w:rsidRDefault="00E919FE" w:rsidP="00A539D9">
            <w:pPr>
              <w:jc w:val="center"/>
            </w:pPr>
            <w:r>
              <w:rPr>
                <w:rFonts w:hint="eastAsia"/>
              </w:rPr>
              <w:t>0.79</w:t>
            </w:r>
            <w:r>
              <w:t>1</w:t>
            </w:r>
          </w:p>
        </w:tc>
        <w:tc>
          <w:tcPr>
            <w:tcW w:w="1660" w:type="dxa"/>
          </w:tcPr>
          <w:p w:rsidR="00A539D9" w:rsidRDefault="00E919FE" w:rsidP="00A539D9">
            <w:pPr>
              <w:jc w:val="center"/>
            </w:pPr>
            <w:r>
              <w:rPr>
                <w:rFonts w:hint="eastAsia"/>
              </w:rPr>
              <w:t>0.209</w:t>
            </w:r>
          </w:p>
        </w:tc>
      </w:tr>
    </w:tbl>
    <w:p w:rsidR="00884891" w:rsidRDefault="00884891" w:rsidP="00265AC4">
      <w:pPr>
        <w:ind w:firstLineChars="200" w:firstLine="420"/>
      </w:pPr>
      <w:r>
        <w:rPr>
          <w:rFonts w:hint="eastAsia"/>
        </w:rPr>
        <w:t>我们通过加入调节指数，使用Huff</w:t>
      </w:r>
      <w:r>
        <w:t xml:space="preserve"> M</w:t>
      </w:r>
      <w:r>
        <w:rPr>
          <w:rFonts w:hint="eastAsia"/>
        </w:rPr>
        <w:t>odel进行计算，</w:t>
      </w:r>
      <w:r w:rsidR="002D4AF6">
        <w:rPr>
          <w:rFonts w:hint="eastAsia"/>
        </w:rPr>
        <w:t>辐射区域划分</w:t>
      </w:r>
      <w:r>
        <w:rPr>
          <w:rFonts w:hint="eastAsia"/>
        </w:rPr>
        <w:t>结果</w:t>
      </w:r>
      <w:r w:rsidRPr="002D4AF6">
        <w:rPr>
          <w:rFonts w:hint="eastAsia"/>
        </w:rPr>
        <w:t>如图</w:t>
      </w:r>
      <w:r w:rsidR="002D4AF6" w:rsidRPr="002D4AF6">
        <w:rPr>
          <w:rFonts w:hint="eastAsia"/>
        </w:rPr>
        <w:t>4</w:t>
      </w:r>
      <w:r w:rsidRPr="002D4AF6">
        <w:rPr>
          <w:rFonts w:hint="eastAsia"/>
        </w:rPr>
        <w:t>所示</w:t>
      </w:r>
      <w:r>
        <w:rPr>
          <w:rFonts w:hint="eastAsia"/>
        </w:rPr>
        <w:t>，其中我们使用的是进行归一化与放大操作之后的指数值。</w:t>
      </w:r>
    </w:p>
    <w:p w:rsidR="00265AC4" w:rsidRDefault="00370D79" w:rsidP="00265AC4">
      <w:pPr>
        <w:jc w:val="center"/>
      </w:pPr>
      <w:r>
        <w:pict>
          <v:shape id="_x0000_i1027" type="#_x0000_t75" style="width:414.55pt;height:255.55pt">
            <v:imagedata r:id="rId12" o:title="大图"/>
          </v:shape>
        </w:pict>
      </w:r>
    </w:p>
    <w:p w:rsidR="002D4AF6" w:rsidRDefault="002D4AF6" w:rsidP="00265AC4">
      <w:pPr>
        <w:jc w:val="center"/>
      </w:pPr>
      <w:r>
        <w:rPr>
          <w:rFonts w:hint="eastAsia"/>
        </w:rPr>
        <w:t>图4。五种模型计算结果对比图</w:t>
      </w:r>
      <w:r w:rsidR="006C047E">
        <w:rPr>
          <w:rFonts w:hint="eastAsia"/>
        </w:rPr>
        <w:t>(顾客角度)</w:t>
      </w:r>
      <w:r>
        <w:rPr>
          <w:rFonts w:hint="eastAsia"/>
        </w:rPr>
        <w:t>。</w:t>
      </w:r>
    </w:p>
    <w:p w:rsidR="00884891" w:rsidRDefault="00884891" w:rsidP="00265AC4">
      <w:pPr>
        <w:widowControl/>
        <w:ind w:firstLineChars="200" w:firstLine="420"/>
        <w:jc w:val="left"/>
      </w:pPr>
      <w:r>
        <w:rPr>
          <w:rFonts w:hint="eastAsia"/>
        </w:rPr>
        <w:t>通过模型计算结果的可视化对比之后，我们可以清晰地看出，经过指数调节后的模型精度有了明显的提高，但是两种指数调节方法并没有很明显的优劣性，经过讨论后，我们认为这是由于Huff</w:t>
      </w:r>
      <w:r>
        <w:t xml:space="preserve"> M</w:t>
      </w:r>
      <w:r>
        <w:rPr>
          <w:rFonts w:hint="eastAsia"/>
        </w:rPr>
        <w:t>odel仅仅使用商业面积和距离来进行计算的原因，而实际中，魅力和</w:t>
      </w:r>
      <w:r>
        <w:rPr>
          <w:rFonts w:hint="eastAsia"/>
        </w:rPr>
        <w:lastRenderedPageBreak/>
        <w:t>阻力的确定更加复杂。为了能够得到更准确地吸引力值，我们使用机器学习的方式对数据进行了训练，得到了一组影响因子的值，可能影响因子与训练结果如</w:t>
      </w:r>
      <w:r w:rsidR="00EF05B9">
        <w:rPr>
          <w:rFonts w:hint="eastAsia"/>
        </w:rPr>
        <w:t>表2</w:t>
      </w:r>
      <w:r>
        <w:rPr>
          <w:rFonts w:hint="eastAsia"/>
        </w:rPr>
        <w:t>所示：</w:t>
      </w:r>
    </w:p>
    <w:tbl>
      <w:tblPr>
        <w:tblStyle w:val="ad"/>
        <w:tblW w:w="0" w:type="auto"/>
        <w:tblLook w:val="04A0" w:firstRow="1" w:lastRow="0" w:firstColumn="1" w:lastColumn="0" w:noHBand="0" w:noVBand="1"/>
      </w:tblPr>
      <w:tblGrid>
        <w:gridCol w:w="1382"/>
        <w:gridCol w:w="1382"/>
        <w:gridCol w:w="1383"/>
        <w:gridCol w:w="1383"/>
        <w:gridCol w:w="1383"/>
        <w:gridCol w:w="1383"/>
      </w:tblGrid>
      <w:tr w:rsidR="00EF05B9" w:rsidRPr="00EF05B9" w:rsidTr="00EF05B9">
        <w:tc>
          <w:tcPr>
            <w:tcW w:w="1382" w:type="dxa"/>
          </w:tcPr>
          <w:p w:rsidR="00EF05B9" w:rsidRPr="00EF05B9" w:rsidRDefault="00EF05B9" w:rsidP="00265AC4">
            <w:pPr>
              <w:widowControl/>
              <w:jc w:val="left"/>
              <w:rPr>
                <w:rFonts w:ascii="宋体" w:eastAsia="宋体" w:hAnsi="宋体" w:cs="宋体"/>
                <w:kern w:val="0"/>
                <w:sz w:val="15"/>
                <w:szCs w:val="15"/>
              </w:rPr>
            </w:pPr>
          </w:p>
        </w:tc>
        <w:tc>
          <w:tcPr>
            <w:tcW w:w="1382" w:type="dxa"/>
          </w:tcPr>
          <w:p w:rsidR="00EF05B9" w:rsidRPr="00EF05B9" w:rsidRDefault="00EF05B9" w:rsidP="00265AC4">
            <w:pPr>
              <w:widowControl/>
              <w:jc w:val="left"/>
              <w:rPr>
                <w:rFonts w:ascii="宋体" w:eastAsia="宋体" w:hAnsi="宋体" w:cs="宋体"/>
                <w:kern w:val="0"/>
                <w:sz w:val="15"/>
                <w:szCs w:val="15"/>
              </w:rPr>
            </w:pPr>
            <w:r w:rsidRPr="00EF05B9">
              <w:rPr>
                <w:rFonts w:ascii="宋体" w:eastAsia="宋体" w:hAnsi="宋体" w:cs="宋体" w:hint="eastAsia"/>
                <w:kern w:val="0"/>
                <w:sz w:val="15"/>
                <w:szCs w:val="15"/>
              </w:rPr>
              <w:t>时间成本</w:t>
            </w:r>
          </w:p>
        </w:tc>
        <w:tc>
          <w:tcPr>
            <w:tcW w:w="1383" w:type="dxa"/>
          </w:tcPr>
          <w:p w:rsidR="00EF05B9" w:rsidRPr="00EF05B9" w:rsidRDefault="00EF05B9" w:rsidP="00265AC4">
            <w:pPr>
              <w:widowControl/>
              <w:jc w:val="left"/>
              <w:rPr>
                <w:rFonts w:ascii="宋体" w:eastAsia="宋体" w:hAnsi="宋体" w:cs="宋体"/>
                <w:kern w:val="0"/>
                <w:sz w:val="15"/>
                <w:szCs w:val="15"/>
              </w:rPr>
            </w:pPr>
            <w:r w:rsidRPr="00EF05B9">
              <w:rPr>
                <w:rFonts w:ascii="宋体" w:eastAsia="宋体" w:hAnsi="宋体" w:cs="宋体" w:hint="eastAsia"/>
                <w:kern w:val="0"/>
                <w:sz w:val="15"/>
                <w:szCs w:val="15"/>
              </w:rPr>
              <w:t>商业面积</w:t>
            </w:r>
          </w:p>
        </w:tc>
        <w:tc>
          <w:tcPr>
            <w:tcW w:w="1383" w:type="dxa"/>
          </w:tcPr>
          <w:p w:rsidR="00EF05B9" w:rsidRPr="00EF05B9" w:rsidRDefault="00732D01" w:rsidP="00265AC4">
            <w:pPr>
              <w:widowControl/>
              <w:jc w:val="left"/>
              <w:rPr>
                <w:rFonts w:ascii="宋体" w:eastAsia="宋体" w:hAnsi="宋体" w:cs="宋体"/>
                <w:kern w:val="0"/>
                <w:sz w:val="15"/>
                <w:szCs w:val="15"/>
              </w:rPr>
            </w:pPr>
            <w:r>
              <w:rPr>
                <w:rFonts w:ascii="宋体" w:eastAsia="宋体" w:hAnsi="宋体" w:cs="宋体" w:hint="eastAsia"/>
                <w:kern w:val="0"/>
                <w:sz w:val="15"/>
                <w:szCs w:val="15"/>
              </w:rPr>
              <w:t>商品档次</w:t>
            </w:r>
          </w:p>
        </w:tc>
        <w:tc>
          <w:tcPr>
            <w:tcW w:w="1383" w:type="dxa"/>
          </w:tcPr>
          <w:p w:rsidR="00EF05B9" w:rsidRPr="00EF05B9" w:rsidRDefault="00732D01" w:rsidP="00EF05B9">
            <w:pPr>
              <w:widowControl/>
              <w:jc w:val="left"/>
              <w:rPr>
                <w:rFonts w:ascii="宋体" w:eastAsia="宋体" w:hAnsi="宋体" w:cs="宋体"/>
                <w:kern w:val="0"/>
                <w:sz w:val="15"/>
                <w:szCs w:val="15"/>
              </w:rPr>
            </w:pPr>
            <w:r>
              <w:rPr>
                <w:rFonts w:ascii="宋体" w:eastAsia="宋体" w:hAnsi="宋体" w:cs="宋体" w:hint="eastAsia"/>
                <w:kern w:val="0"/>
                <w:sz w:val="15"/>
                <w:szCs w:val="15"/>
              </w:rPr>
              <w:t>商场数目</w:t>
            </w:r>
          </w:p>
        </w:tc>
        <w:tc>
          <w:tcPr>
            <w:tcW w:w="1383" w:type="dxa"/>
          </w:tcPr>
          <w:p w:rsidR="00EF05B9" w:rsidRPr="00EF05B9" w:rsidRDefault="00EF05B9" w:rsidP="00265AC4">
            <w:pPr>
              <w:widowControl/>
              <w:jc w:val="left"/>
              <w:rPr>
                <w:rFonts w:ascii="宋体" w:eastAsia="宋体" w:hAnsi="宋体" w:cs="宋体"/>
                <w:kern w:val="0"/>
                <w:sz w:val="15"/>
                <w:szCs w:val="15"/>
              </w:rPr>
            </w:pPr>
            <w:r w:rsidRPr="00EF05B9">
              <w:rPr>
                <w:rFonts w:ascii="宋体" w:eastAsia="宋体" w:hAnsi="宋体" w:cs="宋体" w:hint="eastAsia"/>
                <w:kern w:val="0"/>
                <w:sz w:val="15"/>
                <w:szCs w:val="15"/>
              </w:rPr>
              <w:t>商圈知名度</w:t>
            </w:r>
          </w:p>
        </w:tc>
      </w:tr>
      <w:tr w:rsidR="00EF05B9" w:rsidRPr="00EF05B9" w:rsidTr="00EF05B9">
        <w:tc>
          <w:tcPr>
            <w:tcW w:w="1382" w:type="dxa"/>
          </w:tcPr>
          <w:p w:rsidR="00EF05B9" w:rsidRPr="00EF05B9" w:rsidRDefault="00EF05B9" w:rsidP="00265AC4">
            <w:pPr>
              <w:widowControl/>
              <w:jc w:val="left"/>
              <w:rPr>
                <w:rFonts w:ascii="宋体" w:eastAsia="宋体" w:hAnsi="宋体" w:cs="宋体"/>
                <w:kern w:val="0"/>
                <w:sz w:val="15"/>
                <w:szCs w:val="15"/>
              </w:rPr>
            </w:pPr>
            <w:r w:rsidRPr="00EF05B9">
              <w:rPr>
                <w:rFonts w:ascii="宋体" w:eastAsia="宋体" w:hAnsi="宋体" w:cs="宋体" w:hint="eastAsia"/>
                <w:kern w:val="0"/>
                <w:sz w:val="15"/>
                <w:szCs w:val="15"/>
              </w:rPr>
              <w:t>影响因子（%）</w:t>
            </w:r>
          </w:p>
        </w:tc>
        <w:tc>
          <w:tcPr>
            <w:tcW w:w="1382" w:type="dxa"/>
          </w:tcPr>
          <w:p w:rsidR="00EF05B9" w:rsidRPr="00EF05B9" w:rsidRDefault="00EF05B9" w:rsidP="00265AC4">
            <w:pPr>
              <w:widowControl/>
              <w:jc w:val="left"/>
              <w:rPr>
                <w:rFonts w:ascii="宋体" w:eastAsia="宋体" w:hAnsi="宋体" w:cs="宋体"/>
                <w:kern w:val="0"/>
                <w:sz w:val="15"/>
                <w:szCs w:val="15"/>
              </w:rPr>
            </w:pPr>
            <w:r w:rsidRPr="00EF05B9">
              <w:rPr>
                <w:rFonts w:ascii="宋体" w:eastAsia="宋体" w:hAnsi="宋体" w:cs="宋体" w:hint="eastAsia"/>
                <w:kern w:val="0"/>
                <w:sz w:val="15"/>
                <w:szCs w:val="15"/>
              </w:rPr>
              <w:t>5</w:t>
            </w:r>
            <w:r>
              <w:rPr>
                <w:rFonts w:ascii="宋体" w:eastAsia="宋体" w:hAnsi="宋体" w:cs="宋体"/>
                <w:kern w:val="0"/>
                <w:sz w:val="15"/>
                <w:szCs w:val="15"/>
              </w:rPr>
              <w:t>7.64570</w:t>
            </w:r>
          </w:p>
        </w:tc>
        <w:tc>
          <w:tcPr>
            <w:tcW w:w="1383" w:type="dxa"/>
          </w:tcPr>
          <w:p w:rsidR="00EF05B9" w:rsidRPr="00EF05B9" w:rsidRDefault="00EF05B9" w:rsidP="00FB13E1">
            <w:pPr>
              <w:widowControl/>
              <w:jc w:val="left"/>
              <w:rPr>
                <w:rFonts w:ascii="宋体" w:eastAsia="宋体" w:hAnsi="宋体" w:cs="宋体"/>
                <w:kern w:val="0"/>
                <w:sz w:val="15"/>
                <w:szCs w:val="15"/>
              </w:rPr>
            </w:pPr>
            <w:r>
              <w:rPr>
                <w:rFonts w:ascii="宋体" w:eastAsia="宋体" w:hAnsi="宋体" w:cs="宋体" w:hint="eastAsia"/>
                <w:kern w:val="0"/>
                <w:sz w:val="15"/>
                <w:szCs w:val="15"/>
              </w:rPr>
              <w:t>3</w:t>
            </w:r>
            <w:r w:rsidR="00FB13E1">
              <w:rPr>
                <w:rFonts w:ascii="宋体" w:eastAsia="宋体" w:hAnsi="宋体" w:cs="宋体"/>
                <w:kern w:val="0"/>
                <w:sz w:val="15"/>
                <w:szCs w:val="15"/>
              </w:rPr>
              <w:t>6</w:t>
            </w:r>
            <w:r>
              <w:rPr>
                <w:rFonts w:ascii="宋体" w:eastAsia="宋体" w:hAnsi="宋体" w:cs="宋体" w:hint="eastAsia"/>
                <w:kern w:val="0"/>
                <w:sz w:val="15"/>
                <w:szCs w:val="15"/>
              </w:rPr>
              <w:t>.85034</w:t>
            </w:r>
          </w:p>
        </w:tc>
        <w:tc>
          <w:tcPr>
            <w:tcW w:w="1383" w:type="dxa"/>
          </w:tcPr>
          <w:p w:rsidR="00EF05B9" w:rsidRPr="00EF05B9" w:rsidRDefault="00732D01" w:rsidP="00265AC4">
            <w:pPr>
              <w:widowControl/>
              <w:jc w:val="left"/>
              <w:rPr>
                <w:rFonts w:ascii="宋体" w:eastAsia="宋体" w:hAnsi="宋体" w:cs="宋体"/>
                <w:kern w:val="0"/>
                <w:sz w:val="15"/>
                <w:szCs w:val="15"/>
              </w:rPr>
            </w:pPr>
            <w:r>
              <w:rPr>
                <w:rFonts w:ascii="宋体" w:eastAsia="宋体" w:hAnsi="宋体" w:cs="宋体" w:hint="eastAsia"/>
                <w:kern w:val="0"/>
                <w:sz w:val="15"/>
                <w:szCs w:val="15"/>
              </w:rPr>
              <w:t>33.19354</w:t>
            </w:r>
          </w:p>
        </w:tc>
        <w:tc>
          <w:tcPr>
            <w:tcW w:w="1383" w:type="dxa"/>
          </w:tcPr>
          <w:p w:rsidR="00EF05B9" w:rsidRPr="00EF05B9" w:rsidRDefault="00732D01" w:rsidP="00265AC4">
            <w:pPr>
              <w:widowControl/>
              <w:jc w:val="left"/>
              <w:rPr>
                <w:rFonts w:ascii="宋体" w:eastAsia="宋体" w:hAnsi="宋体" w:cs="宋体"/>
                <w:kern w:val="0"/>
                <w:sz w:val="15"/>
                <w:szCs w:val="15"/>
              </w:rPr>
            </w:pPr>
            <w:r>
              <w:rPr>
                <w:rFonts w:ascii="宋体" w:eastAsia="宋体" w:hAnsi="宋体" w:cs="宋体" w:hint="eastAsia"/>
                <w:kern w:val="0"/>
                <w:sz w:val="15"/>
                <w:szCs w:val="15"/>
              </w:rPr>
              <w:t>28.09620</w:t>
            </w:r>
          </w:p>
        </w:tc>
        <w:tc>
          <w:tcPr>
            <w:tcW w:w="1383" w:type="dxa"/>
          </w:tcPr>
          <w:p w:rsidR="00EF05B9" w:rsidRPr="00EF05B9" w:rsidRDefault="00FB13E1" w:rsidP="00265AC4">
            <w:pPr>
              <w:widowControl/>
              <w:jc w:val="left"/>
              <w:rPr>
                <w:rFonts w:ascii="宋体" w:eastAsia="宋体" w:hAnsi="宋体" w:cs="宋体"/>
                <w:kern w:val="0"/>
                <w:sz w:val="15"/>
                <w:szCs w:val="15"/>
              </w:rPr>
            </w:pPr>
            <w:r>
              <w:rPr>
                <w:rFonts w:ascii="宋体" w:eastAsia="宋体" w:hAnsi="宋体" w:cs="宋体"/>
                <w:kern w:val="0"/>
                <w:sz w:val="15"/>
                <w:szCs w:val="15"/>
              </w:rPr>
              <w:t>26</w:t>
            </w:r>
            <w:r w:rsidR="00732D01">
              <w:rPr>
                <w:rFonts w:ascii="宋体" w:eastAsia="宋体" w:hAnsi="宋体" w:cs="宋体"/>
                <w:kern w:val="0"/>
                <w:sz w:val="15"/>
                <w:szCs w:val="15"/>
              </w:rPr>
              <w:t>.56424</w:t>
            </w:r>
          </w:p>
        </w:tc>
      </w:tr>
    </w:tbl>
    <w:p w:rsidR="00EF05B9" w:rsidRPr="00EF05B9" w:rsidRDefault="00732D01" w:rsidP="00265AC4">
      <w:pPr>
        <w:widowControl/>
        <w:ind w:firstLineChars="200" w:firstLine="360"/>
        <w:jc w:val="left"/>
        <w:rPr>
          <w:rFonts w:ascii="宋体" w:eastAsia="宋体" w:hAnsi="宋体" w:cs="宋体"/>
          <w:kern w:val="0"/>
          <w:sz w:val="18"/>
          <w:szCs w:val="18"/>
        </w:rPr>
      </w:pPr>
      <w:r>
        <w:rPr>
          <w:rFonts w:ascii="宋体" w:eastAsia="宋体" w:hAnsi="宋体" w:cs="宋体" w:hint="eastAsia"/>
          <w:kern w:val="0"/>
          <w:sz w:val="18"/>
          <w:szCs w:val="18"/>
        </w:rPr>
        <w:t>表2。机器学习所得到的影响因子（12个因素中最高的五个）。影响程度都没有很高，可能因素是商圈的吸引力影响很复杂，同时主观情绪占有一定比重。</w:t>
      </w:r>
    </w:p>
    <w:p w:rsidR="00884891" w:rsidRPr="00884891" w:rsidRDefault="00884891" w:rsidP="00884891">
      <w:pPr>
        <w:widowControl/>
        <w:jc w:val="left"/>
        <w:rPr>
          <w:rFonts w:ascii="宋体" w:eastAsia="宋体" w:hAnsi="宋体" w:cs="宋体"/>
          <w:kern w:val="0"/>
          <w:sz w:val="24"/>
          <w:szCs w:val="24"/>
        </w:rPr>
      </w:pPr>
    </w:p>
    <w:p w:rsidR="00D0487B" w:rsidRDefault="00D0487B" w:rsidP="00D0487B">
      <w:pPr>
        <w:pStyle w:val="2"/>
        <w:numPr>
          <w:ilvl w:val="1"/>
          <w:numId w:val="1"/>
        </w:numPr>
      </w:pPr>
      <w:r>
        <w:rPr>
          <w:rFonts w:hint="eastAsia"/>
        </w:rPr>
        <w:t>商圈引力模型设计</w:t>
      </w:r>
    </w:p>
    <w:p w:rsidR="005D017C" w:rsidRDefault="005D017C" w:rsidP="005D017C">
      <w:pPr>
        <w:ind w:firstLineChars="200" w:firstLine="420"/>
      </w:pPr>
      <w:r>
        <w:rPr>
          <w:rFonts w:hint="eastAsia"/>
        </w:rPr>
        <w:t>商圈是具有吸引力的，我们模型设计的基础同样是万有引力定律。面积越大，商品种类越多的商圈自然而然的吸引更多的消费者，但是在本文的研究中，商圈选取的都是大城市的核心商圈，商圈属性的差异比较小，在我们的相关性分析中，也能得到同样的结论：商业面积，商圈等级等因素对吸引力结果的影响因子都没有很高。但是一些因素，例如时间成本，换线次数等，对顾客选择商圈产生的影响要高得多。</w:t>
      </w:r>
    </w:p>
    <w:p w:rsidR="00816D46" w:rsidRDefault="005D017C" w:rsidP="00816D46">
      <w:pPr>
        <w:ind w:firstLineChars="200" w:firstLine="420"/>
        <w:rPr>
          <w:rFonts w:hint="eastAsia"/>
        </w:rPr>
      </w:pPr>
      <w:r>
        <w:rPr>
          <w:rFonts w:hint="eastAsia"/>
        </w:rPr>
        <w:t>在经过多次验证和分析之后，我们提出了一个适用于大城市大型商圈的商圈吸引力模型：</w:t>
      </w:r>
      <w:ins w:id="7" w:author="Colin L" w:date="2017-08-15T16:55:00Z">
        <w:r w:rsidR="00816D46" w:rsidRPr="00816D46">
          <w:rPr>
            <w:rFonts w:hint="eastAsia"/>
            <w:color w:val="FF0000"/>
            <w:rPrChange w:id="8" w:author="Colin L" w:date="2017-08-15T16:55:00Z">
              <w:rPr>
                <w:rFonts w:hint="eastAsia"/>
              </w:rPr>
            </w:rPrChange>
          </w:rPr>
          <w:t>模型复杂一些</w:t>
        </w:r>
        <w:r w:rsidR="00816D46">
          <w:rPr>
            <w:rFonts w:hint="eastAsia"/>
            <w:color w:val="FF0000"/>
          </w:rPr>
          <w:t>，加处理模块</w:t>
        </w:r>
      </w:ins>
    </w:p>
    <w:p w:rsidR="00FB13E1" w:rsidRDefault="00FB13E1" w:rsidP="00FB13E1">
      <w:pPr>
        <w:ind w:firstLineChars="200" w:firstLine="420"/>
        <w:jc w:val="center"/>
      </w:pPr>
      <m:oMath>
        <m:r>
          <w:rPr>
            <w:rFonts w:ascii="Cambria Math" w:hAnsi="Cambria Math"/>
          </w:rPr>
          <m:t>Attraction</m:t>
        </m:r>
        <m:r>
          <m:rPr>
            <m:sty m:val="p"/>
          </m:rPr>
          <w:rPr>
            <w:rFonts w:ascii="Cambria Math" w:hAnsi="Cambria Math"/>
          </w:rPr>
          <m:t>=</m:t>
        </m:r>
        <m:sSup>
          <m:sSupPr>
            <m:ctrlPr>
              <w:rPr>
                <w:rFonts w:ascii="Cambria Math" w:hAnsi="Cambria Math"/>
                <w:i/>
              </w:rPr>
            </m:ctrlPr>
          </m:sSupPr>
          <m:e>
            <m:r>
              <w:rPr>
                <w:rFonts w:ascii="Cambria Math" w:hAnsi="Cambria Math"/>
              </w:rPr>
              <m:t>G</m:t>
            </m:r>
            <m:r>
              <w:rPr>
                <w:rFonts w:ascii="Cambria Math" w:hAnsi="Cambria Math" w:hint="eastAsia"/>
              </w:rPr>
              <m:t>ra</m:t>
            </m:r>
            <m:r>
              <w:rPr>
                <w:rFonts w:ascii="Cambria Math" w:hAnsi="Cambria Math"/>
              </w:rPr>
              <m:t>de</m:t>
            </m:r>
          </m:e>
          <m:sup>
            <m:r>
              <w:rPr>
                <w:rFonts w:ascii="Cambria Math" w:hAnsi="Cambria Math"/>
              </w:rPr>
              <m:t>α</m:t>
            </m:r>
          </m:sup>
        </m:sSup>
        <m:r>
          <w:rPr>
            <w:rFonts w:ascii="Cambria Math" w:hAnsi="Cambria Math"/>
          </w:rPr>
          <m:t>*</m:t>
        </m:r>
        <m:sSup>
          <m:sSupPr>
            <m:ctrlPr>
              <w:rPr>
                <w:rFonts w:ascii="Cambria Math" w:hAnsi="Cambria Math"/>
                <w:i/>
              </w:rPr>
            </m:ctrlPr>
          </m:sSupPr>
          <m:e>
            <m:r>
              <w:rPr>
                <w:rFonts w:ascii="Cambria Math" w:hAnsi="Cambria Math"/>
              </w:rPr>
              <m:t>Mall</m:t>
            </m:r>
          </m:e>
          <m:sup>
            <m:r>
              <w:rPr>
                <w:rFonts w:ascii="Cambria Math" w:hAnsi="Cambria Math"/>
              </w:rPr>
              <m:t>β</m:t>
            </m:r>
          </m:sup>
        </m:sSup>
        <m:r>
          <w:rPr>
            <w:rFonts w:ascii="Cambria Math" w:hAnsi="Cambria Math"/>
          </w:rPr>
          <m:t>*</m:t>
        </m:r>
        <m:sSup>
          <m:sSupPr>
            <m:ctrlPr>
              <w:rPr>
                <w:rFonts w:ascii="Cambria Math" w:hAnsi="Cambria Math"/>
                <w:i/>
              </w:rPr>
            </m:ctrlPr>
          </m:sSupPr>
          <m:e>
            <m:r>
              <w:rPr>
                <w:rFonts w:ascii="Cambria Math" w:hAnsi="Cambria Math"/>
              </w:rPr>
              <m:t>Area</m:t>
            </m:r>
          </m:e>
          <m:sup>
            <m:r>
              <w:rPr>
                <w:rFonts w:ascii="Cambria Math" w:hAnsi="Cambria Math"/>
              </w:rPr>
              <m:t>γ</m:t>
            </m:r>
          </m:sup>
        </m:sSup>
        <m:r>
          <w:rPr>
            <w:rFonts w:ascii="Cambria Math" w:hAnsi="Cambria Math"/>
          </w:rPr>
          <m:t>*</m:t>
        </m:r>
        <m:sSup>
          <m:sSupPr>
            <m:ctrlPr>
              <w:rPr>
                <w:rFonts w:ascii="Cambria Math" w:hAnsi="Cambria Math"/>
                <w:i/>
              </w:rPr>
            </m:ctrlPr>
          </m:sSupPr>
          <m:e>
            <m:r>
              <w:rPr>
                <w:rFonts w:ascii="Cambria Math" w:hAnsi="Cambria Math"/>
              </w:rPr>
              <m:t>Reputation</m:t>
            </m:r>
          </m:e>
          <m:sup>
            <m:r>
              <w:rPr>
                <w:rFonts w:ascii="Cambria Math" w:hAnsi="Cambria Math"/>
              </w:rPr>
              <m:t>δ</m:t>
            </m:r>
          </m:sup>
        </m:sSup>
      </m:oMath>
      <w:r>
        <w:t>………(4)</w:t>
      </w:r>
    </w:p>
    <w:p w:rsidR="005D017C" w:rsidRDefault="00913ADF" w:rsidP="001D4F86">
      <w:pPr>
        <w:ind w:firstLineChars="200" w:firstLine="420"/>
        <w:jc w:val="center"/>
      </w:pPr>
      <w:bookmarkStart w:id="9" w:name="OLE_LINK6"/>
      <m:oMath>
        <m:r>
          <w:rPr>
            <w:rFonts w:ascii="Cambria Math" w:hAnsi="Cambria Math"/>
          </w:rPr>
          <m:t>Attractive</m:t>
        </m:r>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G</m:t>
                </m:r>
                <m:r>
                  <w:rPr>
                    <w:rFonts w:ascii="Cambria Math" w:hAnsi="Cambria Math" w:hint="eastAsia"/>
                  </w:rPr>
                  <m:t>ra</m:t>
                </m:r>
                <m:r>
                  <w:rPr>
                    <w:rFonts w:ascii="Cambria Math" w:hAnsi="Cambria Math"/>
                  </w:rPr>
                  <m:t>de</m:t>
                </m:r>
              </m:e>
              <m:sup>
                <m:r>
                  <w:rPr>
                    <w:rFonts w:ascii="Cambria Math" w:hAnsi="Cambria Math"/>
                  </w:rPr>
                  <m:t>α</m:t>
                </m:r>
              </m:sup>
            </m:sSup>
            <m:r>
              <w:rPr>
                <w:rFonts w:ascii="Cambria Math" w:hAnsi="Cambria Math"/>
              </w:rPr>
              <m:t>*</m:t>
            </m:r>
            <m:sSup>
              <m:sSupPr>
                <m:ctrlPr>
                  <w:rPr>
                    <w:rFonts w:ascii="Cambria Math" w:hAnsi="Cambria Math"/>
                    <w:i/>
                  </w:rPr>
                </m:ctrlPr>
              </m:sSupPr>
              <m:e>
                <m:r>
                  <w:rPr>
                    <w:rFonts w:ascii="Cambria Math" w:hAnsi="Cambria Math"/>
                  </w:rPr>
                  <m:t>Mall</m:t>
                </m:r>
              </m:e>
              <m:sup>
                <m:r>
                  <w:rPr>
                    <w:rFonts w:ascii="Cambria Math" w:hAnsi="Cambria Math"/>
                  </w:rPr>
                  <m:t>β</m:t>
                </m:r>
              </m:sup>
            </m:sSup>
            <m:r>
              <w:rPr>
                <w:rFonts w:ascii="Cambria Math" w:hAnsi="Cambria Math"/>
              </w:rPr>
              <m:t>*</m:t>
            </m:r>
            <m:sSup>
              <m:sSupPr>
                <m:ctrlPr>
                  <w:rPr>
                    <w:rFonts w:ascii="Cambria Math" w:hAnsi="Cambria Math"/>
                    <w:i/>
                  </w:rPr>
                </m:ctrlPr>
              </m:sSupPr>
              <m:e>
                <m:r>
                  <w:rPr>
                    <w:rFonts w:ascii="Cambria Math" w:hAnsi="Cambria Math"/>
                  </w:rPr>
                  <m:t>Area</m:t>
                </m:r>
              </m:e>
              <m:sup>
                <m:r>
                  <w:rPr>
                    <w:rFonts w:ascii="Cambria Math" w:hAnsi="Cambria Math"/>
                  </w:rPr>
                  <m:t>γ</m:t>
                </m:r>
              </m:sup>
            </m:sSup>
            <m:r>
              <w:rPr>
                <w:rFonts w:ascii="Cambria Math" w:hAnsi="Cambria Math"/>
              </w:rPr>
              <m:t>*</m:t>
            </m:r>
            <m:sSup>
              <m:sSupPr>
                <m:ctrlPr>
                  <w:rPr>
                    <w:rFonts w:ascii="Cambria Math" w:hAnsi="Cambria Math"/>
                    <w:i/>
                  </w:rPr>
                </m:ctrlPr>
              </m:sSupPr>
              <m:e>
                <m:r>
                  <w:rPr>
                    <w:rFonts w:ascii="Cambria Math" w:hAnsi="Cambria Math"/>
                  </w:rPr>
                  <m:t>Reputation</m:t>
                </m:r>
              </m:e>
              <m:sup>
                <m:r>
                  <w:rPr>
                    <w:rFonts w:ascii="Cambria Math" w:hAnsi="Cambria Math"/>
                  </w:rPr>
                  <m:t>δ</m:t>
                </m:r>
              </m:sup>
            </m:sSup>
          </m:num>
          <m:den>
            <m:sSup>
              <m:sSupPr>
                <m:ctrlPr>
                  <w:rPr>
                    <w:rFonts w:ascii="Cambria Math" w:hAnsi="Cambria Math"/>
                    <w:i/>
                  </w:rPr>
                </m:ctrlPr>
              </m:sSupPr>
              <m:e>
                <m:r>
                  <w:rPr>
                    <w:rFonts w:ascii="Cambria Math" w:hAnsi="Cambria Math"/>
                  </w:rPr>
                  <m:t>Time</m:t>
                </m:r>
              </m:e>
              <m:sup>
                <m:r>
                  <w:rPr>
                    <w:rFonts w:ascii="Cambria Math" w:hAnsi="Cambria Math"/>
                  </w:rPr>
                  <m:t>μ</m:t>
                </m:r>
              </m:sup>
            </m:sSup>
          </m:den>
        </m:f>
      </m:oMath>
      <w:r w:rsidR="001D4F86">
        <w:t>…………(</w:t>
      </w:r>
      <w:r w:rsidR="00FB13E1">
        <w:t>5</w:t>
      </w:r>
      <w:r w:rsidR="001D4F86">
        <w:t>)</w:t>
      </w:r>
    </w:p>
    <w:p w:rsidR="00FB13E1" w:rsidRDefault="00FB13E1" w:rsidP="00FB13E1">
      <w:r>
        <w:rPr>
          <w:rFonts w:hint="eastAsia"/>
        </w:rPr>
        <w:t>其中，</w:t>
      </w:r>
      <m:oMath>
        <m:r>
          <w:rPr>
            <w:rFonts w:ascii="Cambria Math" w:hAnsi="Cambria Math"/>
          </w:rPr>
          <m:t>α</m:t>
        </m:r>
      </m:oMath>
      <w:r>
        <w:rPr>
          <w:rFonts w:hint="eastAsia"/>
        </w:rPr>
        <w:t>，</w:t>
      </w:r>
      <m:oMath>
        <m:r>
          <w:rPr>
            <w:rFonts w:ascii="Cambria Math" w:hAnsi="Cambria Math"/>
          </w:rPr>
          <m:t>β</m:t>
        </m:r>
      </m:oMath>
      <w:r>
        <w:rPr>
          <w:rFonts w:hint="eastAsia"/>
        </w:rPr>
        <w:t>，</w:t>
      </w:r>
      <m:oMath>
        <m:r>
          <w:rPr>
            <w:rFonts w:ascii="Cambria Math" w:hAnsi="Cambria Math"/>
          </w:rPr>
          <m:t>γ</m:t>
        </m:r>
      </m:oMath>
      <w:r>
        <w:rPr>
          <w:rFonts w:hint="eastAsia"/>
        </w:rPr>
        <w:t>和</w:t>
      </w:r>
      <m:oMath>
        <m:r>
          <w:rPr>
            <w:rFonts w:ascii="Cambria Math" w:hAnsi="Cambria Math"/>
          </w:rPr>
          <m:t>δ</m:t>
        </m:r>
      </m:oMath>
      <w:r>
        <w:rPr>
          <w:rFonts w:hint="eastAsia"/>
        </w:rPr>
        <w:t>是基于数据分析和挖掘所得出的调节指数。我们可以得到一个能够一定程度上表示商圈魅力的</w:t>
      </w:r>
      <m:oMath>
        <m:r>
          <w:rPr>
            <w:rFonts w:ascii="Cambria Math" w:hAnsi="Cambria Math"/>
          </w:rPr>
          <m:t>Attraction</m:t>
        </m:r>
      </m:oMath>
      <w:r>
        <w:rPr>
          <w:rFonts w:hint="eastAsia"/>
        </w:rPr>
        <w:t>和一个能够表示商圈对某地吸引程度的</w:t>
      </w:r>
      <m:oMath>
        <m:r>
          <w:rPr>
            <w:rFonts w:ascii="Cambria Math" w:hAnsi="Cambria Math"/>
          </w:rPr>
          <m:t>Attractive</m:t>
        </m:r>
      </m:oMath>
      <w:r>
        <w:rPr>
          <w:rFonts w:hint="eastAsia"/>
        </w:rPr>
        <w:t>。</w:t>
      </w:r>
    </w:p>
    <w:bookmarkEnd w:id="9"/>
    <w:p w:rsidR="0024799B" w:rsidRDefault="0024799B" w:rsidP="005D017C">
      <w:pPr>
        <w:ind w:firstLineChars="200" w:firstLine="420"/>
      </w:pPr>
      <w:r>
        <w:rPr>
          <w:rFonts w:hint="eastAsia"/>
        </w:rPr>
        <w:t>我们认为</w:t>
      </w:r>
      <w:r w:rsidR="007E61C1">
        <w:rPr>
          <w:rFonts w:hint="eastAsia"/>
        </w:rPr>
        <w:t>影响顾客选择商圈的阻力因素主要为时间成本，尽管其受到一定的主观情绪影响（地铁线路图中的距离等因素），但是这是影响顾客选择商圈的一个很重要因素。其次，商圈商品档次，商圈</w:t>
      </w:r>
      <w:r w:rsidR="00913ADF">
        <w:rPr>
          <w:rFonts w:hint="eastAsia"/>
        </w:rPr>
        <w:t>内</w:t>
      </w:r>
      <w:r w:rsidR="007E61C1">
        <w:rPr>
          <w:rFonts w:hint="eastAsia"/>
        </w:rPr>
        <w:t>商场数，商圈</w:t>
      </w:r>
      <w:r w:rsidR="00913ADF">
        <w:rPr>
          <w:rFonts w:hint="eastAsia"/>
        </w:rPr>
        <w:t>内</w:t>
      </w:r>
      <w:r w:rsidR="007E61C1">
        <w:rPr>
          <w:rFonts w:hint="eastAsia"/>
        </w:rPr>
        <w:t>商业面积，商圈知名度为主要魅力因素。</w:t>
      </w:r>
      <w:ins w:id="10" w:author="Colin L" w:date="2017-08-15T16:45:00Z">
        <w:r w:rsidR="007329BD" w:rsidRPr="007329BD">
          <w:rPr>
            <w:rFonts w:hint="eastAsia"/>
            <w:color w:val="FF0000"/>
            <w:rPrChange w:id="11" w:author="Colin L" w:date="2017-08-15T16:45:00Z">
              <w:rPr>
                <w:rFonts w:hint="eastAsia"/>
              </w:rPr>
            </w:rPrChange>
          </w:rPr>
          <w:t>概率论理论</w:t>
        </w:r>
      </w:ins>
    </w:p>
    <w:p w:rsidR="00913ADF" w:rsidRDefault="00913ADF" w:rsidP="005D017C">
      <w:pPr>
        <w:ind w:firstLineChars="200" w:firstLine="420"/>
      </w:pPr>
      <w:r>
        <w:rPr>
          <w:rFonts w:hint="eastAsia"/>
        </w:rPr>
        <w:t>而某地顾客到各大商圈的概率值则为：</w:t>
      </w:r>
    </w:p>
    <w:p w:rsidR="00913ADF" w:rsidRPr="001D4F86" w:rsidRDefault="00913ADF" w:rsidP="001D4F86">
      <w:pPr>
        <w:ind w:firstLineChars="200" w:firstLine="420"/>
        <w:jc w:val="center"/>
      </w:pPr>
      <m:oMath>
        <m:r>
          <w:rPr>
            <w:rFonts w:ascii="Cambria Math" w:hAnsi="Cambria Math"/>
          </w:rPr>
          <m:t>Probability</m:t>
        </m:r>
        <m:r>
          <m:rPr>
            <m:sty m:val="p"/>
          </m:rPr>
          <w:rPr>
            <w:rFonts w:ascii="Cambria Math" w:hAnsi="Cambria Math" w:hint="eastAsia"/>
          </w:rPr>
          <m:t>=</m:t>
        </m:r>
        <m:f>
          <m:fPr>
            <m:ctrlPr>
              <w:rPr>
                <w:rFonts w:ascii="Cambria Math" w:hAnsi="Cambria Math"/>
              </w:rPr>
            </m:ctrlPr>
          </m:fPr>
          <m:num>
            <m:r>
              <w:rPr>
                <w:rFonts w:ascii="Cambria Math" w:hAnsi="Cambria Math"/>
              </w:rPr>
              <m:t>Attractive</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Attractive</m:t>
                    </m:r>
                  </m:e>
                  <m:sub>
                    <m:r>
                      <w:rPr>
                        <w:rFonts w:ascii="Cambria Math" w:hAnsi="Cambria Math"/>
                      </w:rPr>
                      <m:t>i</m:t>
                    </m:r>
                  </m:sub>
                </m:sSub>
              </m:e>
            </m:nary>
          </m:den>
        </m:f>
      </m:oMath>
      <w:r w:rsidR="001D4F86">
        <w:t>…………(</w:t>
      </w:r>
      <w:r w:rsidR="00FB13E1">
        <w:t>6</w:t>
      </w:r>
      <w:r w:rsidR="001D4F86">
        <w:t>)</w:t>
      </w:r>
    </w:p>
    <w:p w:rsidR="00913ADF" w:rsidRDefault="00913ADF" w:rsidP="005D017C">
      <w:pPr>
        <w:ind w:firstLineChars="200" w:firstLine="420"/>
      </w:pPr>
      <w:r>
        <w:rPr>
          <w:rFonts w:hint="eastAsia"/>
        </w:rPr>
        <w:t>因为在我们现阶段的工作中，无法验证调节因子的值是否适用于所有相似的大城市商圈。因此，我们通过多种分析方式所做的调节因子研究暂时只适用于上海市。</w:t>
      </w:r>
    </w:p>
    <w:p w:rsidR="00913ADF" w:rsidRDefault="00913ADF" w:rsidP="005D017C">
      <w:pPr>
        <w:ind w:firstLineChars="200" w:firstLine="420"/>
      </w:pPr>
      <w:r>
        <w:rPr>
          <w:rFonts w:hint="eastAsia"/>
        </w:rPr>
        <w:t>本文中，我们使用了两种方式对调节因子进行研究与确立，统计学相关性分析的方法与机器学习训练因子</w:t>
      </w:r>
      <w:r w:rsidR="0067069E">
        <w:rPr>
          <w:rFonts w:hint="eastAsia"/>
        </w:rPr>
        <w:t>的方法。我们分别求出了不同因子的对应值，并对其进行对比研究。结果如图所示：</w:t>
      </w:r>
    </w:p>
    <w:p w:rsidR="0067069E" w:rsidRDefault="0067069E" w:rsidP="005D017C">
      <w:pPr>
        <w:ind w:firstLineChars="200" w:firstLine="420"/>
      </w:pPr>
      <w:r>
        <w:rPr>
          <w:rFonts w:hint="eastAsia"/>
        </w:rPr>
        <w:t>但是我们发现在某些</w:t>
      </w:r>
      <w:r w:rsidR="00732D01">
        <w:rPr>
          <w:rFonts w:hint="eastAsia"/>
        </w:rPr>
        <w:t>情况下</w:t>
      </w:r>
      <w:r>
        <w:rPr>
          <w:rFonts w:hint="eastAsia"/>
        </w:rPr>
        <w:t>，</w:t>
      </w:r>
      <w:r w:rsidR="00732D01">
        <w:rPr>
          <w:rFonts w:hint="eastAsia"/>
        </w:rPr>
        <w:t>计算</w:t>
      </w:r>
      <w:r>
        <w:rPr>
          <w:rFonts w:hint="eastAsia"/>
        </w:rPr>
        <w:t>出的值会有较大的误差</w:t>
      </w:r>
      <w:r w:rsidR="00732D01">
        <w:rPr>
          <w:rFonts w:hint="eastAsia"/>
        </w:rPr>
        <w:t>（</w:t>
      </w:r>
      <w:r w:rsidR="00DD7205">
        <w:rPr>
          <w:rFonts w:hint="eastAsia"/>
        </w:rPr>
        <w:t>图6，图7</w:t>
      </w:r>
      <w:r w:rsidR="00732D01">
        <w:rPr>
          <w:rFonts w:hint="eastAsia"/>
        </w:rPr>
        <w:t>）</w:t>
      </w:r>
      <w:r>
        <w:rPr>
          <w:rFonts w:hint="eastAsia"/>
        </w:rPr>
        <w:t>，我们经过讨论认为，可能产生这些误差的因素主要有两个，一个是公交</w:t>
      </w:r>
      <w:r w:rsidR="001D4511">
        <w:rPr>
          <w:rFonts w:hint="eastAsia"/>
        </w:rPr>
        <w:t>车</w:t>
      </w:r>
      <w:r>
        <w:rPr>
          <w:rFonts w:hint="eastAsia"/>
        </w:rPr>
        <w:t>对数据统计的影响，另外一个是换线次数对模型精度的购物阻力的影响。为了能够更加准确地预测出商圈的吸引力与辐射范围，我们对实验样本进行了分割，并对阻力值进行了优化。得到公式：</w:t>
      </w:r>
    </w:p>
    <w:p w:rsidR="0067069E" w:rsidRPr="001D4F86" w:rsidRDefault="0067069E" w:rsidP="001D4F86">
      <w:pPr>
        <w:ind w:firstLineChars="200" w:firstLine="420"/>
        <w:jc w:val="center"/>
      </w:pPr>
      <m:oMath>
        <m:r>
          <w:rPr>
            <w:rFonts w:ascii="Cambria Math" w:hAnsi="Cambria Math"/>
          </w:rPr>
          <m:t>Attractive</m:t>
        </m:r>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G</m:t>
                </m:r>
                <m:r>
                  <w:rPr>
                    <w:rFonts w:ascii="Cambria Math" w:hAnsi="Cambria Math" w:hint="eastAsia"/>
                  </w:rPr>
                  <m:t>ra</m:t>
                </m:r>
                <m:r>
                  <w:rPr>
                    <w:rFonts w:ascii="Cambria Math" w:hAnsi="Cambria Math"/>
                  </w:rPr>
                  <m:t>de</m:t>
                </m:r>
              </m:e>
              <m:sup>
                <m:r>
                  <w:rPr>
                    <w:rFonts w:ascii="Cambria Math" w:hAnsi="Cambria Math"/>
                  </w:rPr>
                  <m:t>α</m:t>
                </m:r>
              </m:sup>
            </m:sSup>
            <m:r>
              <w:rPr>
                <w:rFonts w:ascii="Cambria Math" w:hAnsi="Cambria Math"/>
              </w:rPr>
              <m:t>×</m:t>
            </m:r>
            <m:sSup>
              <m:sSupPr>
                <m:ctrlPr>
                  <w:rPr>
                    <w:rFonts w:ascii="Cambria Math" w:hAnsi="Cambria Math"/>
                    <w:i/>
                  </w:rPr>
                </m:ctrlPr>
              </m:sSupPr>
              <m:e>
                <m:r>
                  <w:rPr>
                    <w:rFonts w:ascii="Cambria Math" w:hAnsi="Cambria Math"/>
                  </w:rPr>
                  <m:t>Mall</m:t>
                </m:r>
              </m:e>
              <m:sup>
                <m:r>
                  <w:rPr>
                    <w:rFonts w:ascii="Cambria Math" w:hAnsi="Cambria Math"/>
                  </w:rPr>
                  <m:t>β</m:t>
                </m:r>
              </m:sup>
            </m:sSup>
            <m:r>
              <w:rPr>
                <w:rFonts w:ascii="Cambria Math" w:hAnsi="Cambria Math"/>
              </w:rPr>
              <m:t>×</m:t>
            </m:r>
            <m:sSup>
              <m:sSupPr>
                <m:ctrlPr>
                  <w:rPr>
                    <w:rFonts w:ascii="Cambria Math" w:hAnsi="Cambria Math"/>
                    <w:i/>
                  </w:rPr>
                </m:ctrlPr>
              </m:sSupPr>
              <m:e>
                <m:r>
                  <w:rPr>
                    <w:rFonts w:ascii="Cambria Math" w:hAnsi="Cambria Math"/>
                  </w:rPr>
                  <m:t>Area</m:t>
                </m:r>
              </m:e>
              <m:sup>
                <m:r>
                  <w:rPr>
                    <w:rFonts w:ascii="Cambria Math" w:hAnsi="Cambria Math"/>
                  </w:rPr>
                  <m:t>γ</m:t>
                </m:r>
              </m:sup>
            </m:sSup>
            <m:r>
              <w:rPr>
                <w:rFonts w:ascii="Cambria Math" w:hAnsi="Cambria Math"/>
              </w:rPr>
              <m:t>×</m:t>
            </m:r>
            <m:sSup>
              <m:sSupPr>
                <m:ctrlPr>
                  <w:rPr>
                    <w:rFonts w:ascii="Cambria Math" w:hAnsi="Cambria Math"/>
                    <w:i/>
                  </w:rPr>
                </m:ctrlPr>
              </m:sSupPr>
              <m:e>
                <m:r>
                  <w:rPr>
                    <w:rFonts w:ascii="Cambria Math" w:hAnsi="Cambria Math"/>
                  </w:rPr>
                  <m:t>Reputation</m:t>
                </m:r>
              </m:e>
              <m:sup>
                <m:r>
                  <w:rPr>
                    <w:rFonts w:ascii="Cambria Math" w:hAnsi="Cambria Math"/>
                  </w:rPr>
                  <m:t>δ</m:t>
                </m:r>
              </m:sup>
            </m:sSup>
          </m:num>
          <m:den>
            <m:sSup>
              <m:sSupPr>
                <m:ctrlPr>
                  <w:rPr>
                    <w:rFonts w:ascii="Cambria Math" w:hAnsi="Cambria Math"/>
                    <w:i/>
                  </w:rPr>
                </m:ctrlPr>
              </m:sSupPr>
              <m:e>
                <m:r>
                  <w:rPr>
                    <w:rFonts w:ascii="Cambria Math" w:hAnsi="Cambria Math"/>
                  </w:rPr>
                  <m:t>Time</m:t>
                </m:r>
              </m:e>
              <m:sup>
                <m:r>
                  <w:rPr>
                    <w:rFonts w:ascii="Cambria Math" w:hAnsi="Cambria Math"/>
                  </w:rPr>
                  <m:t>μ</m:t>
                </m:r>
              </m:sup>
            </m:sSup>
            <m:r>
              <w:rPr>
                <w:rFonts w:ascii="Cambria Math" w:hAnsi="Cambria Math"/>
              </w:rPr>
              <m:t>×</m:t>
            </m:r>
            <m:rad>
              <m:radPr>
                <m:degHide m:val="1"/>
                <m:ctrlPr>
                  <w:rPr>
                    <w:rFonts w:ascii="Cambria Math" w:hAnsi="Cambria Math"/>
                    <w:i/>
                  </w:rPr>
                </m:ctrlPr>
              </m:radPr>
              <m:deg/>
              <m:e>
                <m:r>
                  <w:rPr>
                    <w:rFonts w:ascii="Cambria Math" w:hAnsi="Cambria Math"/>
                  </w:rPr>
                  <m:t>T</m:t>
                </m:r>
                <m:r>
                  <w:rPr>
                    <w:rFonts w:ascii="Cambria Math" w:hAnsi="Cambria Math" w:hint="eastAsia"/>
                  </w:rPr>
                  <m:t>urn</m:t>
                </m:r>
              </m:e>
            </m:rad>
          </m:den>
        </m:f>
      </m:oMath>
      <w:r w:rsidR="001D4F86">
        <w:t>…………(</w:t>
      </w:r>
      <w:r w:rsidR="00FB13E1">
        <w:t>7</w:t>
      </w:r>
      <w:r w:rsidR="001D4F86">
        <w:t>)</w:t>
      </w:r>
    </w:p>
    <w:p w:rsidR="0067069E" w:rsidRPr="005D017C" w:rsidRDefault="001D4511" w:rsidP="005D017C">
      <w:pPr>
        <w:ind w:firstLineChars="200" w:firstLine="420"/>
      </w:pPr>
      <w:r>
        <w:rPr>
          <w:rFonts w:hint="eastAsia"/>
        </w:rPr>
        <w:t>我们使用优化模型进行计算，得出的结果对比如图：</w:t>
      </w:r>
    </w:p>
    <w:p w:rsidR="0067069E" w:rsidRDefault="0067069E" w:rsidP="0067069E">
      <w:pPr>
        <w:pStyle w:val="2"/>
        <w:numPr>
          <w:ilvl w:val="1"/>
          <w:numId w:val="1"/>
        </w:numPr>
      </w:pPr>
      <w:r>
        <w:rPr>
          <w:rFonts w:hint="eastAsia"/>
        </w:rPr>
        <w:lastRenderedPageBreak/>
        <w:t>计算误差研究</w:t>
      </w:r>
    </w:p>
    <w:p w:rsidR="0067069E" w:rsidRDefault="0067069E" w:rsidP="00DD7205">
      <w:pPr>
        <w:ind w:firstLineChars="200" w:firstLine="420"/>
      </w:pPr>
      <w:r>
        <w:rPr>
          <w:rFonts w:hint="eastAsia"/>
        </w:rPr>
        <w:t>我们使用原始模型进行计算，得出了吸引力值，然后计算其与实际值得平均误差，如图</w:t>
      </w:r>
      <w:r w:rsidR="00DD7205">
        <w:rPr>
          <w:rFonts w:hint="eastAsia"/>
        </w:rPr>
        <w:t>5</w:t>
      </w:r>
      <w:r>
        <w:rPr>
          <w:rFonts w:hint="eastAsia"/>
        </w:rPr>
        <w:t>所示</w:t>
      </w:r>
      <w:r w:rsidR="00DD7205">
        <w:rPr>
          <w:rFonts w:hint="eastAsia"/>
        </w:rPr>
        <w:t>，由于计算结果为0~</w:t>
      </w:r>
      <w:r w:rsidR="00DD7205">
        <w:t>1</w:t>
      </w:r>
      <w:r w:rsidR="00DD7205">
        <w:rPr>
          <w:rFonts w:hint="eastAsia"/>
        </w:rPr>
        <w:t>之间的概率值，我们使用绝对误差展示</w:t>
      </w:r>
      <w:r>
        <w:rPr>
          <w:rFonts w:hint="eastAsia"/>
        </w:rPr>
        <w:t>：</w:t>
      </w:r>
    </w:p>
    <w:p w:rsidR="000D3D95" w:rsidRDefault="000D3D95" w:rsidP="000D3D95">
      <w:pPr>
        <w:rPr>
          <w:noProof/>
        </w:rPr>
      </w:pPr>
      <w:r>
        <w:rPr>
          <w:noProof/>
        </w:rPr>
        <w:drawing>
          <wp:inline distT="0" distB="0" distL="0" distR="0" wp14:anchorId="65E04BC1" wp14:editId="68C7204D">
            <wp:extent cx="2599898" cy="1954928"/>
            <wp:effectExtent l="0" t="0" r="10160" b="7620"/>
            <wp:docPr id="3" name="图表 3">
              <a:extLst xmlns:a="http://schemas.openxmlformats.org/drawingml/2006/main">
                <a:ext uri="{FF2B5EF4-FFF2-40B4-BE49-F238E27FC236}">
                  <a16:creationId xmlns:a16="http://schemas.microsoft.com/office/drawing/2014/main" id="{C452E3AC-E0A2-4B7D-BB57-5599BAAB94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Pr>
          <w:noProof/>
        </w:rPr>
        <w:drawing>
          <wp:inline distT="0" distB="0" distL="0" distR="0" wp14:anchorId="3A2F071C" wp14:editId="39308E8B">
            <wp:extent cx="2592705" cy="1947479"/>
            <wp:effectExtent l="0" t="0" r="17145" b="15240"/>
            <wp:docPr id="4" name="图表 4">
              <a:extLst xmlns:a="http://schemas.openxmlformats.org/drawingml/2006/main">
                <a:ext uri="{FF2B5EF4-FFF2-40B4-BE49-F238E27FC236}">
                  <a16:creationId xmlns:a16="http://schemas.microsoft.com/office/drawing/2014/main" id="{C452E3AC-E0A2-4B7D-BB57-5599BAAB94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67069E" w:rsidRDefault="00DD7205" w:rsidP="0067069E">
      <w:r>
        <w:rPr>
          <w:rFonts w:hint="eastAsia"/>
        </w:rPr>
        <w:t>图5。原始模型计算结果绝对误差。</w:t>
      </w:r>
    </w:p>
    <w:p w:rsidR="0067069E" w:rsidRDefault="0067069E" w:rsidP="000D3D95">
      <w:pPr>
        <w:ind w:firstLineChars="200" w:firstLine="420"/>
      </w:pPr>
      <w:r>
        <w:rPr>
          <w:rFonts w:hint="eastAsia"/>
        </w:rPr>
        <w:t>我们可以发现，在整体情况下，时间成本</w:t>
      </w:r>
      <w:r w:rsidR="000D3D95">
        <w:rPr>
          <w:rFonts w:hint="eastAsia"/>
        </w:rPr>
        <w:t>和误差正负与大小没有必然的联系。我们认为可能是由于原始模型的不适用以及误差过大导致，之后我们同样对我们模型（公式</w:t>
      </w:r>
      <w:r w:rsidR="00FB13E1">
        <w:t>7</w:t>
      </w:r>
      <w:r w:rsidR="000D3D95">
        <w:rPr>
          <w:rFonts w:hint="eastAsia"/>
        </w:rPr>
        <w:t>）的计算结果进行误差研究</w:t>
      </w:r>
      <w:r w:rsidR="00DD7205">
        <w:rPr>
          <w:rFonts w:hint="eastAsia"/>
        </w:rPr>
        <w:t>，如图6所示</w:t>
      </w:r>
      <w:r w:rsidR="000D3D95">
        <w:rPr>
          <w:rFonts w:hint="eastAsia"/>
        </w:rPr>
        <w:t>：</w:t>
      </w:r>
    </w:p>
    <w:p w:rsidR="000D3D95" w:rsidRDefault="00DD7205" w:rsidP="00DD7205">
      <w:r>
        <w:rPr>
          <w:noProof/>
        </w:rPr>
        <w:drawing>
          <wp:inline distT="0" distB="0" distL="0" distR="0" wp14:anchorId="0624E073" wp14:editId="12850522">
            <wp:extent cx="5022850" cy="2019300"/>
            <wp:effectExtent l="0" t="0" r="6350"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DD7205" w:rsidRDefault="00DD7205" w:rsidP="00DD7205">
      <w:r>
        <w:rPr>
          <w:rFonts w:hint="eastAsia"/>
        </w:rPr>
        <w:t>图6。模型绝对误差。</w:t>
      </w:r>
    </w:p>
    <w:p w:rsidR="0067069E" w:rsidRDefault="00DD7205" w:rsidP="00DD7205">
      <w:pPr>
        <w:ind w:firstLineChars="200" w:firstLine="420"/>
        <w:rPr>
          <w:noProof/>
        </w:rPr>
      </w:pPr>
      <w:r>
        <w:rPr>
          <w:rFonts w:hint="eastAsia"/>
          <w:noProof/>
        </w:rPr>
        <w:t>在图中可以清晰的看出时间成本越低的位置产生的误差越大。</w:t>
      </w:r>
      <w:r w:rsidR="0067069E">
        <w:rPr>
          <w:rFonts w:hint="eastAsia"/>
        </w:rPr>
        <w:t>同时，我们</w:t>
      </w:r>
      <w:r>
        <w:rPr>
          <w:rFonts w:hint="eastAsia"/>
        </w:rPr>
        <w:t>对</w:t>
      </w:r>
      <w:r w:rsidR="0067069E">
        <w:rPr>
          <w:rFonts w:hint="eastAsia"/>
        </w:rPr>
        <w:t>具有不同调节指数的Huff</w:t>
      </w:r>
      <w:r w:rsidR="0067069E">
        <w:t xml:space="preserve"> M</w:t>
      </w:r>
      <w:r w:rsidR="0067069E">
        <w:rPr>
          <w:rFonts w:hint="eastAsia"/>
        </w:rPr>
        <w:t>odel计算值进行比较，如图所示：</w:t>
      </w:r>
    </w:p>
    <w:p w:rsidR="0067069E" w:rsidRDefault="0067069E" w:rsidP="00DD7205">
      <w:pPr>
        <w:jc w:val="center"/>
      </w:pPr>
      <w:r>
        <w:rPr>
          <w:noProof/>
        </w:rPr>
        <w:drawing>
          <wp:inline distT="0" distB="0" distL="0" distR="0" wp14:anchorId="5421B09B" wp14:editId="2B8111F0">
            <wp:extent cx="2482850" cy="1720850"/>
            <wp:effectExtent l="0" t="0" r="12700" b="12700"/>
            <wp:docPr id="6" name="图表 6">
              <a:extLst xmlns:a="http://schemas.openxmlformats.org/drawingml/2006/main">
                <a:ext uri="{FF2B5EF4-FFF2-40B4-BE49-F238E27FC236}">
                  <a16:creationId xmlns:a16="http://schemas.microsoft.com/office/drawing/2014/main" id="{C5B28CA7-9A7C-46C0-B7DD-F3D9FE2093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DD7205">
        <w:rPr>
          <w:rFonts w:hint="eastAsia"/>
        </w:rPr>
        <w:t xml:space="preserve">  </w:t>
      </w:r>
      <w:r w:rsidR="00DD7205">
        <w:rPr>
          <w:noProof/>
        </w:rPr>
        <w:drawing>
          <wp:inline distT="0" distB="0" distL="0" distR="0" wp14:anchorId="2BDCD71B" wp14:editId="5234E54C">
            <wp:extent cx="2393950" cy="1727200"/>
            <wp:effectExtent l="0" t="0" r="6350" b="6350"/>
            <wp:docPr id="7" name="图表 7">
              <a:extLst xmlns:a="http://schemas.openxmlformats.org/drawingml/2006/main">
                <a:ext uri="{FF2B5EF4-FFF2-40B4-BE49-F238E27FC236}">
                  <a16:creationId xmlns:a16="http://schemas.microsoft.com/office/drawing/2014/main" id="{DD843504-37FF-49CD-92DD-416688ADD1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DD7205" w:rsidRDefault="00DD7205" w:rsidP="00DD7205">
      <w:pPr>
        <w:jc w:val="left"/>
      </w:pPr>
      <w:r>
        <w:rPr>
          <w:rFonts w:hint="eastAsia"/>
        </w:rPr>
        <w:t>图7。调节模型误差。</w:t>
      </w:r>
    </w:p>
    <w:p w:rsidR="0067069E" w:rsidRDefault="0067069E" w:rsidP="0067069E">
      <w:r>
        <w:rPr>
          <w:rFonts w:hint="eastAsia"/>
        </w:rPr>
        <w:t>其中客观指数调节，很明显具有更好的准确度，因为其计算结果中误差值小于0.025的较其</w:t>
      </w:r>
      <w:r>
        <w:rPr>
          <w:rFonts w:hint="eastAsia"/>
        </w:rPr>
        <w:lastRenderedPageBreak/>
        <w:t>他两种要高很多，而主观指数调节得到的值能够得到更多的误差小于0.01的数据。</w:t>
      </w:r>
    </w:p>
    <w:p w:rsidR="0067069E" w:rsidRDefault="0067069E" w:rsidP="00DD7205">
      <w:pPr>
        <w:ind w:firstLineChars="200" w:firstLine="420"/>
      </w:pPr>
      <w:r>
        <w:rPr>
          <w:rFonts w:hint="eastAsia"/>
        </w:rPr>
        <w:t>在对较大误差地点进行单独分析时，我们发现，这些站点大多去某一商圈的时间成本小于10</w:t>
      </w:r>
      <w:r>
        <w:t xml:space="preserve"> </w:t>
      </w:r>
      <w:r>
        <w:rPr>
          <w:rFonts w:hint="eastAsia"/>
        </w:rPr>
        <w:t>min，经过讨论，我们认为，这是由于数据所产生的误差，因为我们使用的是地铁刷卡数据，对没有加入同样占有公共交通很大比例的公交数据，而商圈附近居民更偏好于乘坐公交车到最近的商圈购物，这就导致了我们测量的实际概率值有误差，这种误差主要体现在，过小的估计了最近商圈对居民的吸引力，导致在之后的计算中产生了较大的误差，但是在现阶段的工作中，我们暂时无法解决这个问题，为了再次提高模型的适用程度，并更好的进行优化和改进，我们去除了这些时间成本小于10</w:t>
      </w:r>
      <w:r>
        <w:t xml:space="preserve"> </w:t>
      </w:r>
      <w:r>
        <w:rPr>
          <w:rFonts w:hint="eastAsia"/>
        </w:rPr>
        <w:t>min的地点，再次进行模型计算，实验结果如</w:t>
      </w:r>
      <w:r w:rsidR="00DD7205">
        <w:rPr>
          <w:rFonts w:hint="eastAsia"/>
        </w:rPr>
        <w:t>图7右，</w:t>
      </w:r>
      <w:r>
        <w:rPr>
          <w:rFonts w:hint="eastAsia"/>
        </w:rPr>
        <w:t>其中共有201个位置，共3819组数据。</w:t>
      </w:r>
    </w:p>
    <w:p w:rsidR="0067069E" w:rsidRDefault="0067069E" w:rsidP="0067069E">
      <w:pPr>
        <w:ind w:firstLineChars="200" w:firstLine="420"/>
      </w:pPr>
      <w:r>
        <w:rPr>
          <w:rFonts w:hint="eastAsia"/>
        </w:rPr>
        <w:t>和上图对比，我们可以看到，在去除这些小时间成本的位置之后，我们得到的结果具有更小误差的位置更多，因此，我们认为数据误差在本文的研究中是客观存在的，但是如果我们暂时剔除这些点，我们能够得到相对误差更小的结果。</w:t>
      </w:r>
    </w:p>
    <w:p w:rsidR="0067069E" w:rsidRDefault="0067069E" w:rsidP="0067069E">
      <w:pPr>
        <w:ind w:firstLineChars="200" w:firstLine="420"/>
      </w:pPr>
      <w:r>
        <w:rPr>
          <w:rFonts w:hint="eastAsia"/>
        </w:rPr>
        <w:t>在我们通过实际值绘制辐射范围图时，发现了一个很明显的特征，这是在我们之前的研究中没有重视的，那就是在多种影响因素中，换线次数得多少对结果有很大的影响，我们对统计数据进行分析，发现如果两个商圈对某地的吸引力和时间成本大致相等，那么通过更少换线次数能够到达的商圈更具有吸引力，同时，他们的差异是很明显的，我们对一些具有上述特征的位置和商圈进行深入分析，结果如下（选择商圈</w:t>
      </w:r>
      <w:r>
        <w:t>—</w:t>
      </w:r>
      <w:r>
        <w:rPr>
          <w:rFonts w:hint="eastAsia"/>
        </w:rPr>
        <w:t>中山公园，徐家汇；地点</w:t>
      </w:r>
      <w:r>
        <w:t>—</w:t>
      </w:r>
      <w:r>
        <w:rPr>
          <w:rFonts w:hint="eastAsia"/>
        </w:rPr>
        <w:t>时间成本差值小于5min，认为时间成本一致）：</w:t>
      </w:r>
    </w:p>
    <w:p w:rsidR="0067069E" w:rsidRDefault="0067069E" w:rsidP="001D4F86">
      <w:pPr>
        <w:jc w:val="center"/>
      </w:pPr>
      <w:r>
        <w:rPr>
          <w:noProof/>
        </w:rPr>
        <w:drawing>
          <wp:inline distT="0" distB="0" distL="0" distR="0" wp14:anchorId="0D1BA5A8" wp14:editId="78AEC79D">
            <wp:extent cx="5274310" cy="2725420"/>
            <wp:effectExtent l="0" t="0" r="2540" b="0"/>
            <wp:docPr id="10" name="图片 10"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18FA73.tmp"/>
                    <pic:cNvPicPr/>
                  </pic:nvPicPr>
                  <pic:blipFill>
                    <a:blip r:embed="rId18">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rsidR="001D4F86" w:rsidRDefault="001D4F86" w:rsidP="001D4F86">
      <w:pPr>
        <w:jc w:val="center"/>
      </w:pPr>
      <w:r>
        <w:rPr>
          <w:rFonts w:hint="eastAsia"/>
        </w:rPr>
        <w:t>图</w:t>
      </w:r>
      <w:r w:rsidR="00DD7205">
        <w:t>8</w:t>
      </w:r>
      <w:r>
        <w:rPr>
          <w:rFonts w:hint="eastAsia"/>
        </w:rPr>
        <w:t>。换线次数对顾客选择商圈的影响</w:t>
      </w:r>
    </w:p>
    <w:p w:rsidR="0067069E" w:rsidRPr="00D1787B" w:rsidRDefault="0067069E" w:rsidP="0067069E">
      <w:r>
        <w:rPr>
          <w:rFonts w:hint="eastAsia"/>
        </w:rPr>
        <w:t>其中中山公园为2,3,4号线交汇，徐家汇站为1,</w:t>
      </w:r>
      <w:r>
        <w:t>9</w:t>
      </w:r>
      <w:r>
        <w:rPr>
          <w:rFonts w:hint="eastAsia"/>
        </w:rPr>
        <w:t>,11号线交汇。通过可视分析，我们可以清晰地看出具有相同时间成本的位置与两个相似的商圈之间的联系，其中紫色为更加偏好徐家汇的人，绿色为更加偏好中山公园的人。图中，具有更近地理位置并不意味着具有更好的吸引力，可以很明显的看出，如果没有换线的话，那么顾客会更加偏好这个商圈，尽管成本相同，同样的，换线次数越多，那么这个商圈对顾客的吸引力越差（或者说阻力越大），这样，在我们的研究中需要加入换线次数这一个因素，将会很好地提高准确度。</w:t>
      </w:r>
    </w:p>
    <w:p w:rsidR="00392FD6" w:rsidRDefault="00392FD6" w:rsidP="00392FD6">
      <w:pPr>
        <w:pStyle w:val="1"/>
        <w:numPr>
          <w:ilvl w:val="0"/>
          <w:numId w:val="1"/>
        </w:numPr>
      </w:pPr>
      <w:r>
        <w:rPr>
          <w:rFonts w:hint="eastAsia"/>
        </w:rPr>
        <w:lastRenderedPageBreak/>
        <w:t>案例研究</w:t>
      </w:r>
    </w:p>
    <w:p w:rsidR="00D0487B" w:rsidRDefault="00246675" w:rsidP="00D0487B">
      <w:pPr>
        <w:pStyle w:val="2"/>
        <w:numPr>
          <w:ilvl w:val="1"/>
          <w:numId w:val="1"/>
        </w:numPr>
      </w:pPr>
      <w:r>
        <w:rPr>
          <w:rFonts w:hint="eastAsia"/>
        </w:rPr>
        <w:t>模型对比研究</w:t>
      </w:r>
    </w:p>
    <w:p w:rsidR="006B6C91" w:rsidRDefault="007D39D3" w:rsidP="007D39D3">
      <w:pPr>
        <w:ind w:firstLineChars="200" w:firstLine="420"/>
        <w:rPr>
          <w:noProof/>
        </w:rPr>
      </w:pPr>
      <w:r>
        <w:rPr>
          <w:rFonts w:hint="eastAsia"/>
          <w:noProof/>
        </w:rPr>
        <w:t>本文中我们提出了基于顾客的商圈辐射范围划分方法，其中与基于商圈本身的划分方法对比如下图。</w:t>
      </w:r>
    </w:p>
    <w:p w:rsidR="007D39D3" w:rsidRDefault="00370D79" w:rsidP="007D39D3">
      <w:pPr>
        <w:jc w:val="center"/>
        <w:rPr>
          <w:noProof/>
        </w:rPr>
      </w:pPr>
      <w:r>
        <w:rPr>
          <w:noProof/>
        </w:rPr>
        <w:pict>
          <v:shape id="_x0000_i1028" type="#_x0000_t75" style="width:414.9pt;height:202.1pt">
            <v:imagedata r:id="rId19" o:title="不同基准大图"/>
          </v:shape>
        </w:pict>
      </w:r>
    </w:p>
    <w:p w:rsidR="007D39D3" w:rsidRDefault="007D39D3" w:rsidP="00FB13E1">
      <w:pPr>
        <w:jc w:val="left"/>
        <w:rPr>
          <w:noProof/>
        </w:rPr>
      </w:pPr>
      <w:r>
        <w:rPr>
          <w:rFonts w:hint="eastAsia"/>
          <w:noProof/>
        </w:rPr>
        <w:t>图</w:t>
      </w:r>
      <w:r w:rsidR="00DD7205">
        <w:rPr>
          <w:noProof/>
        </w:rPr>
        <w:t>9</w:t>
      </w:r>
      <w:r>
        <w:rPr>
          <w:rFonts w:hint="eastAsia"/>
          <w:noProof/>
        </w:rPr>
        <w:t>。两种不同角度的商圈辐射范围划分方式</w:t>
      </w:r>
      <w:r w:rsidR="00FB13E1">
        <w:rPr>
          <w:rFonts w:hint="eastAsia"/>
          <w:noProof/>
        </w:rPr>
        <w:t>。</w:t>
      </w:r>
    </w:p>
    <w:p w:rsidR="007D39D3" w:rsidRDefault="007D39D3" w:rsidP="007D39D3">
      <w:pPr>
        <w:ind w:firstLineChars="200" w:firstLine="420"/>
        <w:rPr>
          <w:noProof/>
        </w:rPr>
      </w:pPr>
      <w:r>
        <w:rPr>
          <w:rFonts w:hint="eastAsia"/>
          <w:noProof/>
        </w:rPr>
        <w:t>由于数据本身原因，即只使用了轨道交通数据，在以商圈本身的吸引程度为基准进行计算时，会产生误差，这些误差产生的原因多由无法得到的顾客人流而产生的，因此我们经过讨论之后认为，我们的数据在以顾客本身为核心计算概率进而划分辐射范围的时候，具有更好的</w:t>
      </w:r>
      <w:r w:rsidR="001D4F86">
        <w:rPr>
          <w:rFonts w:hint="eastAsia"/>
          <w:noProof/>
        </w:rPr>
        <w:t>优势。</w:t>
      </w:r>
    </w:p>
    <w:p w:rsidR="001D4F86" w:rsidRDefault="001D4F86" w:rsidP="007D39D3">
      <w:pPr>
        <w:ind w:firstLineChars="200" w:firstLine="420"/>
        <w:rPr>
          <w:noProof/>
        </w:rPr>
      </w:pPr>
      <w:r>
        <w:rPr>
          <w:rFonts w:hint="eastAsia"/>
          <w:noProof/>
        </w:rPr>
        <w:t>我们们进行了模型对比，如图4所示，图中展示了Huff</w:t>
      </w:r>
      <w:r>
        <w:rPr>
          <w:noProof/>
        </w:rPr>
        <w:t xml:space="preserve"> M</w:t>
      </w:r>
      <w:r>
        <w:rPr>
          <w:rFonts w:hint="eastAsia"/>
          <w:noProof/>
        </w:rPr>
        <w:t>odel和两种因素调节方式与我们的模型(公式</w:t>
      </w:r>
      <w:r w:rsidR="00FB13E1">
        <w:rPr>
          <w:noProof/>
        </w:rPr>
        <w:t>6</w:t>
      </w:r>
      <w:r>
        <w:rPr>
          <w:rFonts w:hint="eastAsia"/>
          <w:noProof/>
        </w:rPr>
        <w:t>)在进行计算后所得结果的对比。由于发现了换线次数对模型计算结果有很大影响，我们对模型进行了进一步优化，计算结果对比如图</w:t>
      </w:r>
      <w:r w:rsidR="00FD60E8">
        <w:rPr>
          <w:rFonts w:hint="eastAsia"/>
          <w:noProof/>
        </w:rPr>
        <w:t>10</w:t>
      </w:r>
      <w:r>
        <w:rPr>
          <w:rFonts w:hint="eastAsia"/>
          <w:noProof/>
        </w:rPr>
        <w:t>所示。</w:t>
      </w:r>
    </w:p>
    <w:p w:rsidR="001D4F86" w:rsidRDefault="00370D79" w:rsidP="005216E6">
      <w:pPr>
        <w:jc w:val="center"/>
      </w:pPr>
      <w:r>
        <w:pict>
          <v:shape id="_x0000_i1029" type="#_x0000_t75" style="width:414.9pt;height:154pt">
            <v:imagedata r:id="rId20" o:title="ourmodel对比图"/>
          </v:shape>
        </w:pict>
      </w:r>
    </w:p>
    <w:p w:rsidR="001936C7" w:rsidRDefault="001936C7" w:rsidP="001936C7">
      <w:r>
        <w:rPr>
          <w:rFonts w:hint="eastAsia"/>
        </w:rPr>
        <w:t>图10</w:t>
      </w:r>
      <w:r>
        <w:t>。</w:t>
      </w:r>
      <w:r w:rsidR="006E2CBA">
        <w:t>本文提出模型与真实值的对比。</w:t>
      </w:r>
    </w:p>
    <w:p w:rsidR="00FD60E8" w:rsidRDefault="00FD60E8" w:rsidP="005216E6">
      <w:pPr>
        <w:jc w:val="center"/>
      </w:pPr>
    </w:p>
    <w:p w:rsidR="005216E6" w:rsidRDefault="005216E6" w:rsidP="005216E6">
      <w:pPr>
        <w:ind w:firstLineChars="200" w:firstLine="420"/>
      </w:pPr>
      <w:r>
        <w:rPr>
          <w:rFonts w:hint="eastAsia"/>
        </w:rPr>
        <w:t>我们可以很清晰的看到，加入换线次数之后，魅力值预期过大（阻力值预期过小）的情况有所解决，和真实值相似程度更加明显。</w:t>
      </w:r>
    </w:p>
    <w:p w:rsidR="00FD60E8" w:rsidRDefault="00FD60E8" w:rsidP="005216E6">
      <w:pPr>
        <w:ind w:firstLineChars="200" w:firstLine="420"/>
      </w:pPr>
      <w:r>
        <w:rPr>
          <w:rFonts w:hint="eastAsia"/>
        </w:rPr>
        <w:t>而以位置为核心计算的误差如图11所示：</w:t>
      </w:r>
    </w:p>
    <w:p w:rsidR="00FD60E8" w:rsidRDefault="00E84472" w:rsidP="005216E6">
      <w:pPr>
        <w:ind w:firstLineChars="200" w:firstLine="420"/>
      </w:pPr>
      <w:r>
        <w:rPr>
          <w:noProof/>
        </w:rPr>
        <w:lastRenderedPageBreak/>
        <w:drawing>
          <wp:inline distT="0" distB="0" distL="0" distR="0" wp14:anchorId="2936E1CB" wp14:editId="24784FBC">
            <wp:extent cx="4572000" cy="2743200"/>
            <wp:effectExtent l="0" t="0" r="0" b="0"/>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E84472" w:rsidRDefault="00E84472" w:rsidP="005216E6">
      <w:pPr>
        <w:ind w:firstLineChars="200" w:firstLine="420"/>
      </w:pPr>
      <w:r>
        <w:rPr>
          <w:rFonts w:hint="eastAsia"/>
        </w:rPr>
        <w:t>图11。本文的两种模型与Huff</w:t>
      </w:r>
      <w:r>
        <w:t xml:space="preserve"> M</w:t>
      </w:r>
      <w:r>
        <w:rPr>
          <w:rFonts w:hint="eastAsia"/>
        </w:rPr>
        <w:t>odel客观指数调节模型误差对比。</w:t>
      </w:r>
    </w:p>
    <w:p w:rsidR="00E84472" w:rsidRPr="00FD60E8" w:rsidRDefault="00E84472" w:rsidP="00E84472">
      <w:pPr>
        <w:ind w:firstLineChars="200" w:firstLine="420"/>
      </w:pPr>
      <w:r>
        <w:rPr>
          <w:rFonts w:hint="eastAsia"/>
        </w:rPr>
        <w:t>图中可以看到我们的模型相对来说误差更小，经过换线次数调节之后的误差较为调节时准确程度有所提高。可以有效的说明我们模型</w:t>
      </w:r>
      <w:r w:rsidR="00F34215">
        <w:rPr>
          <w:rFonts w:hint="eastAsia"/>
        </w:rPr>
        <w:t>和其余模型相比更加有优势。</w:t>
      </w:r>
    </w:p>
    <w:p w:rsidR="00D0487B" w:rsidRDefault="00D0487B" w:rsidP="00D0487B">
      <w:pPr>
        <w:pStyle w:val="2"/>
        <w:numPr>
          <w:ilvl w:val="1"/>
          <w:numId w:val="1"/>
        </w:numPr>
      </w:pPr>
      <w:r>
        <w:rPr>
          <w:rFonts w:hint="eastAsia"/>
        </w:rPr>
        <w:t>模型有效性验证</w:t>
      </w:r>
    </w:p>
    <w:p w:rsidR="0067069E" w:rsidRPr="00F277AE" w:rsidRDefault="00A612EE" w:rsidP="0067069E">
      <w:pPr>
        <w:ind w:firstLineChars="200" w:firstLine="420"/>
        <w:rPr>
          <w:color w:val="FF0000"/>
        </w:rPr>
      </w:pPr>
      <w:r w:rsidRPr="00F277AE">
        <w:rPr>
          <w:rFonts w:hint="eastAsia"/>
          <w:color w:val="FF0000"/>
        </w:rPr>
        <w:t>本文中进行研究所使用的数据是2015年上海轨道交通数据与商圈数据，其中十九个商圈在当时都为成熟的商圈。为了验证我们模型的有效性，我们使用2017年的交通数据进行验证研究。</w:t>
      </w:r>
    </w:p>
    <w:p w:rsidR="00A612EE" w:rsidRPr="00F277AE" w:rsidRDefault="00A612EE" w:rsidP="0067069E">
      <w:pPr>
        <w:ind w:firstLineChars="200" w:firstLine="420"/>
        <w:rPr>
          <w:color w:val="FF0000"/>
        </w:rPr>
      </w:pPr>
      <w:r w:rsidRPr="00F277AE">
        <w:rPr>
          <w:rFonts w:hint="eastAsia"/>
          <w:color w:val="FF0000"/>
        </w:rPr>
        <w:t>上海迪士尼商圈是近两年迅速成型的商业中心之一，其已经具备了核心商圈的商业基础，同时除了迪士尼乐园之外，配套的集餐饮、购物与娱乐为一身的大型商圈也已经成型，因此我们使用上海迪士尼商圈进行验证研究。</w:t>
      </w:r>
    </w:p>
    <w:p w:rsidR="00A612EE" w:rsidRDefault="00F277AE" w:rsidP="0067069E">
      <w:pPr>
        <w:ind w:firstLineChars="200" w:firstLine="420"/>
        <w:rPr>
          <w:ins w:id="12" w:author="Colin L" w:date="2017-08-15T17:00:00Z"/>
          <w:rFonts w:hint="eastAsia"/>
          <w:b/>
          <w:color w:val="FF0000"/>
        </w:rPr>
      </w:pPr>
      <w:r w:rsidRPr="006E2CBA">
        <w:rPr>
          <w:rFonts w:hint="eastAsia"/>
          <w:b/>
          <w:color w:val="FF0000"/>
        </w:rPr>
        <w:t>数据缺失，暂时无法验证。</w:t>
      </w:r>
    </w:p>
    <w:p w:rsidR="00816D46" w:rsidRDefault="00816D46" w:rsidP="0067069E">
      <w:pPr>
        <w:ind w:firstLineChars="200" w:firstLine="420"/>
        <w:rPr>
          <w:ins w:id="13" w:author="Colin L" w:date="2017-08-15T17:00:00Z"/>
          <w:b/>
          <w:color w:val="FF0000"/>
        </w:rPr>
      </w:pPr>
    </w:p>
    <w:p w:rsidR="00816D46" w:rsidRPr="00816D46" w:rsidRDefault="00816D46" w:rsidP="0067069E">
      <w:pPr>
        <w:ind w:firstLineChars="200" w:firstLine="420"/>
        <w:rPr>
          <w:color w:val="FF0000"/>
          <w:rPrChange w:id="14" w:author="Colin L" w:date="2017-08-15T17:00:00Z">
            <w:rPr>
              <w:b/>
              <w:color w:val="FF0000"/>
            </w:rPr>
          </w:rPrChange>
        </w:rPr>
      </w:pPr>
      <w:ins w:id="15" w:author="Colin L" w:date="2017-08-15T17:00:00Z">
        <w:r w:rsidRPr="00816D46">
          <w:rPr>
            <w:rFonts w:hint="eastAsia"/>
            <w:color w:val="FF0000"/>
            <w:rPrChange w:id="16" w:author="Colin L" w:date="2017-08-15T17:00:00Z">
              <w:rPr>
                <w:rFonts w:hint="eastAsia"/>
                <w:b/>
                <w:color w:val="FF0000"/>
              </w:rPr>
            </w:rPrChange>
          </w:rPr>
          <w:t>用</w:t>
        </w:r>
        <w:r>
          <w:rPr>
            <w:rFonts w:hint="eastAsia"/>
            <w:color w:val="FF0000"/>
          </w:rPr>
          <w:t>下周的数据预测。</w:t>
        </w:r>
      </w:ins>
      <w:ins w:id="17" w:author="Colin L" w:date="2017-08-15T17:04:00Z">
        <w:r w:rsidR="00E45C21">
          <w:rPr>
            <w:rFonts w:hint="eastAsia"/>
            <w:color w:val="FF0000"/>
          </w:rPr>
          <w:t>某地</w:t>
        </w:r>
      </w:ins>
      <w:ins w:id="18" w:author="Colin L" w:date="2017-08-15T17:05:00Z">
        <w:r w:rsidR="00E45C21">
          <w:rPr>
            <w:rFonts w:hint="eastAsia"/>
            <w:color w:val="FF0000"/>
          </w:rPr>
          <w:t>（位置）没有商圈，建设商圈。</w:t>
        </w:r>
      </w:ins>
    </w:p>
    <w:p w:rsidR="007329BD" w:rsidRPr="007329BD" w:rsidRDefault="007329BD">
      <w:pPr>
        <w:pStyle w:val="2"/>
        <w:rPr>
          <w:ins w:id="19" w:author="Colin L" w:date="2017-08-15T16:43:00Z"/>
          <w:color w:val="FF0000"/>
          <w:rPrChange w:id="20" w:author="Colin L" w:date="2017-08-15T16:45:00Z">
            <w:rPr>
              <w:ins w:id="21" w:author="Colin L" w:date="2017-08-15T16:43:00Z"/>
            </w:rPr>
          </w:rPrChange>
        </w:rPr>
      </w:pPr>
      <w:ins w:id="22" w:author="Colin L" w:date="2017-08-15T16:43:00Z">
        <w:r>
          <w:rPr>
            <w:rFonts w:hint="eastAsia"/>
          </w:rPr>
          <w:t xml:space="preserve">6.3 </w:t>
        </w:r>
        <w:r w:rsidRPr="007329BD">
          <w:rPr>
            <w:rFonts w:hint="eastAsia"/>
            <w:color w:val="FF0000"/>
            <w:rPrChange w:id="23" w:author="Colin L" w:date="2017-08-15T16:45:00Z">
              <w:rPr>
                <w:rFonts w:hint="eastAsia"/>
              </w:rPr>
            </w:rPrChange>
          </w:rPr>
          <w:t>user</w:t>
        </w:r>
        <w:r w:rsidRPr="007329BD">
          <w:rPr>
            <w:color w:val="FF0000"/>
            <w:rPrChange w:id="24" w:author="Colin L" w:date="2017-08-15T16:45:00Z">
              <w:rPr/>
            </w:rPrChange>
          </w:rPr>
          <w:t xml:space="preserve"> </w:t>
        </w:r>
        <w:r w:rsidRPr="007329BD">
          <w:rPr>
            <w:rFonts w:hint="eastAsia"/>
            <w:color w:val="FF0000"/>
            <w:rPrChange w:id="25" w:author="Colin L" w:date="2017-08-15T16:45:00Z">
              <w:rPr>
                <w:rFonts w:hint="eastAsia"/>
              </w:rPr>
            </w:rPrChange>
          </w:rPr>
          <w:t>study</w:t>
        </w:r>
      </w:ins>
    </w:p>
    <w:p w:rsidR="00392FD6" w:rsidRDefault="00392FD6" w:rsidP="00392FD6">
      <w:pPr>
        <w:pStyle w:val="1"/>
        <w:numPr>
          <w:ilvl w:val="0"/>
          <w:numId w:val="1"/>
        </w:numPr>
      </w:pPr>
      <w:r>
        <w:rPr>
          <w:rFonts w:hint="eastAsia"/>
        </w:rPr>
        <w:t>讨论</w:t>
      </w:r>
    </w:p>
    <w:p w:rsidR="005057E1" w:rsidRDefault="005057E1" w:rsidP="005057E1">
      <w:pPr>
        <w:ind w:firstLineChars="200" w:firstLine="420"/>
      </w:pPr>
      <w:r>
        <w:rPr>
          <w:rFonts w:hint="eastAsia"/>
        </w:rPr>
        <w:t>本文从交通数据入手，进行了人群与聚集地的分析，用以辅助零售企业决策，像对群体有目的性的进行零售商铺的规划。同时对商圈吸引力模型进行分析与验证，并根据统计分析与机器学习的方式提炼出相关影响因素，并根据学习出的影响因子进行模型计算。我们的计算结果通过可视化图表的形式展示，同时我们提出了以地区（人）为核心的商圈辐射范围划分方式，与普遍的以商圈为核心的商圈辐射范围划分方式相比，能够有效的解决数据采集不完全的问题。同时以概率为划分标准更能够表示出不同商圈对顾客的吸引程度。</w:t>
      </w:r>
    </w:p>
    <w:p w:rsidR="005057E1" w:rsidRPr="005057E1" w:rsidRDefault="005057E1" w:rsidP="005057E1">
      <w:pPr>
        <w:ind w:firstLineChars="200" w:firstLine="420"/>
      </w:pPr>
      <w:r>
        <w:rPr>
          <w:rFonts w:hint="eastAsia"/>
        </w:rPr>
        <w:t>同时本文发现，在大型城市商圈的研究中，是否换线对顾客选择商圈的影响很大，即使</w:t>
      </w:r>
      <w:r>
        <w:rPr>
          <w:rFonts w:hint="eastAsia"/>
        </w:rPr>
        <w:lastRenderedPageBreak/>
        <w:t>时间成本相同。在本文中，为了方式过拟合的发生，在模型中我们只是用了六个变量，但是这六个变量足够进行商圈吸引力的研究和辐射范围的划分。除此之外，在6.2的研究中，我们认为，本文的研究能够很有效的对城市商圈规划进行预测</w:t>
      </w:r>
      <w:r w:rsidR="001F2EDE">
        <w:rPr>
          <w:rFonts w:hint="eastAsia"/>
        </w:rPr>
        <w:t>，为城市规划者提供帮助，同时为零售企业决策者定向销售提供很好的指导。</w:t>
      </w:r>
    </w:p>
    <w:p w:rsidR="00392FD6" w:rsidRDefault="00392FD6" w:rsidP="00392FD6">
      <w:pPr>
        <w:pStyle w:val="1"/>
        <w:numPr>
          <w:ilvl w:val="0"/>
          <w:numId w:val="1"/>
        </w:numPr>
      </w:pPr>
      <w:r>
        <w:rPr>
          <w:rFonts w:hint="eastAsia"/>
        </w:rPr>
        <w:t>总结与未来工作</w:t>
      </w:r>
    </w:p>
    <w:p w:rsidR="00B95421" w:rsidRDefault="00B95421" w:rsidP="00B95421">
      <w:pPr>
        <w:ind w:firstLineChars="200" w:firstLine="420"/>
      </w:pPr>
      <w:r>
        <w:rPr>
          <w:rFonts w:hint="eastAsia"/>
        </w:rPr>
        <w:t>本文构建了大型城市（上海）的在现阶段商圈吸引力模型，由于城市和商业的发展相当迅速，许多过去使用的影响因素在如今可能失去了曾经的重要地位。这就要求我们在进行商圈的研究中要时刻关注最新的城市发展细节，例如公共交通的繁荣把传统意义上的距离用时间成本替换，而商业面积由于商圈会不断吸引企业入驻而具有更小的差异。因此商圈吸引力的研究会根据经济与地区的发展而有所不同。本文所构建的模型在现阶段只适用于公共交通便利，商业发达的大型城市。在未来我们也会对中小城市进行深入研究。</w:t>
      </w:r>
    </w:p>
    <w:p w:rsidR="00B95421" w:rsidRPr="00B95421" w:rsidRDefault="00B95421" w:rsidP="00B95421">
      <w:pPr>
        <w:ind w:firstLineChars="200" w:firstLine="420"/>
      </w:pPr>
      <w:r>
        <w:rPr>
          <w:rFonts w:hint="eastAsia"/>
        </w:rPr>
        <w:t>同时，由于数据限制，本文所做的研究仅仅基于轨道交通数据。但是据我们了解，在上海这种城市，公共车占据公共交通的三分之一，这是不可忽略的。在下一阶段的工作中，我们会着重研究这一部分。</w:t>
      </w:r>
    </w:p>
    <w:sectPr w:rsidR="00B95421" w:rsidRPr="00B95421" w:rsidSect="00A24C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0D79" w:rsidRDefault="00370D79" w:rsidP="00392FD6">
      <w:r>
        <w:separator/>
      </w:r>
    </w:p>
  </w:endnote>
  <w:endnote w:type="continuationSeparator" w:id="0">
    <w:p w:rsidR="00370D79" w:rsidRDefault="00370D79" w:rsidP="00392F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0D79" w:rsidRDefault="00370D79" w:rsidP="00392FD6">
      <w:r>
        <w:separator/>
      </w:r>
    </w:p>
  </w:footnote>
  <w:footnote w:type="continuationSeparator" w:id="0">
    <w:p w:rsidR="00370D79" w:rsidRDefault="00370D79" w:rsidP="00392F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B24DFE"/>
    <w:multiLevelType w:val="hybridMultilevel"/>
    <w:tmpl w:val="95C2B4AC"/>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288C4805"/>
    <w:multiLevelType w:val="multilevel"/>
    <w:tmpl w:val="A31AAA82"/>
    <w:lvl w:ilvl="0">
      <w:start w:val="1"/>
      <w:numFmt w:val="decimal"/>
      <w:lvlText w:val="%1."/>
      <w:lvlJc w:val="left"/>
      <w:pPr>
        <w:ind w:left="720" w:hanging="720"/>
      </w:pPr>
      <w:rPr>
        <w:rFonts w:hint="default"/>
      </w:rPr>
    </w:lvl>
    <w:lvl w:ilvl="1">
      <w:start w:val="1"/>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1AC5FD7"/>
    <w:multiLevelType w:val="hybridMultilevel"/>
    <w:tmpl w:val="218EC48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olin L">
    <w15:presenceInfo w15:providerId="Windows Live" w15:userId="258dd77378bcc9a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bordersDoNotSurroundHeader/>
  <w:bordersDoNotSurroundFooter/>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UwtDA0NDUxsjAysjBT0lEKTi0uzszPAykwqwUAAIUC1ywAAAA="/>
  </w:docVars>
  <w:rsids>
    <w:rsidRoot w:val="006C7F86"/>
    <w:rsid w:val="00027EED"/>
    <w:rsid w:val="0004700B"/>
    <w:rsid w:val="000929E4"/>
    <w:rsid w:val="00097934"/>
    <w:rsid w:val="000A4BCA"/>
    <w:rsid w:val="000A5F6C"/>
    <w:rsid w:val="000B33F7"/>
    <w:rsid w:val="000D3D95"/>
    <w:rsid w:val="000D6333"/>
    <w:rsid w:val="0013288C"/>
    <w:rsid w:val="00137D5F"/>
    <w:rsid w:val="001469E9"/>
    <w:rsid w:val="00152B54"/>
    <w:rsid w:val="001610BE"/>
    <w:rsid w:val="00176701"/>
    <w:rsid w:val="001936C7"/>
    <w:rsid w:val="001A788D"/>
    <w:rsid w:val="001D4511"/>
    <w:rsid w:val="001D4F86"/>
    <w:rsid w:val="001E1E8D"/>
    <w:rsid w:val="001E5F83"/>
    <w:rsid w:val="001F2EDE"/>
    <w:rsid w:val="0020459A"/>
    <w:rsid w:val="00231F03"/>
    <w:rsid w:val="00242616"/>
    <w:rsid w:val="002459FC"/>
    <w:rsid w:val="00246675"/>
    <w:rsid w:val="0024799B"/>
    <w:rsid w:val="00250527"/>
    <w:rsid w:val="00265AC4"/>
    <w:rsid w:val="002A45AE"/>
    <w:rsid w:val="002B0053"/>
    <w:rsid w:val="002D4AF6"/>
    <w:rsid w:val="002F55DC"/>
    <w:rsid w:val="00331D9D"/>
    <w:rsid w:val="003339E9"/>
    <w:rsid w:val="00370D79"/>
    <w:rsid w:val="00374748"/>
    <w:rsid w:val="00375E47"/>
    <w:rsid w:val="003905DB"/>
    <w:rsid w:val="00392FD6"/>
    <w:rsid w:val="00396B5E"/>
    <w:rsid w:val="003C219A"/>
    <w:rsid w:val="004178DE"/>
    <w:rsid w:val="00442728"/>
    <w:rsid w:val="00463A9C"/>
    <w:rsid w:val="004B043B"/>
    <w:rsid w:val="004B2AD7"/>
    <w:rsid w:val="004E0CCA"/>
    <w:rsid w:val="004E743C"/>
    <w:rsid w:val="00504A4C"/>
    <w:rsid w:val="0050555A"/>
    <w:rsid w:val="005057E1"/>
    <w:rsid w:val="0052099F"/>
    <w:rsid w:val="005216E6"/>
    <w:rsid w:val="00543C34"/>
    <w:rsid w:val="005854D1"/>
    <w:rsid w:val="005A51AF"/>
    <w:rsid w:val="005D017C"/>
    <w:rsid w:val="005D0AB4"/>
    <w:rsid w:val="005D18C4"/>
    <w:rsid w:val="005E7560"/>
    <w:rsid w:val="00610F3D"/>
    <w:rsid w:val="006200BA"/>
    <w:rsid w:val="00641909"/>
    <w:rsid w:val="0066500C"/>
    <w:rsid w:val="0067069E"/>
    <w:rsid w:val="00684351"/>
    <w:rsid w:val="00685B03"/>
    <w:rsid w:val="00693A66"/>
    <w:rsid w:val="006B0E26"/>
    <w:rsid w:val="006B6C91"/>
    <w:rsid w:val="006C047E"/>
    <w:rsid w:val="006C706A"/>
    <w:rsid w:val="006C7F86"/>
    <w:rsid w:val="006E2CBA"/>
    <w:rsid w:val="006F71AA"/>
    <w:rsid w:val="00700C9C"/>
    <w:rsid w:val="007329BD"/>
    <w:rsid w:val="00732D01"/>
    <w:rsid w:val="00733391"/>
    <w:rsid w:val="00734BF2"/>
    <w:rsid w:val="00747E7A"/>
    <w:rsid w:val="007A3AB4"/>
    <w:rsid w:val="007B4863"/>
    <w:rsid w:val="007D39D3"/>
    <w:rsid w:val="007D45B9"/>
    <w:rsid w:val="007E19C0"/>
    <w:rsid w:val="007E61C1"/>
    <w:rsid w:val="00816D46"/>
    <w:rsid w:val="00820886"/>
    <w:rsid w:val="00824496"/>
    <w:rsid w:val="00852A51"/>
    <w:rsid w:val="00871A2C"/>
    <w:rsid w:val="00884891"/>
    <w:rsid w:val="008B4832"/>
    <w:rsid w:val="008C42BE"/>
    <w:rsid w:val="008D0A7A"/>
    <w:rsid w:val="008F7876"/>
    <w:rsid w:val="00913ADF"/>
    <w:rsid w:val="00946B71"/>
    <w:rsid w:val="00951903"/>
    <w:rsid w:val="00966A4F"/>
    <w:rsid w:val="00970995"/>
    <w:rsid w:val="009A07AD"/>
    <w:rsid w:val="009A0D09"/>
    <w:rsid w:val="009D3A31"/>
    <w:rsid w:val="009D75C8"/>
    <w:rsid w:val="00A24C02"/>
    <w:rsid w:val="00A27B37"/>
    <w:rsid w:val="00A32136"/>
    <w:rsid w:val="00A421B5"/>
    <w:rsid w:val="00A539D9"/>
    <w:rsid w:val="00A612EE"/>
    <w:rsid w:val="00A82075"/>
    <w:rsid w:val="00A8505E"/>
    <w:rsid w:val="00AB1441"/>
    <w:rsid w:val="00AD156C"/>
    <w:rsid w:val="00B05F50"/>
    <w:rsid w:val="00B23C4D"/>
    <w:rsid w:val="00B34EA4"/>
    <w:rsid w:val="00B95421"/>
    <w:rsid w:val="00B958B4"/>
    <w:rsid w:val="00BB675C"/>
    <w:rsid w:val="00BE6935"/>
    <w:rsid w:val="00C529F5"/>
    <w:rsid w:val="00C91C6D"/>
    <w:rsid w:val="00CD5F36"/>
    <w:rsid w:val="00CE534F"/>
    <w:rsid w:val="00D0487B"/>
    <w:rsid w:val="00D10178"/>
    <w:rsid w:val="00D1787B"/>
    <w:rsid w:val="00D23E1F"/>
    <w:rsid w:val="00D50221"/>
    <w:rsid w:val="00DD7205"/>
    <w:rsid w:val="00E31C32"/>
    <w:rsid w:val="00E45C21"/>
    <w:rsid w:val="00E723D6"/>
    <w:rsid w:val="00E750FB"/>
    <w:rsid w:val="00E768D8"/>
    <w:rsid w:val="00E84472"/>
    <w:rsid w:val="00E919FE"/>
    <w:rsid w:val="00EB0E25"/>
    <w:rsid w:val="00EC54CA"/>
    <w:rsid w:val="00EE0514"/>
    <w:rsid w:val="00EF05B9"/>
    <w:rsid w:val="00F02F1A"/>
    <w:rsid w:val="00F277AE"/>
    <w:rsid w:val="00F30A7F"/>
    <w:rsid w:val="00F34215"/>
    <w:rsid w:val="00F43640"/>
    <w:rsid w:val="00F76C23"/>
    <w:rsid w:val="00F858F4"/>
    <w:rsid w:val="00F87288"/>
    <w:rsid w:val="00FB13E1"/>
    <w:rsid w:val="00FB1D6B"/>
    <w:rsid w:val="00FD44D5"/>
    <w:rsid w:val="00FD60E8"/>
    <w:rsid w:val="00FD67E0"/>
    <w:rsid w:val="00FF69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3D7FE5"/>
  <w15:chartTrackingRefBased/>
  <w15:docId w15:val="{6C525124-9984-4A3E-B454-4AC4CD3791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392FD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92FD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852A5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92FD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92FD6"/>
    <w:rPr>
      <w:sz w:val="18"/>
      <w:szCs w:val="18"/>
    </w:rPr>
  </w:style>
  <w:style w:type="paragraph" w:styleId="a5">
    <w:name w:val="footer"/>
    <w:basedOn w:val="a"/>
    <w:link w:val="a6"/>
    <w:uiPriority w:val="99"/>
    <w:unhideWhenUsed/>
    <w:rsid w:val="00392FD6"/>
    <w:pPr>
      <w:tabs>
        <w:tab w:val="center" w:pos="4153"/>
        <w:tab w:val="right" w:pos="8306"/>
      </w:tabs>
      <w:snapToGrid w:val="0"/>
      <w:jc w:val="left"/>
    </w:pPr>
    <w:rPr>
      <w:sz w:val="18"/>
      <w:szCs w:val="18"/>
    </w:rPr>
  </w:style>
  <w:style w:type="character" w:customStyle="1" w:styleId="a6">
    <w:name w:val="页脚 字符"/>
    <w:basedOn w:val="a0"/>
    <w:link w:val="a5"/>
    <w:uiPriority w:val="99"/>
    <w:rsid w:val="00392FD6"/>
    <w:rPr>
      <w:sz w:val="18"/>
      <w:szCs w:val="18"/>
    </w:rPr>
  </w:style>
  <w:style w:type="character" w:customStyle="1" w:styleId="10">
    <w:name w:val="标题 1 字符"/>
    <w:basedOn w:val="a0"/>
    <w:link w:val="1"/>
    <w:uiPriority w:val="9"/>
    <w:rsid w:val="00392FD6"/>
    <w:rPr>
      <w:b/>
      <w:bCs/>
      <w:kern w:val="44"/>
      <w:sz w:val="44"/>
      <w:szCs w:val="44"/>
    </w:rPr>
  </w:style>
  <w:style w:type="paragraph" w:styleId="a7">
    <w:name w:val="Subtitle"/>
    <w:basedOn w:val="a"/>
    <w:next w:val="a"/>
    <w:link w:val="a8"/>
    <w:uiPriority w:val="11"/>
    <w:qFormat/>
    <w:rsid w:val="00392FD6"/>
    <w:pPr>
      <w:spacing w:before="240" w:after="60" w:line="312" w:lineRule="auto"/>
      <w:jc w:val="center"/>
      <w:outlineLvl w:val="1"/>
    </w:pPr>
    <w:rPr>
      <w:b/>
      <w:bCs/>
      <w:kern w:val="28"/>
      <w:sz w:val="32"/>
      <w:szCs w:val="32"/>
    </w:rPr>
  </w:style>
  <w:style w:type="character" w:customStyle="1" w:styleId="a8">
    <w:name w:val="副标题 字符"/>
    <w:basedOn w:val="a0"/>
    <w:link w:val="a7"/>
    <w:uiPriority w:val="11"/>
    <w:rsid w:val="00392FD6"/>
    <w:rPr>
      <w:b/>
      <w:bCs/>
      <w:kern w:val="28"/>
      <w:sz w:val="32"/>
      <w:szCs w:val="32"/>
    </w:rPr>
  </w:style>
  <w:style w:type="character" w:customStyle="1" w:styleId="20">
    <w:name w:val="标题 2 字符"/>
    <w:basedOn w:val="a0"/>
    <w:link w:val="2"/>
    <w:uiPriority w:val="9"/>
    <w:rsid w:val="00392FD6"/>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852A51"/>
    <w:rPr>
      <w:b/>
      <w:bCs/>
      <w:sz w:val="32"/>
      <w:szCs w:val="32"/>
    </w:rPr>
  </w:style>
  <w:style w:type="paragraph" w:styleId="a9">
    <w:name w:val="List Paragraph"/>
    <w:basedOn w:val="a"/>
    <w:uiPriority w:val="34"/>
    <w:qFormat/>
    <w:rsid w:val="00852A51"/>
    <w:pPr>
      <w:ind w:firstLineChars="200" w:firstLine="420"/>
    </w:pPr>
  </w:style>
  <w:style w:type="character" w:styleId="aa">
    <w:name w:val="Hyperlink"/>
    <w:basedOn w:val="a0"/>
    <w:uiPriority w:val="99"/>
    <w:semiHidden/>
    <w:unhideWhenUsed/>
    <w:rsid w:val="009A0D09"/>
    <w:rPr>
      <w:color w:val="0000FF"/>
      <w:u w:val="single"/>
    </w:rPr>
  </w:style>
  <w:style w:type="character" w:styleId="ab">
    <w:name w:val="Placeholder Text"/>
    <w:basedOn w:val="a0"/>
    <w:uiPriority w:val="99"/>
    <w:semiHidden/>
    <w:rsid w:val="009A0D09"/>
    <w:rPr>
      <w:color w:val="808080"/>
    </w:rPr>
  </w:style>
  <w:style w:type="character" w:styleId="ac">
    <w:name w:val="Strong"/>
    <w:basedOn w:val="a0"/>
    <w:uiPriority w:val="22"/>
    <w:qFormat/>
    <w:rsid w:val="006B0E26"/>
    <w:rPr>
      <w:b/>
      <w:bCs/>
    </w:rPr>
  </w:style>
  <w:style w:type="paragraph" w:customStyle="1" w:styleId="MTDisplayEquation">
    <w:name w:val="MTDisplayEquation"/>
    <w:basedOn w:val="a"/>
    <w:next w:val="a"/>
    <w:rsid w:val="002A45AE"/>
    <w:pPr>
      <w:tabs>
        <w:tab w:val="center" w:pos="4160"/>
        <w:tab w:val="right" w:pos="8300"/>
      </w:tabs>
      <w:ind w:firstLine="420"/>
    </w:pPr>
    <w:rPr>
      <w:rFonts w:ascii="Times New Roman" w:eastAsia="宋体" w:hAnsi="Times New Roman" w:cs="Times New Roman"/>
      <w:szCs w:val="21"/>
    </w:rPr>
  </w:style>
  <w:style w:type="table" w:styleId="ad">
    <w:name w:val="Table Grid"/>
    <w:basedOn w:val="a1"/>
    <w:uiPriority w:val="39"/>
    <w:rsid w:val="00A539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826964">
      <w:bodyDiv w:val="1"/>
      <w:marLeft w:val="0"/>
      <w:marRight w:val="0"/>
      <w:marTop w:val="0"/>
      <w:marBottom w:val="0"/>
      <w:divBdr>
        <w:top w:val="none" w:sz="0" w:space="0" w:color="auto"/>
        <w:left w:val="none" w:sz="0" w:space="0" w:color="auto"/>
        <w:bottom w:val="none" w:sz="0" w:space="0" w:color="auto"/>
        <w:right w:val="none" w:sz="0" w:space="0" w:color="auto"/>
      </w:divBdr>
    </w:div>
    <w:div w:id="732630424">
      <w:bodyDiv w:val="1"/>
      <w:marLeft w:val="0"/>
      <w:marRight w:val="0"/>
      <w:marTop w:val="0"/>
      <w:marBottom w:val="0"/>
      <w:divBdr>
        <w:top w:val="none" w:sz="0" w:space="0" w:color="auto"/>
        <w:left w:val="none" w:sz="0" w:space="0" w:color="auto"/>
        <w:bottom w:val="none" w:sz="0" w:space="0" w:color="auto"/>
        <w:right w:val="none" w:sz="0" w:space="0" w:color="auto"/>
      </w:divBdr>
      <w:divsChild>
        <w:div w:id="211309802">
          <w:marLeft w:val="0"/>
          <w:marRight w:val="0"/>
          <w:marTop w:val="0"/>
          <w:marBottom w:val="0"/>
          <w:divBdr>
            <w:top w:val="none" w:sz="0" w:space="0" w:color="auto"/>
            <w:left w:val="none" w:sz="0" w:space="0" w:color="auto"/>
            <w:bottom w:val="none" w:sz="0" w:space="0" w:color="auto"/>
            <w:right w:val="none" w:sz="0" w:space="0" w:color="auto"/>
          </w:divBdr>
        </w:div>
      </w:divsChild>
    </w:div>
    <w:div w:id="1829326264">
      <w:bodyDiv w:val="1"/>
      <w:marLeft w:val="0"/>
      <w:marRight w:val="0"/>
      <w:marTop w:val="0"/>
      <w:marBottom w:val="0"/>
      <w:divBdr>
        <w:top w:val="none" w:sz="0" w:space="0" w:color="auto"/>
        <w:left w:val="none" w:sz="0" w:space="0" w:color="auto"/>
        <w:bottom w:val="none" w:sz="0" w:space="0" w:color="auto"/>
        <w:right w:val="none" w:sz="0" w:space="0" w:color="auto"/>
      </w:divBdr>
    </w:div>
    <w:div w:id="2038500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2.xml"/><Relationship Id="rId18" Type="http://schemas.openxmlformats.org/officeDocument/2006/relationships/image" Target="media/image4.tmp"/><Relationship Id="rId3" Type="http://schemas.openxmlformats.org/officeDocument/2006/relationships/styles" Target="styles.xml"/><Relationship Id="rId21" Type="http://schemas.openxmlformats.org/officeDocument/2006/relationships/chart" Target="charts/chart7.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6.xml"/><Relationship Id="rId2" Type="http://schemas.openxmlformats.org/officeDocument/2006/relationships/numbering" Target="numbering.xml"/><Relationship Id="rId16" Type="http://schemas.openxmlformats.org/officeDocument/2006/relationships/chart" Target="charts/chart5.xm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4.xml"/><Relationship Id="rId23" Type="http://schemas.microsoft.com/office/2011/relationships/people" Target="people.xml"/><Relationship Id="rId10" Type="http://schemas.openxmlformats.org/officeDocument/2006/relationships/chart" Target="charts/chart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baike.baidu.com/item/%E5%95%86%E5%9C%88" TargetMode="External"/><Relationship Id="rId14" Type="http://schemas.openxmlformats.org/officeDocument/2006/relationships/chart" Target="charts/chart3.xml"/><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business\workspace\&#22270;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ell\Desktop\Huff\python_analysis\Correlati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ell\Desktop\Huff\python_analysis\Correlati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business\workspace\python_analysis\test\Correlation_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Dell\Desktop\Huff\python_analysis\test\Correlation_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Dell\Desktop\Huff\python_analysis\test\Correlation_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business\workspace\python_analysis\test\Correlation_t.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ltLang="zh-CN" sz="900"/>
              <a:t>Average relative error</a:t>
            </a:r>
            <a:endParaRPr lang="zh-CN" altLang="en-US" sz="9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lineMarker"/>
        <c:varyColors val="0"/>
        <c:ser>
          <c:idx val="0"/>
          <c:order val="0"/>
          <c:tx>
            <c:strRef>
              <c:f>Sheet1!$B$1</c:f>
              <c:strCache>
                <c:ptCount val="1"/>
                <c:pt idx="0">
                  <c:v>平均相对误差</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Sheet1!$A$2:$A$5</c:f>
              <c:numCache>
                <c:formatCode>General</c:formatCode>
                <c:ptCount val="4"/>
                <c:pt idx="0">
                  <c:v>2</c:v>
                </c:pt>
                <c:pt idx="1">
                  <c:v>5</c:v>
                </c:pt>
                <c:pt idx="2">
                  <c:v>10</c:v>
                </c:pt>
                <c:pt idx="3">
                  <c:v>19</c:v>
                </c:pt>
              </c:numCache>
            </c:numRef>
          </c:xVal>
          <c:yVal>
            <c:numRef>
              <c:f>Sheet1!$B$2:$B$5</c:f>
              <c:numCache>
                <c:formatCode>General</c:formatCode>
                <c:ptCount val="4"/>
                <c:pt idx="0">
                  <c:v>8.7291999999999995E-2</c:v>
                </c:pt>
                <c:pt idx="1">
                  <c:v>0.304512</c:v>
                </c:pt>
                <c:pt idx="2">
                  <c:v>0.46845199999999998</c:v>
                </c:pt>
                <c:pt idx="3">
                  <c:v>0.59775</c:v>
                </c:pt>
              </c:numCache>
            </c:numRef>
          </c:yVal>
          <c:smooth val="0"/>
          <c:extLst>
            <c:ext xmlns:c16="http://schemas.microsoft.com/office/drawing/2014/chart" uri="{C3380CC4-5D6E-409C-BE32-E72D297353CC}">
              <c16:uniqueId val="{00000000-12C8-4384-A494-C6C4F08E2CA5}"/>
            </c:ext>
          </c:extLst>
        </c:ser>
        <c:dLbls>
          <c:showLegendKey val="0"/>
          <c:showVal val="0"/>
          <c:showCatName val="0"/>
          <c:showSerName val="0"/>
          <c:showPercent val="0"/>
          <c:showBubbleSize val="0"/>
        </c:dLbls>
        <c:axId val="1384789471"/>
        <c:axId val="1384787391"/>
      </c:scatterChart>
      <c:valAx>
        <c:axId val="138478947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84787391"/>
        <c:crosses val="autoZero"/>
        <c:crossBetween val="midCat"/>
      </c:valAx>
      <c:valAx>
        <c:axId val="13847873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8478947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absolute</a:t>
            </a:r>
            <a:r>
              <a:rPr lang="en-GB" altLang="zh-CN"/>
              <a:t> error</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1"/>
          <c:order val="1"/>
          <c:tx>
            <c:strRef>
              <c:f>Sheet8!$B$1</c:f>
              <c:strCache>
                <c:ptCount val="1"/>
                <c:pt idx="0">
                  <c:v>Deviation</c:v>
                </c:pt>
              </c:strCache>
            </c:strRef>
          </c:tx>
          <c:spPr>
            <a:solidFill>
              <a:schemeClr val="accent2"/>
            </a:solidFill>
            <a:ln>
              <a:noFill/>
            </a:ln>
            <a:effectLst/>
          </c:spPr>
          <c:invertIfNegative val="0"/>
          <c:val>
            <c:numRef>
              <c:f>Sheet8!$B$2:$B$3753</c:f>
              <c:numCache>
                <c:formatCode>General</c:formatCode>
                <c:ptCount val="3752"/>
                <c:pt idx="0">
                  <c:v>-8.0917135660821551E-2</c:v>
                </c:pt>
                <c:pt idx="1">
                  <c:v>0.23246804090208292</c:v>
                </c:pt>
                <c:pt idx="2">
                  <c:v>-0.20876469533772657</c:v>
                </c:pt>
                <c:pt idx="3">
                  <c:v>0.27795270376655484</c:v>
                </c:pt>
                <c:pt idx="4">
                  <c:v>0.9360162204073792</c:v>
                </c:pt>
                <c:pt idx="5">
                  <c:v>-0.43287733469198986</c:v>
                </c:pt>
                <c:pt idx="6">
                  <c:v>-2.0154214357808221E-2</c:v>
                </c:pt>
                <c:pt idx="7">
                  <c:v>0.26783709132784028</c:v>
                </c:pt>
                <c:pt idx="8">
                  <c:v>0.47801880988405882</c:v>
                </c:pt>
                <c:pt idx="9">
                  <c:v>-0.30196204272862048</c:v>
                </c:pt>
                <c:pt idx="10">
                  <c:v>-0.29438963595172141</c:v>
                </c:pt>
                <c:pt idx="11">
                  <c:v>-0.35392830239188383</c:v>
                </c:pt>
                <c:pt idx="12">
                  <c:v>7.3476793261009823E-2</c:v>
                </c:pt>
                <c:pt idx="13">
                  <c:v>-0.29405847685017056</c:v>
                </c:pt>
                <c:pt idx="14">
                  <c:v>-0.59660807664414828</c:v>
                </c:pt>
                <c:pt idx="15">
                  <c:v>0.53275639795094132</c:v>
                </c:pt>
                <c:pt idx="16">
                  <c:v>0.25950513205847725</c:v>
                </c:pt>
                <c:pt idx="17">
                  <c:v>0.24614908906525076</c:v>
                </c:pt>
                <c:pt idx="18">
                  <c:v>-0.31666439929089241</c:v>
                </c:pt>
                <c:pt idx="19">
                  <c:v>-3.1145818908623547E-2</c:v>
                </c:pt>
                <c:pt idx="20">
                  <c:v>0.1132448600946508</c:v>
                </c:pt>
                <c:pt idx="21">
                  <c:v>-0.40649397243290991</c:v>
                </c:pt>
                <c:pt idx="22">
                  <c:v>-0.34353370260477534</c:v>
                </c:pt>
                <c:pt idx="23">
                  <c:v>3.7960176699603734E-2</c:v>
                </c:pt>
                <c:pt idx="24">
                  <c:v>1.2859818521274585E-3</c:v>
                </c:pt>
                <c:pt idx="25">
                  <c:v>-0.75554537549337664</c:v>
                </c:pt>
                <c:pt idx="26">
                  <c:v>-0.38080988870224625</c:v>
                </c:pt>
                <c:pt idx="27">
                  <c:v>-7.117151577202295E-2</c:v>
                </c:pt>
                <c:pt idx="28">
                  <c:v>-0.25397237122231592</c:v>
                </c:pt>
                <c:pt idx="29">
                  <c:v>-0.31586052272802045</c:v>
                </c:pt>
                <c:pt idx="30">
                  <c:v>-0.87137042657962394</c:v>
                </c:pt>
                <c:pt idx="31">
                  <c:v>0.23776432896729108</c:v>
                </c:pt>
                <c:pt idx="32">
                  <c:v>0.42930730096567504</c:v>
                </c:pt>
                <c:pt idx="33">
                  <c:v>-0.33496980010117244</c:v>
                </c:pt>
                <c:pt idx="34">
                  <c:v>-0.61622051969433034</c:v>
                </c:pt>
                <c:pt idx="35">
                  <c:v>0.40367513806844535</c:v>
                </c:pt>
                <c:pt idx="36">
                  <c:v>-0.40466083792854396</c:v>
                </c:pt>
                <c:pt idx="37">
                  <c:v>-0.45269783742356962</c:v>
                </c:pt>
                <c:pt idx="38">
                  <c:v>-0.12554500368723445</c:v>
                </c:pt>
                <c:pt idx="39">
                  <c:v>0.81983859573873252</c:v>
                </c:pt>
                <c:pt idx="40">
                  <c:v>-0.29643980800702657</c:v>
                </c:pt>
                <c:pt idx="41">
                  <c:v>1.8947113906733683E-3</c:v>
                </c:pt>
                <c:pt idx="42">
                  <c:v>3.1452378777330696E-2</c:v>
                </c:pt>
                <c:pt idx="43">
                  <c:v>-0.54252798343994824</c:v>
                </c:pt>
                <c:pt idx="44">
                  <c:v>-0.34176109889129536</c:v>
                </c:pt>
                <c:pt idx="45">
                  <c:v>-4.2709726198746377E-2</c:v>
                </c:pt>
                <c:pt idx="46">
                  <c:v>-0.50005492426773679</c:v>
                </c:pt>
                <c:pt idx="47">
                  <c:v>0.26508245829743227</c:v>
                </c:pt>
                <c:pt idx="48">
                  <c:v>-0.37515546448452602</c:v>
                </c:pt>
                <c:pt idx="49">
                  <c:v>-0.18511457733941877</c:v>
                </c:pt>
                <c:pt idx="50">
                  <c:v>-0.91665809339065862</c:v>
                </c:pt>
                <c:pt idx="51">
                  <c:v>-0.12519610742270629</c:v>
                </c:pt>
                <c:pt idx="52">
                  <c:v>-0.15013760869003104</c:v>
                </c:pt>
                <c:pt idx="53">
                  <c:v>0.43944693622199221</c:v>
                </c:pt>
                <c:pt idx="54">
                  <c:v>-0.59550766857162973</c:v>
                </c:pt>
                <c:pt idx="55">
                  <c:v>0.57083430425426485</c:v>
                </c:pt>
                <c:pt idx="56">
                  <c:v>-0.52082124944848274</c:v>
                </c:pt>
                <c:pt idx="57">
                  <c:v>-0.3863415181340214</c:v>
                </c:pt>
                <c:pt idx="58">
                  <c:v>0.23618530799237078</c:v>
                </c:pt>
                <c:pt idx="59">
                  <c:v>-2.3975677403698475E-2</c:v>
                </c:pt>
                <c:pt idx="60">
                  <c:v>0.36182653538288151</c:v>
                </c:pt>
                <c:pt idx="61">
                  <c:v>-0.45121627013329757</c:v>
                </c:pt>
                <c:pt idx="62">
                  <c:v>-0.46122440348835747</c:v>
                </c:pt>
                <c:pt idx="63">
                  <c:v>-0.14837960715446277</c:v>
                </c:pt>
                <c:pt idx="64">
                  <c:v>-0.2339830669661434</c:v>
                </c:pt>
                <c:pt idx="65">
                  <c:v>-0.73767231252323728</c:v>
                </c:pt>
                <c:pt idx="66">
                  <c:v>-0.58898102461819968</c:v>
                </c:pt>
                <c:pt idx="67">
                  <c:v>0.60949770390829361</c:v>
                </c:pt>
                <c:pt idx="68">
                  <c:v>-0.16396705637712933</c:v>
                </c:pt>
                <c:pt idx="69">
                  <c:v>0.65447154306599009</c:v>
                </c:pt>
                <c:pt idx="70">
                  <c:v>-0.24554174850320973</c:v>
                </c:pt>
                <c:pt idx="71">
                  <c:v>-0.72509882206489562</c:v>
                </c:pt>
                <c:pt idx="72">
                  <c:v>-0.87132619700945946</c:v>
                </c:pt>
                <c:pt idx="73">
                  <c:v>-0.62862745067917503</c:v>
                </c:pt>
                <c:pt idx="74">
                  <c:v>-0.64089457848298026</c:v>
                </c:pt>
                <c:pt idx="75">
                  <c:v>0.32133296481511359</c:v>
                </c:pt>
                <c:pt idx="76">
                  <c:v>0.64925942070851461</c:v>
                </c:pt>
                <c:pt idx="77">
                  <c:v>0.75447231062352438</c:v>
                </c:pt>
                <c:pt idx="78">
                  <c:v>0.25711934576944429</c:v>
                </c:pt>
                <c:pt idx="79">
                  <c:v>-0.66483917660300662</c:v>
                </c:pt>
                <c:pt idx="80">
                  <c:v>-0.46292137863910288</c:v>
                </c:pt>
                <c:pt idx="81">
                  <c:v>0.40492742220279704</c:v>
                </c:pt>
                <c:pt idx="82">
                  <c:v>-0.28390516128504961</c:v>
                </c:pt>
                <c:pt idx="83">
                  <c:v>-6.294037003259835E-2</c:v>
                </c:pt>
                <c:pt idx="84">
                  <c:v>-0.20337046086012811</c:v>
                </c:pt>
                <c:pt idx="85">
                  <c:v>-0.57116018734015284</c:v>
                </c:pt>
                <c:pt idx="86">
                  <c:v>-0.7873708142116439</c:v>
                </c:pt>
                <c:pt idx="87">
                  <c:v>0.28906653501311119</c:v>
                </c:pt>
                <c:pt idx="88">
                  <c:v>-0.75074790054341656</c:v>
                </c:pt>
                <c:pt idx="89">
                  <c:v>0.63533163541884075</c:v>
                </c:pt>
                <c:pt idx="90">
                  <c:v>-0.62470653863931935</c:v>
                </c:pt>
                <c:pt idx="91">
                  <c:v>-0.51564062750318773</c:v>
                </c:pt>
                <c:pt idx="92">
                  <c:v>-0.88165229048151506</c:v>
                </c:pt>
                <c:pt idx="93">
                  <c:v>-0.51811251683198734</c:v>
                </c:pt>
                <c:pt idx="94">
                  <c:v>-0.51549487670388261</c:v>
                </c:pt>
                <c:pt idx="95">
                  <c:v>6.9405186329672658E-2</c:v>
                </c:pt>
                <c:pt idx="96">
                  <c:v>-0.21313842103891623</c:v>
                </c:pt>
                <c:pt idx="97">
                  <c:v>-0.64453006292769921</c:v>
                </c:pt>
                <c:pt idx="98">
                  <c:v>-0.47915127324479645</c:v>
                </c:pt>
                <c:pt idx="99">
                  <c:v>-0.3315184829552667</c:v>
                </c:pt>
                <c:pt idx="100">
                  <c:v>0.2336756740606126</c:v>
                </c:pt>
                <c:pt idx="101">
                  <c:v>0.45259769734837552</c:v>
                </c:pt>
                <c:pt idx="102">
                  <c:v>-0.10548896625142497</c:v>
                </c:pt>
                <c:pt idx="103">
                  <c:v>-0.88942314102903863</c:v>
                </c:pt>
                <c:pt idx="104">
                  <c:v>0.25753509782799289</c:v>
                </c:pt>
                <c:pt idx="105">
                  <c:v>-0.92997196021228279</c:v>
                </c:pt>
                <c:pt idx="106">
                  <c:v>-0.12312712574676198</c:v>
                </c:pt>
                <c:pt idx="107">
                  <c:v>-0.31148745456095972</c:v>
                </c:pt>
                <c:pt idx="108">
                  <c:v>0</c:v>
                </c:pt>
                <c:pt idx="109">
                  <c:v>-0.37878496636095421</c:v>
                </c:pt>
                <c:pt idx="110">
                  <c:v>-0.31039020895547992</c:v>
                </c:pt>
                <c:pt idx="111">
                  <c:v>0.75340121351100875</c:v>
                </c:pt>
                <c:pt idx="112">
                  <c:v>-0.35864278046443282</c:v>
                </c:pt>
                <c:pt idx="113">
                  <c:v>-0.3622954760935147</c:v>
                </c:pt>
                <c:pt idx="114">
                  <c:v>-0.90604555352918503</c:v>
                </c:pt>
                <c:pt idx="115">
                  <c:v>-0.60977244981069334</c:v>
                </c:pt>
                <c:pt idx="116">
                  <c:v>-0.46901409833910385</c:v>
                </c:pt>
                <c:pt idx="117">
                  <c:v>0</c:v>
                </c:pt>
                <c:pt idx="118">
                  <c:v>0.95034088587324916</c:v>
                </c:pt>
                <c:pt idx="119">
                  <c:v>-0.73918573795872755</c:v>
                </c:pt>
                <c:pt idx="120">
                  <c:v>-0.6549054853299684</c:v>
                </c:pt>
                <c:pt idx="121">
                  <c:v>-0.13337389796420987</c:v>
                </c:pt>
                <c:pt idx="122">
                  <c:v>-0.55840364548032351</c:v>
                </c:pt>
                <c:pt idx="123">
                  <c:v>-0.76362612478306813</c:v>
                </c:pt>
                <c:pt idx="124">
                  <c:v>-0.57124438864795168</c:v>
                </c:pt>
                <c:pt idx="125">
                  <c:v>-0.91287912507268798</c:v>
                </c:pt>
                <c:pt idx="126">
                  <c:v>-0.33187857729184839</c:v>
                </c:pt>
                <c:pt idx="127">
                  <c:v>-0.22485940418497918</c:v>
                </c:pt>
                <c:pt idx="128">
                  <c:v>-0.78864101701002809</c:v>
                </c:pt>
                <c:pt idx="129">
                  <c:v>0</c:v>
                </c:pt>
                <c:pt idx="130">
                  <c:v>-0.79374388301090804</c:v>
                </c:pt>
                <c:pt idx="131">
                  <c:v>-0.4374430421365148</c:v>
                </c:pt>
                <c:pt idx="132">
                  <c:v>3.5077915318474984E-2</c:v>
                </c:pt>
                <c:pt idx="133">
                  <c:v>-0.57107973085058106</c:v>
                </c:pt>
                <c:pt idx="134">
                  <c:v>-0.50578090892447047</c:v>
                </c:pt>
                <c:pt idx="135">
                  <c:v>-0.59716481198281901</c:v>
                </c:pt>
                <c:pt idx="136">
                  <c:v>2.0723056909831984E-2</c:v>
                </c:pt>
                <c:pt idx="137">
                  <c:v>-0.66684525672676098</c:v>
                </c:pt>
                <c:pt idx="138">
                  <c:v>-0.74626425132193919</c:v>
                </c:pt>
                <c:pt idx="139">
                  <c:v>-0.25408784966971792</c:v>
                </c:pt>
                <c:pt idx="140">
                  <c:v>0.24093672302207517</c:v>
                </c:pt>
                <c:pt idx="141">
                  <c:v>0.26894365930746261</c:v>
                </c:pt>
                <c:pt idx="142">
                  <c:v>-0.51278520403799965</c:v>
                </c:pt>
                <c:pt idx="143">
                  <c:v>-0.41187677769327286</c:v>
                </c:pt>
                <c:pt idx="144">
                  <c:v>-0.62815595117376666</c:v>
                </c:pt>
                <c:pt idx="145">
                  <c:v>0.60681809003896614</c:v>
                </c:pt>
                <c:pt idx="146">
                  <c:v>-0.69927480464668412</c:v>
                </c:pt>
                <c:pt idx="147">
                  <c:v>-0.72849203370775895</c:v>
                </c:pt>
                <c:pt idx="148">
                  <c:v>-0.29032174100199815</c:v>
                </c:pt>
                <c:pt idx="149">
                  <c:v>-0.13574779533614745</c:v>
                </c:pt>
                <c:pt idx="150">
                  <c:v>0.16619161564615378</c:v>
                </c:pt>
                <c:pt idx="151">
                  <c:v>-0.10063762059560397</c:v>
                </c:pt>
                <c:pt idx="152">
                  <c:v>-0.58632150491389268</c:v>
                </c:pt>
                <c:pt idx="153">
                  <c:v>0</c:v>
                </c:pt>
                <c:pt idx="154">
                  <c:v>0</c:v>
                </c:pt>
                <c:pt idx="155">
                  <c:v>-0.74589964495179462</c:v>
                </c:pt>
                <c:pt idx="156">
                  <c:v>0.62606022264677907</c:v>
                </c:pt>
                <c:pt idx="157">
                  <c:v>-0.66188122198921162</c:v>
                </c:pt>
                <c:pt idx="158">
                  <c:v>-0.47011759542384418</c:v>
                </c:pt>
                <c:pt idx="159">
                  <c:v>-0.26879951337239927</c:v>
                </c:pt>
                <c:pt idx="160">
                  <c:v>-0.58821438165043161</c:v>
                </c:pt>
                <c:pt idx="161">
                  <c:v>-0.56771643978029818</c:v>
                </c:pt>
                <c:pt idx="162">
                  <c:v>-0.18747305939764369</c:v>
                </c:pt>
                <c:pt idx="163">
                  <c:v>-0.12020060425592516</c:v>
                </c:pt>
                <c:pt idx="164">
                  <c:v>-0.28224950436713792</c:v>
                </c:pt>
                <c:pt idx="165">
                  <c:v>-0.88811593917965803</c:v>
                </c:pt>
                <c:pt idx="166">
                  <c:v>0.24617058304301778</c:v>
                </c:pt>
                <c:pt idx="167">
                  <c:v>0.28456354388104016</c:v>
                </c:pt>
                <c:pt idx="168">
                  <c:v>-0.8169420641159657</c:v>
                </c:pt>
                <c:pt idx="169">
                  <c:v>2.8562000406723468E-2</c:v>
                </c:pt>
                <c:pt idx="170">
                  <c:v>-0.79438276868054858</c:v>
                </c:pt>
                <c:pt idx="171">
                  <c:v>-0.4123025146358324</c:v>
                </c:pt>
                <c:pt idx="172">
                  <c:v>-0.52777182207240925</c:v>
                </c:pt>
                <c:pt idx="173">
                  <c:v>-0.10951493567555463</c:v>
                </c:pt>
                <c:pt idx="174">
                  <c:v>0.14946205169544444</c:v>
                </c:pt>
                <c:pt idx="175">
                  <c:v>-0.60022398925107456</c:v>
                </c:pt>
                <c:pt idx="176">
                  <c:v>9.1820172448003525E-3</c:v>
                </c:pt>
                <c:pt idx="177">
                  <c:v>-0.83487536486062131</c:v>
                </c:pt>
                <c:pt idx="178">
                  <c:v>-0.67925959258450397</c:v>
                </c:pt>
                <c:pt idx="179">
                  <c:v>-0.90974183849706136</c:v>
                </c:pt>
                <c:pt idx="180">
                  <c:v>-0.72819659391261848</c:v>
                </c:pt>
                <c:pt idx="181">
                  <c:v>-0.78536533763339467</c:v>
                </c:pt>
                <c:pt idx="182">
                  <c:v>-0.48292294487243426</c:v>
                </c:pt>
                <c:pt idx="183">
                  <c:v>-0.90640360966058287</c:v>
                </c:pt>
                <c:pt idx="184">
                  <c:v>-0.76845732946978373</c:v>
                </c:pt>
                <c:pt idx="185">
                  <c:v>-0.4379739083614641</c:v>
                </c:pt>
                <c:pt idx="186">
                  <c:v>-0.58121029273509139</c:v>
                </c:pt>
                <c:pt idx="187">
                  <c:v>0</c:v>
                </c:pt>
                <c:pt idx="188">
                  <c:v>0.33559788475711594</c:v>
                </c:pt>
                <c:pt idx="189">
                  <c:v>-0.60353092130576669</c:v>
                </c:pt>
                <c:pt idx="190">
                  <c:v>0.47446841707385112</c:v>
                </c:pt>
                <c:pt idx="191">
                  <c:v>0</c:v>
                </c:pt>
                <c:pt idx="192">
                  <c:v>-4.383255814442779E-2</c:v>
                </c:pt>
                <c:pt idx="193">
                  <c:v>-0.90041515310169107</c:v>
                </c:pt>
                <c:pt idx="194">
                  <c:v>-0.75078540989893605</c:v>
                </c:pt>
                <c:pt idx="195">
                  <c:v>-0.19082098460185667</c:v>
                </c:pt>
                <c:pt idx="196">
                  <c:v>4.5829463062610924E-2</c:v>
                </c:pt>
                <c:pt idx="197">
                  <c:v>-0.54332982108184313</c:v>
                </c:pt>
                <c:pt idx="198">
                  <c:v>-0.43194081012958135</c:v>
                </c:pt>
                <c:pt idx="199">
                  <c:v>-0.66908984320993792</c:v>
                </c:pt>
                <c:pt idx="200">
                  <c:v>-0.66525036986663966</c:v>
                </c:pt>
                <c:pt idx="201">
                  <c:v>-0.58788192716825216</c:v>
                </c:pt>
                <c:pt idx="202">
                  <c:v>-0.52872664817015391</c:v>
                </c:pt>
                <c:pt idx="203">
                  <c:v>0.59437424255608762</c:v>
                </c:pt>
                <c:pt idx="204">
                  <c:v>-0.32205228539019054</c:v>
                </c:pt>
                <c:pt idx="205">
                  <c:v>0.28621579735555985</c:v>
                </c:pt>
                <c:pt idx="206">
                  <c:v>-5.2975020277184898E-2</c:v>
                </c:pt>
                <c:pt idx="207">
                  <c:v>-0.80831376488033491</c:v>
                </c:pt>
                <c:pt idx="208">
                  <c:v>-0.17144891359364611</c:v>
                </c:pt>
                <c:pt idx="209">
                  <c:v>-0.26776989184947653</c:v>
                </c:pt>
                <c:pt idx="210">
                  <c:v>-0.81898074454193392</c:v>
                </c:pt>
                <c:pt idx="211">
                  <c:v>-0.60568529778324443</c:v>
                </c:pt>
                <c:pt idx="212">
                  <c:v>-0.72470664316347488</c:v>
                </c:pt>
                <c:pt idx="213">
                  <c:v>-0.24968718399175893</c:v>
                </c:pt>
                <c:pt idx="214">
                  <c:v>-0.17567665255881124</c:v>
                </c:pt>
                <c:pt idx="215">
                  <c:v>-0.62441661716371766</c:v>
                </c:pt>
                <c:pt idx="216">
                  <c:v>-0.4955999414089029</c:v>
                </c:pt>
                <c:pt idx="217">
                  <c:v>-0.58980742664213337</c:v>
                </c:pt>
                <c:pt idx="218">
                  <c:v>-0.31638634248926739</c:v>
                </c:pt>
                <c:pt idx="219">
                  <c:v>-0.54618650138396396</c:v>
                </c:pt>
                <c:pt idx="220">
                  <c:v>-0.95212988653059993</c:v>
                </c:pt>
                <c:pt idx="221">
                  <c:v>0.11856030164783514</c:v>
                </c:pt>
                <c:pt idx="222">
                  <c:v>8.3898112752172502E-2</c:v>
                </c:pt>
                <c:pt idx="223">
                  <c:v>-0.81056479309182949</c:v>
                </c:pt>
                <c:pt idx="224">
                  <c:v>-0.61088318902424565</c:v>
                </c:pt>
                <c:pt idx="225">
                  <c:v>-0.12615838592565881</c:v>
                </c:pt>
                <c:pt idx="226">
                  <c:v>-0.52863825739174686</c:v>
                </c:pt>
                <c:pt idx="227">
                  <c:v>-0.28434604434403882</c:v>
                </c:pt>
                <c:pt idx="228">
                  <c:v>0.14049876724203367</c:v>
                </c:pt>
                <c:pt idx="229">
                  <c:v>0.46123490505404463</c:v>
                </c:pt>
                <c:pt idx="230">
                  <c:v>-0.49305535677001072</c:v>
                </c:pt>
                <c:pt idx="231">
                  <c:v>-0.28256874952048916</c:v>
                </c:pt>
                <c:pt idx="232">
                  <c:v>-0.70988009854279221</c:v>
                </c:pt>
                <c:pt idx="233">
                  <c:v>-0.92725546108477441</c:v>
                </c:pt>
                <c:pt idx="234">
                  <c:v>0</c:v>
                </c:pt>
                <c:pt idx="235">
                  <c:v>0.43501535163072502</c:v>
                </c:pt>
                <c:pt idx="236">
                  <c:v>-0.24573659846294454</c:v>
                </c:pt>
                <c:pt idx="237">
                  <c:v>-0.38081277765945365</c:v>
                </c:pt>
                <c:pt idx="238">
                  <c:v>-0.61296616762626233</c:v>
                </c:pt>
                <c:pt idx="239">
                  <c:v>-0.74709213473758573</c:v>
                </c:pt>
                <c:pt idx="240">
                  <c:v>-0.66720015542096855</c:v>
                </c:pt>
                <c:pt idx="241">
                  <c:v>-0.37666593694444273</c:v>
                </c:pt>
                <c:pt idx="242">
                  <c:v>0.71032532936841353</c:v>
                </c:pt>
                <c:pt idx="243">
                  <c:v>0.40036305373291869</c:v>
                </c:pt>
                <c:pt idx="244">
                  <c:v>-0.83701238125830069</c:v>
                </c:pt>
                <c:pt idx="245">
                  <c:v>-0.50728643827949194</c:v>
                </c:pt>
                <c:pt idx="246">
                  <c:v>-0.85279235081504967</c:v>
                </c:pt>
                <c:pt idx="247">
                  <c:v>-0.28256297958040372</c:v>
                </c:pt>
                <c:pt idx="248">
                  <c:v>-0.27325201738692978</c:v>
                </c:pt>
                <c:pt idx="249">
                  <c:v>-0.5268913060823176</c:v>
                </c:pt>
                <c:pt idx="250">
                  <c:v>0.89273731427384362</c:v>
                </c:pt>
                <c:pt idx="251">
                  <c:v>-0.30792756621502732</c:v>
                </c:pt>
                <c:pt idx="252">
                  <c:v>0.19859662734066325</c:v>
                </c:pt>
                <c:pt idx="253">
                  <c:v>-0.66378208522071436</c:v>
                </c:pt>
                <c:pt idx="254">
                  <c:v>0.53174332558550019</c:v>
                </c:pt>
                <c:pt idx="255">
                  <c:v>0.87258325492537236</c:v>
                </c:pt>
                <c:pt idx="256">
                  <c:v>-0.90149839415656152</c:v>
                </c:pt>
                <c:pt idx="257">
                  <c:v>0.37802066083960573</c:v>
                </c:pt>
                <c:pt idx="258">
                  <c:v>-0.18828346878502022</c:v>
                </c:pt>
                <c:pt idx="259">
                  <c:v>0.97136433114529108</c:v>
                </c:pt>
                <c:pt idx="260">
                  <c:v>-0.10096394668059806</c:v>
                </c:pt>
                <c:pt idx="261">
                  <c:v>-0.73985723116230695</c:v>
                </c:pt>
                <c:pt idx="262">
                  <c:v>-0.6119555028912208</c:v>
                </c:pt>
                <c:pt idx="263">
                  <c:v>0.44182594244216078</c:v>
                </c:pt>
                <c:pt idx="264">
                  <c:v>0.80535148820439972</c:v>
                </c:pt>
                <c:pt idx="265">
                  <c:v>-0.41565095714272571</c:v>
                </c:pt>
                <c:pt idx="266">
                  <c:v>-0.36321395727552747</c:v>
                </c:pt>
                <c:pt idx="267">
                  <c:v>6.1516183012620074E-2</c:v>
                </c:pt>
                <c:pt idx="268">
                  <c:v>-0.21002874106541627</c:v>
                </c:pt>
                <c:pt idx="269">
                  <c:v>-0.42331221992758755</c:v>
                </c:pt>
                <c:pt idx="270">
                  <c:v>8.9355846959916579E-2</c:v>
                </c:pt>
                <c:pt idx="271">
                  <c:v>-0.82635625584387118</c:v>
                </c:pt>
                <c:pt idx="272">
                  <c:v>-0.50153846350605547</c:v>
                </c:pt>
                <c:pt idx="273">
                  <c:v>-8.091466042488113E-2</c:v>
                </c:pt>
                <c:pt idx="274">
                  <c:v>0.21991760075270939</c:v>
                </c:pt>
                <c:pt idx="275">
                  <c:v>-0.92659070249962694</c:v>
                </c:pt>
                <c:pt idx="276">
                  <c:v>-0.40065305193307693</c:v>
                </c:pt>
                <c:pt idx="277">
                  <c:v>-5.8706174123638363E-2</c:v>
                </c:pt>
                <c:pt idx="278">
                  <c:v>-0.3931612583881342</c:v>
                </c:pt>
                <c:pt idx="279">
                  <c:v>2.7378944601427199E-2</c:v>
                </c:pt>
                <c:pt idx="280">
                  <c:v>0.58233301836149287</c:v>
                </c:pt>
                <c:pt idx="281">
                  <c:v>-0.67554069268967121</c:v>
                </c:pt>
                <c:pt idx="282">
                  <c:v>-0.54552040399280755</c:v>
                </c:pt>
                <c:pt idx="283">
                  <c:v>0.43582270225206082</c:v>
                </c:pt>
                <c:pt idx="284">
                  <c:v>0.79615955391320425</c:v>
                </c:pt>
                <c:pt idx="285">
                  <c:v>-0.63260830126379519</c:v>
                </c:pt>
                <c:pt idx="286">
                  <c:v>-0.70676484661244998</c:v>
                </c:pt>
                <c:pt idx="287">
                  <c:v>1.7217148553693589E-2</c:v>
                </c:pt>
                <c:pt idx="288">
                  <c:v>0.76742541877443438</c:v>
                </c:pt>
                <c:pt idx="289">
                  <c:v>-0.93956245056724186</c:v>
                </c:pt>
                <c:pt idx="290">
                  <c:v>0.11418056200836139</c:v>
                </c:pt>
                <c:pt idx="291">
                  <c:v>-0.56206612902420783</c:v>
                </c:pt>
                <c:pt idx="292">
                  <c:v>-0.47813732240838719</c:v>
                </c:pt>
                <c:pt idx="293">
                  <c:v>0.65869111417638337</c:v>
                </c:pt>
                <c:pt idx="294">
                  <c:v>0.59206314975154806</c:v>
                </c:pt>
                <c:pt idx="295">
                  <c:v>0.65512959238368607</c:v>
                </c:pt>
                <c:pt idx="296">
                  <c:v>-0.28015623106229481</c:v>
                </c:pt>
                <c:pt idx="297">
                  <c:v>0.74510716648105368</c:v>
                </c:pt>
                <c:pt idx="298">
                  <c:v>0.26665328676397249</c:v>
                </c:pt>
                <c:pt idx="299">
                  <c:v>0.65999846664282802</c:v>
                </c:pt>
                <c:pt idx="300">
                  <c:v>-0.40608502474824376</c:v>
                </c:pt>
                <c:pt idx="301">
                  <c:v>0.23093989369175053</c:v>
                </c:pt>
                <c:pt idx="302">
                  <c:v>-0.43941553378871534</c:v>
                </c:pt>
                <c:pt idx="303">
                  <c:v>0.46496352155002957</c:v>
                </c:pt>
                <c:pt idx="304">
                  <c:v>0.92389013916655638</c:v>
                </c:pt>
                <c:pt idx="305">
                  <c:v>-0.25007641541160841</c:v>
                </c:pt>
                <c:pt idx="306">
                  <c:v>-1.7973446075610824E-2</c:v>
                </c:pt>
                <c:pt idx="307">
                  <c:v>0.22486271432608526</c:v>
                </c:pt>
                <c:pt idx="308">
                  <c:v>-0.85904325042537655</c:v>
                </c:pt>
                <c:pt idx="309">
                  <c:v>0.20815886138960651</c:v>
                </c:pt>
                <c:pt idx="310">
                  <c:v>-0.83922131910433562</c:v>
                </c:pt>
                <c:pt idx="311">
                  <c:v>-0.94377025660829961</c:v>
                </c:pt>
                <c:pt idx="312">
                  <c:v>-0.19135431955314974</c:v>
                </c:pt>
                <c:pt idx="313">
                  <c:v>-5.0186973121087344E-2</c:v>
                </c:pt>
                <c:pt idx="314">
                  <c:v>0.26647564568676563</c:v>
                </c:pt>
                <c:pt idx="315">
                  <c:v>0.55675897555882681</c:v>
                </c:pt>
                <c:pt idx="316">
                  <c:v>-0.19811400851949379</c:v>
                </c:pt>
                <c:pt idx="317">
                  <c:v>-0.81040041881627067</c:v>
                </c:pt>
                <c:pt idx="318">
                  <c:v>-0.70963723052748928</c:v>
                </c:pt>
                <c:pt idx="319">
                  <c:v>-0.50763140871837298</c:v>
                </c:pt>
                <c:pt idx="320">
                  <c:v>-0.37552603306021837</c:v>
                </c:pt>
                <c:pt idx="321">
                  <c:v>-0.55983925903252485</c:v>
                </c:pt>
                <c:pt idx="322">
                  <c:v>-0.52766312038973895</c:v>
                </c:pt>
                <c:pt idx="323">
                  <c:v>-8.6736093750225216E-2</c:v>
                </c:pt>
                <c:pt idx="324">
                  <c:v>-3.8563681475311522E-2</c:v>
                </c:pt>
                <c:pt idx="325">
                  <c:v>0.293358031501397</c:v>
                </c:pt>
                <c:pt idx="326">
                  <c:v>-0.86480026738762517</c:v>
                </c:pt>
                <c:pt idx="327">
                  <c:v>0.11664043835692449</c:v>
                </c:pt>
                <c:pt idx="328">
                  <c:v>-0.93285587082194232</c:v>
                </c:pt>
                <c:pt idx="329">
                  <c:v>0.15334556772695002</c:v>
                </c:pt>
                <c:pt idx="330">
                  <c:v>-0.32018816029698544</c:v>
                </c:pt>
                <c:pt idx="331">
                  <c:v>-0.86558594488900753</c:v>
                </c:pt>
                <c:pt idx="332">
                  <c:v>-0.10758337746794824</c:v>
                </c:pt>
                <c:pt idx="333">
                  <c:v>0.18278568019742805</c:v>
                </c:pt>
                <c:pt idx="334">
                  <c:v>-0.82799978961708776</c:v>
                </c:pt>
                <c:pt idx="335">
                  <c:v>0.75533733101703049</c:v>
                </c:pt>
                <c:pt idx="336">
                  <c:v>-0.56128091182129392</c:v>
                </c:pt>
                <c:pt idx="337">
                  <c:v>0.48002407346749548</c:v>
                </c:pt>
                <c:pt idx="338">
                  <c:v>-0.66552501165434252</c:v>
                </c:pt>
                <c:pt idx="339">
                  <c:v>0.12465529936755712</c:v>
                </c:pt>
                <c:pt idx="340">
                  <c:v>0.8327837491034682</c:v>
                </c:pt>
                <c:pt idx="341">
                  <c:v>0.13224751199074142</c:v>
                </c:pt>
                <c:pt idx="342">
                  <c:v>-0.48299598143322947</c:v>
                </c:pt>
                <c:pt idx="343">
                  <c:v>-0.1554865904833104</c:v>
                </c:pt>
                <c:pt idx="344">
                  <c:v>-0.66080660850752504</c:v>
                </c:pt>
                <c:pt idx="345">
                  <c:v>-0.3780259063228435</c:v>
                </c:pt>
                <c:pt idx="346">
                  <c:v>-0.17075834626674102</c:v>
                </c:pt>
                <c:pt idx="347">
                  <c:v>-0.84071090330237452</c:v>
                </c:pt>
                <c:pt idx="348">
                  <c:v>-0.7347826386288463</c:v>
                </c:pt>
                <c:pt idx="349">
                  <c:v>0.46861300644349552</c:v>
                </c:pt>
                <c:pt idx="350">
                  <c:v>-0.71161607960988882</c:v>
                </c:pt>
                <c:pt idx="351">
                  <c:v>-0.72204769062280538</c:v>
                </c:pt>
                <c:pt idx="352">
                  <c:v>0.45055822182030592</c:v>
                </c:pt>
                <c:pt idx="353">
                  <c:v>0.51972845764877329</c:v>
                </c:pt>
                <c:pt idx="354">
                  <c:v>-0.45951839724922006</c:v>
                </c:pt>
                <c:pt idx="355">
                  <c:v>-0.39256550697341958</c:v>
                </c:pt>
                <c:pt idx="356">
                  <c:v>-0.69367770745133395</c:v>
                </c:pt>
                <c:pt idx="357">
                  <c:v>-0.69256416058507198</c:v>
                </c:pt>
                <c:pt idx="358">
                  <c:v>-0.26807964323341038</c:v>
                </c:pt>
                <c:pt idx="359">
                  <c:v>-0.11439800925040607</c:v>
                </c:pt>
                <c:pt idx="360">
                  <c:v>-0.72069511217580629</c:v>
                </c:pt>
                <c:pt idx="361">
                  <c:v>-0.60914359246028404</c:v>
                </c:pt>
                <c:pt idx="362">
                  <c:v>0.14103046110910694</c:v>
                </c:pt>
                <c:pt idx="363">
                  <c:v>-0.49684478982821334</c:v>
                </c:pt>
                <c:pt idx="364">
                  <c:v>-0.25236264285695176</c:v>
                </c:pt>
                <c:pt idx="365">
                  <c:v>-0.52578970667065239</c:v>
                </c:pt>
                <c:pt idx="366">
                  <c:v>-0.24536396979117822</c:v>
                </c:pt>
                <c:pt idx="367">
                  <c:v>0.16030780784475102</c:v>
                </c:pt>
                <c:pt idx="368">
                  <c:v>-0.24945429672635544</c:v>
                </c:pt>
                <c:pt idx="369">
                  <c:v>0.24582852897534405</c:v>
                </c:pt>
                <c:pt idx="370">
                  <c:v>-0.60263054460645915</c:v>
                </c:pt>
                <c:pt idx="371">
                  <c:v>-0.23686027478793972</c:v>
                </c:pt>
                <c:pt idx="372">
                  <c:v>0</c:v>
                </c:pt>
                <c:pt idx="373">
                  <c:v>-0.16855234075669978</c:v>
                </c:pt>
                <c:pt idx="374">
                  <c:v>0.16930755334534833</c:v>
                </c:pt>
                <c:pt idx="375">
                  <c:v>0.34288076926287797</c:v>
                </c:pt>
                <c:pt idx="376">
                  <c:v>-0.88693611670170158</c:v>
                </c:pt>
                <c:pt idx="377">
                  <c:v>-0.90956871584438226</c:v>
                </c:pt>
                <c:pt idx="378">
                  <c:v>-8.6225602870330945E-2</c:v>
                </c:pt>
                <c:pt idx="379">
                  <c:v>0.22630046623932537</c:v>
                </c:pt>
                <c:pt idx="380">
                  <c:v>0.16188396611403902</c:v>
                </c:pt>
                <c:pt idx="381">
                  <c:v>-0.76092531733967328</c:v>
                </c:pt>
                <c:pt idx="382">
                  <c:v>0.73160280626694851</c:v>
                </c:pt>
                <c:pt idx="383">
                  <c:v>-0.62992645799739355</c:v>
                </c:pt>
                <c:pt idx="384">
                  <c:v>0</c:v>
                </c:pt>
                <c:pt idx="385">
                  <c:v>-0.63701926135495135</c:v>
                </c:pt>
                <c:pt idx="386">
                  <c:v>-0.18180879015294013</c:v>
                </c:pt>
                <c:pt idx="387">
                  <c:v>-0.3029903595960875</c:v>
                </c:pt>
                <c:pt idx="388">
                  <c:v>-0.8719273000890001</c:v>
                </c:pt>
                <c:pt idx="389">
                  <c:v>-0.66179736365297825</c:v>
                </c:pt>
                <c:pt idx="390">
                  <c:v>0.66591560837098951</c:v>
                </c:pt>
                <c:pt idx="391">
                  <c:v>-0.76368967072858174</c:v>
                </c:pt>
                <c:pt idx="392">
                  <c:v>0.11179760357719107</c:v>
                </c:pt>
                <c:pt idx="393">
                  <c:v>-0.62478186440596473</c:v>
                </c:pt>
                <c:pt idx="394">
                  <c:v>-0.62708995235479359</c:v>
                </c:pt>
                <c:pt idx="395">
                  <c:v>-0.74870261862439136</c:v>
                </c:pt>
                <c:pt idx="396">
                  <c:v>-0.38838239288044141</c:v>
                </c:pt>
                <c:pt idx="397">
                  <c:v>-0.3061257458359648</c:v>
                </c:pt>
                <c:pt idx="398">
                  <c:v>0.14967800805921644</c:v>
                </c:pt>
                <c:pt idx="399">
                  <c:v>0.54250544940501133</c:v>
                </c:pt>
                <c:pt idx="400">
                  <c:v>6.2535112353121952E-2</c:v>
                </c:pt>
                <c:pt idx="401">
                  <c:v>0.29055039160104745</c:v>
                </c:pt>
                <c:pt idx="402">
                  <c:v>-0.85088935292183032</c:v>
                </c:pt>
                <c:pt idx="403">
                  <c:v>-0.44860831992920003</c:v>
                </c:pt>
                <c:pt idx="404">
                  <c:v>0.72153542649637514</c:v>
                </c:pt>
                <c:pt idx="405">
                  <c:v>0.7343466187676353</c:v>
                </c:pt>
                <c:pt idx="406">
                  <c:v>-0.82553803596176223</c:v>
                </c:pt>
                <c:pt idx="407">
                  <c:v>-0.82166507655787135</c:v>
                </c:pt>
                <c:pt idx="408">
                  <c:v>0.8489753532929748</c:v>
                </c:pt>
                <c:pt idx="409">
                  <c:v>-0.67642802121791623</c:v>
                </c:pt>
                <c:pt idx="410">
                  <c:v>-0.62265093809212191</c:v>
                </c:pt>
                <c:pt idx="411">
                  <c:v>-5.3804200999378507E-2</c:v>
                </c:pt>
                <c:pt idx="412">
                  <c:v>-0.46743066781625076</c:v>
                </c:pt>
                <c:pt idx="413">
                  <c:v>-5.4525882983027026E-2</c:v>
                </c:pt>
                <c:pt idx="414">
                  <c:v>0.14223415462114816</c:v>
                </c:pt>
                <c:pt idx="415">
                  <c:v>0.95790055525238671</c:v>
                </c:pt>
                <c:pt idx="416">
                  <c:v>0.96942977770216276</c:v>
                </c:pt>
                <c:pt idx="417">
                  <c:v>0.16014710405446275</c:v>
                </c:pt>
                <c:pt idx="418">
                  <c:v>0.20624041835398502</c:v>
                </c:pt>
                <c:pt idx="419">
                  <c:v>-0.54995658497209521</c:v>
                </c:pt>
                <c:pt idx="420">
                  <c:v>-0.52606170195032131</c:v>
                </c:pt>
                <c:pt idx="421">
                  <c:v>0.17336452134326116</c:v>
                </c:pt>
                <c:pt idx="422">
                  <c:v>0.11022358447491276</c:v>
                </c:pt>
                <c:pt idx="423">
                  <c:v>0.11913405346281329</c:v>
                </c:pt>
                <c:pt idx="424">
                  <c:v>-0.25378552473085747</c:v>
                </c:pt>
                <c:pt idx="425">
                  <c:v>-0.68519715748459209</c:v>
                </c:pt>
                <c:pt idx="426">
                  <c:v>-0.60211667123041468</c:v>
                </c:pt>
                <c:pt idx="427">
                  <c:v>0</c:v>
                </c:pt>
                <c:pt idx="428">
                  <c:v>-0.11614442644682132</c:v>
                </c:pt>
                <c:pt idx="429">
                  <c:v>0.87085799064663116</c:v>
                </c:pt>
                <c:pt idx="430">
                  <c:v>0.66379845430112372</c:v>
                </c:pt>
                <c:pt idx="431">
                  <c:v>-0.14457921387498709</c:v>
                </c:pt>
                <c:pt idx="432">
                  <c:v>-9.6616895751351031E-2</c:v>
                </c:pt>
                <c:pt idx="433">
                  <c:v>0.24978076066861174</c:v>
                </c:pt>
                <c:pt idx="434">
                  <c:v>-0.89105317925504401</c:v>
                </c:pt>
                <c:pt idx="435">
                  <c:v>0.2829114442149091</c:v>
                </c:pt>
                <c:pt idx="436">
                  <c:v>0.98377914344088169</c:v>
                </c:pt>
                <c:pt idx="437">
                  <c:v>-0.79894686725092079</c:v>
                </c:pt>
                <c:pt idx="438">
                  <c:v>-6.3026555685559454E-2</c:v>
                </c:pt>
                <c:pt idx="439">
                  <c:v>-0.71835316746419831</c:v>
                </c:pt>
                <c:pt idx="440">
                  <c:v>0.32629825884024533</c:v>
                </c:pt>
                <c:pt idx="441">
                  <c:v>-0.58299615387517589</c:v>
                </c:pt>
                <c:pt idx="442">
                  <c:v>-0.89030412867136588</c:v>
                </c:pt>
                <c:pt idx="443">
                  <c:v>0.429073679408008</c:v>
                </c:pt>
                <c:pt idx="444">
                  <c:v>-0.22652621126571051</c:v>
                </c:pt>
                <c:pt idx="445">
                  <c:v>0.20912167618168159</c:v>
                </c:pt>
                <c:pt idx="446">
                  <c:v>-0.87722860593291874</c:v>
                </c:pt>
                <c:pt idx="447">
                  <c:v>0.74382119850374762</c:v>
                </c:pt>
                <c:pt idx="448">
                  <c:v>-9.8189631783711345E-2</c:v>
                </c:pt>
                <c:pt idx="449">
                  <c:v>-0.86625507542541513</c:v>
                </c:pt>
                <c:pt idx="450">
                  <c:v>-0.57320827923463147</c:v>
                </c:pt>
                <c:pt idx="451">
                  <c:v>-0.64343436789202946</c:v>
                </c:pt>
                <c:pt idx="452">
                  <c:v>-0.93035630740814568</c:v>
                </c:pt>
                <c:pt idx="453">
                  <c:v>-0.92562032217652568</c:v>
                </c:pt>
                <c:pt idx="454">
                  <c:v>0.56332591570656987</c:v>
                </c:pt>
                <c:pt idx="455">
                  <c:v>-0.62567766135894165</c:v>
                </c:pt>
                <c:pt idx="456">
                  <c:v>-0.89206909507451282</c:v>
                </c:pt>
                <c:pt idx="457">
                  <c:v>-0.59193010061473184</c:v>
                </c:pt>
                <c:pt idx="458">
                  <c:v>-0.5035429564103262</c:v>
                </c:pt>
                <c:pt idx="459">
                  <c:v>0.51165417124473933</c:v>
                </c:pt>
                <c:pt idx="460">
                  <c:v>-0.4376296524914931</c:v>
                </c:pt>
                <c:pt idx="461">
                  <c:v>-0.71626868106857311</c:v>
                </c:pt>
                <c:pt idx="462">
                  <c:v>-0.31110195083906667</c:v>
                </c:pt>
                <c:pt idx="463">
                  <c:v>-0.63036313606996297</c:v>
                </c:pt>
                <c:pt idx="464">
                  <c:v>-0.42989991205293215</c:v>
                </c:pt>
                <c:pt idx="465">
                  <c:v>-0.40247912618769899</c:v>
                </c:pt>
                <c:pt idx="466">
                  <c:v>0.25918638583920567</c:v>
                </c:pt>
                <c:pt idx="467">
                  <c:v>0.35950036746967012</c:v>
                </c:pt>
                <c:pt idx="468">
                  <c:v>9.5104136328916664E-2</c:v>
                </c:pt>
                <c:pt idx="469">
                  <c:v>0.51361772810226158</c:v>
                </c:pt>
                <c:pt idx="470">
                  <c:v>-0.17873228654110646</c:v>
                </c:pt>
                <c:pt idx="471">
                  <c:v>-0.84781895690580755</c:v>
                </c:pt>
                <c:pt idx="472">
                  <c:v>0.29270533515974334</c:v>
                </c:pt>
                <c:pt idx="473">
                  <c:v>-0.69900762926873627</c:v>
                </c:pt>
                <c:pt idx="474">
                  <c:v>0.98881795484173907</c:v>
                </c:pt>
                <c:pt idx="475">
                  <c:v>-0.31822142936887488</c:v>
                </c:pt>
                <c:pt idx="476">
                  <c:v>-0.33339772578760263</c:v>
                </c:pt>
                <c:pt idx="477">
                  <c:v>0.15714547932862238</c:v>
                </c:pt>
                <c:pt idx="478">
                  <c:v>-0.27475234587594388</c:v>
                </c:pt>
                <c:pt idx="479">
                  <c:v>0.9808428182311979</c:v>
                </c:pt>
                <c:pt idx="480">
                  <c:v>-0.78015290422401862</c:v>
                </c:pt>
                <c:pt idx="481">
                  <c:v>0.46456000236728695</c:v>
                </c:pt>
                <c:pt idx="482">
                  <c:v>0.5834103285833544</c:v>
                </c:pt>
                <c:pt idx="483">
                  <c:v>-0.84796267981909923</c:v>
                </c:pt>
                <c:pt idx="484">
                  <c:v>0.34119103776577009</c:v>
                </c:pt>
                <c:pt idx="485">
                  <c:v>-0.66562472263900163</c:v>
                </c:pt>
                <c:pt idx="486">
                  <c:v>-0.57511732293087514</c:v>
                </c:pt>
                <c:pt idx="487">
                  <c:v>-0.38521560775729419</c:v>
                </c:pt>
                <c:pt idx="488">
                  <c:v>-0.3644865255145962</c:v>
                </c:pt>
                <c:pt idx="489">
                  <c:v>0.28612730609047593</c:v>
                </c:pt>
                <c:pt idx="490">
                  <c:v>-0.39891722296942839</c:v>
                </c:pt>
                <c:pt idx="491">
                  <c:v>0.19100709922644693</c:v>
                </c:pt>
                <c:pt idx="492">
                  <c:v>-4.9040772278499636E-2</c:v>
                </c:pt>
                <c:pt idx="493">
                  <c:v>0.33592924585185108</c:v>
                </c:pt>
                <c:pt idx="494">
                  <c:v>0.94095251670746105</c:v>
                </c:pt>
                <c:pt idx="495">
                  <c:v>-0.54472039531332839</c:v>
                </c:pt>
                <c:pt idx="496">
                  <c:v>-0.15286891805495478</c:v>
                </c:pt>
                <c:pt idx="497">
                  <c:v>-0.13363847718835806</c:v>
                </c:pt>
                <c:pt idx="498">
                  <c:v>0.3419354038087225</c:v>
                </c:pt>
                <c:pt idx="499">
                  <c:v>0.17007277474334462</c:v>
                </c:pt>
                <c:pt idx="500">
                  <c:v>-0.92005717400773968</c:v>
                </c:pt>
                <c:pt idx="501">
                  <c:v>-0.70316129484345125</c:v>
                </c:pt>
                <c:pt idx="502">
                  <c:v>-0.49291818431152434</c:v>
                </c:pt>
                <c:pt idx="503">
                  <c:v>-0.94236700644512106</c:v>
                </c:pt>
                <c:pt idx="504">
                  <c:v>-0.74074518543113288</c:v>
                </c:pt>
                <c:pt idx="505">
                  <c:v>0.8984512666376091</c:v>
                </c:pt>
                <c:pt idx="506">
                  <c:v>-5.8866479780370608E-2</c:v>
                </c:pt>
                <c:pt idx="507">
                  <c:v>0.23017345589764598</c:v>
                </c:pt>
                <c:pt idx="508">
                  <c:v>-0.89504591556320034</c:v>
                </c:pt>
                <c:pt idx="509">
                  <c:v>-0.57087318739574411</c:v>
                </c:pt>
                <c:pt idx="510">
                  <c:v>-0.23708346449839374</c:v>
                </c:pt>
                <c:pt idx="511">
                  <c:v>0.1053674069966916</c:v>
                </c:pt>
                <c:pt idx="512">
                  <c:v>0.31456816261445214</c:v>
                </c:pt>
                <c:pt idx="513">
                  <c:v>0.28363839945847474</c:v>
                </c:pt>
                <c:pt idx="514">
                  <c:v>0.54612566545609054</c:v>
                </c:pt>
                <c:pt idx="515">
                  <c:v>-0.6214554412128882</c:v>
                </c:pt>
                <c:pt idx="516">
                  <c:v>-0.81782456834831896</c:v>
                </c:pt>
                <c:pt idx="517">
                  <c:v>-0.11677888097310846</c:v>
                </c:pt>
                <c:pt idx="518">
                  <c:v>0</c:v>
                </c:pt>
                <c:pt idx="519">
                  <c:v>-0.4317925487039917</c:v>
                </c:pt>
                <c:pt idx="520">
                  <c:v>-0.88927103187984169</c:v>
                </c:pt>
                <c:pt idx="521">
                  <c:v>0.17396278362613835</c:v>
                </c:pt>
                <c:pt idx="522">
                  <c:v>0.82904689164491774</c:v>
                </c:pt>
                <c:pt idx="523">
                  <c:v>-0.78917714605309064</c:v>
                </c:pt>
                <c:pt idx="524">
                  <c:v>-5.7798062527888758E-2</c:v>
                </c:pt>
                <c:pt idx="525">
                  <c:v>-0.78047231259533012</c:v>
                </c:pt>
                <c:pt idx="526">
                  <c:v>-0.5716404853630197</c:v>
                </c:pt>
                <c:pt idx="527">
                  <c:v>-5.1961354915548784E-2</c:v>
                </c:pt>
                <c:pt idx="528">
                  <c:v>-0.83942372331524673</c:v>
                </c:pt>
                <c:pt idx="529">
                  <c:v>-0.43154553893480735</c:v>
                </c:pt>
                <c:pt idx="530">
                  <c:v>0.20602437129093612</c:v>
                </c:pt>
                <c:pt idx="531">
                  <c:v>-0.61071954252631699</c:v>
                </c:pt>
                <c:pt idx="532">
                  <c:v>-0.90276914962909571</c:v>
                </c:pt>
                <c:pt idx="533">
                  <c:v>-0.75824647440816539</c:v>
                </c:pt>
                <c:pt idx="534">
                  <c:v>-0.27025274737211996</c:v>
                </c:pt>
                <c:pt idx="535">
                  <c:v>0</c:v>
                </c:pt>
                <c:pt idx="536">
                  <c:v>-0.22699359272884714</c:v>
                </c:pt>
                <c:pt idx="537">
                  <c:v>-0.2165127596402493</c:v>
                </c:pt>
                <c:pt idx="538">
                  <c:v>-0.94412435579398091</c:v>
                </c:pt>
                <c:pt idx="539">
                  <c:v>-0.5141773734037115</c:v>
                </c:pt>
                <c:pt idx="540">
                  <c:v>-0.20417093810735637</c:v>
                </c:pt>
                <c:pt idx="541">
                  <c:v>3.8584089266736295E-2</c:v>
                </c:pt>
                <c:pt idx="542">
                  <c:v>-0.74508532391005899</c:v>
                </c:pt>
                <c:pt idx="543">
                  <c:v>0.14635340193764881</c:v>
                </c:pt>
                <c:pt idx="544">
                  <c:v>-0.84592399433804555</c:v>
                </c:pt>
                <c:pt idx="545">
                  <c:v>-0.11860445871895295</c:v>
                </c:pt>
                <c:pt idx="546">
                  <c:v>0.56460947774083503</c:v>
                </c:pt>
                <c:pt idx="547">
                  <c:v>0.94529914071037702</c:v>
                </c:pt>
                <c:pt idx="548">
                  <c:v>0.22710459580981798</c:v>
                </c:pt>
                <c:pt idx="549">
                  <c:v>-0.50487634693941674</c:v>
                </c:pt>
                <c:pt idx="550">
                  <c:v>-0.35222975206215745</c:v>
                </c:pt>
                <c:pt idx="551">
                  <c:v>-0.20551591690125867</c:v>
                </c:pt>
                <c:pt idx="552">
                  <c:v>0.2644232917561658</c:v>
                </c:pt>
                <c:pt idx="553">
                  <c:v>-0.46015734226060018</c:v>
                </c:pt>
                <c:pt idx="554">
                  <c:v>-0.37378826373488616</c:v>
                </c:pt>
                <c:pt idx="555">
                  <c:v>0.26391415881880298</c:v>
                </c:pt>
                <c:pt idx="556">
                  <c:v>-0.95306489039673925</c:v>
                </c:pt>
                <c:pt idx="557">
                  <c:v>-0.32106334149076482</c:v>
                </c:pt>
                <c:pt idx="558">
                  <c:v>-0.90533682111464553</c:v>
                </c:pt>
                <c:pt idx="559">
                  <c:v>-0.62662604410912581</c:v>
                </c:pt>
                <c:pt idx="560">
                  <c:v>-0.17576548227345748</c:v>
                </c:pt>
                <c:pt idx="561">
                  <c:v>-0.15508221552002957</c:v>
                </c:pt>
                <c:pt idx="562">
                  <c:v>4.3433442137287968E-2</c:v>
                </c:pt>
                <c:pt idx="563">
                  <c:v>8.4520806037730004E-2</c:v>
                </c:pt>
                <c:pt idx="564">
                  <c:v>-0.63625101335329004</c:v>
                </c:pt>
                <c:pt idx="565">
                  <c:v>-0.62647328157314786</c:v>
                </c:pt>
                <c:pt idx="566">
                  <c:v>0.54309618066957421</c:v>
                </c:pt>
                <c:pt idx="567">
                  <c:v>0.11712690145339116</c:v>
                </c:pt>
                <c:pt idx="568">
                  <c:v>0.86849249818410423</c:v>
                </c:pt>
                <c:pt idx="569">
                  <c:v>-0.45287557535337924</c:v>
                </c:pt>
                <c:pt idx="570">
                  <c:v>-9.3532517745846533E-2</c:v>
                </c:pt>
                <c:pt idx="571">
                  <c:v>-0.88890292857062581</c:v>
                </c:pt>
                <c:pt idx="572">
                  <c:v>4.4015002031758232E-2</c:v>
                </c:pt>
                <c:pt idx="573">
                  <c:v>-0.59560054312032273</c:v>
                </c:pt>
                <c:pt idx="574">
                  <c:v>0.10258583681689654</c:v>
                </c:pt>
                <c:pt idx="575">
                  <c:v>7.5185064092151782E-2</c:v>
                </c:pt>
                <c:pt idx="576">
                  <c:v>-0.47420664219504022</c:v>
                </c:pt>
                <c:pt idx="577">
                  <c:v>-0.16218145982384882</c:v>
                </c:pt>
                <c:pt idx="578">
                  <c:v>-9.272452994852394E-2</c:v>
                </c:pt>
                <c:pt idx="579">
                  <c:v>0.12832125351904897</c:v>
                </c:pt>
                <c:pt idx="580">
                  <c:v>-0.26613987901638259</c:v>
                </c:pt>
                <c:pt idx="581">
                  <c:v>-0.12888408740850241</c:v>
                </c:pt>
                <c:pt idx="582">
                  <c:v>0.67449082534850957</c:v>
                </c:pt>
                <c:pt idx="583">
                  <c:v>-3.0544324441366412E-3</c:v>
                </c:pt>
                <c:pt idx="584">
                  <c:v>-0.77636553571300004</c:v>
                </c:pt>
                <c:pt idx="585">
                  <c:v>-0.67058403480784057</c:v>
                </c:pt>
                <c:pt idx="586">
                  <c:v>1.3592772160781901E-2</c:v>
                </c:pt>
                <c:pt idx="587">
                  <c:v>-0.35294241069903243</c:v>
                </c:pt>
                <c:pt idx="588">
                  <c:v>-0.91259427366917067</c:v>
                </c:pt>
                <c:pt idx="589">
                  <c:v>-4.9102759831927127E-2</c:v>
                </c:pt>
                <c:pt idx="590">
                  <c:v>0.36958666115576622</c:v>
                </c:pt>
                <c:pt idx="591">
                  <c:v>0.66455046513545657</c:v>
                </c:pt>
                <c:pt idx="592">
                  <c:v>-0.66392010793792511</c:v>
                </c:pt>
                <c:pt idx="593">
                  <c:v>0.15827333461467244</c:v>
                </c:pt>
                <c:pt idx="594">
                  <c:v>-0.1866922535811103</c:v>
                </c:pt>
                <c:pt idx="595">
                  <c:v>0.43561663149684743</c:v>
                </c:pt>
                <c:pt idx="596">
                  <c:v>-0.89725910748578808</c:v>
                </c:pt>
                <c:pt idx="597">
                  <c:v>0.56847740815417369</c:v>
                </c:pt>
                <c:pt idx="598">
                  <c:v>0.60283071814101319</c:v>
                </c:pt>
                <c:pt idx="599">
                  <c:v>0.94783374898156325</c:v>
                </c:pt>
                <c:pt idx="600">
                  <c:v>2.0315909739812336E-2</c:v>
                </c:pt>
                <c:pt idx="601">
                  <c:v>0</c:v>
                </c:pt>
                <c:pt idx="602">
                  <c:v>-0.73847550486732838</c:v>
                </c:pt>
                <c:pt idx="603">
                  <c:v>-0.45731784699745581</c:v>
                </c:pt>
                <c:pt idx="604">
                  <c:v>-0.44220284273391613</c:v>
                </c:pt>
                <c:pt idx="605">
                  <c:v>0.27144546545538634</c:v>
                </c:pt>
                <c:pt idx="606">
                  <c:v>0.83326675737955036</c:v>
                </c:pt>
                <c:pt idx="607">
                  <c:v>-0.58201540196942358</c:v>
                </c:pt>
                <c:pt idx="608">
                  <c:v>-0.25388454185467935</c:v>
                </c:pt>
                <c:pt idx="609">
                  <c:v>0.86118827236106432</c:v>
                </c:pt>
                <c:pt idx="610">
                  <c:v>-0.64410107870043043</c:v>
                </c:pt>
                <c:pt idx="611">
                  <c:v>0.44219147143846377</c:v>
                </c:pt>
                <c:pt idx="612">
                  <c:v>-0.90938354096872442</c:v>
                </c:pt>
                <c:pt idx="613">
                  <c:v>-0.80086824168222626</c:v>
                </c:pt>
                <c:pt idx="614">
                  <c:v>-7.48543952623002E-2</c:v>
                </c:pt>
                <c:pt idx="615">
                  <c:v>-0.82524002689396925</c:v>
                </c:pt>
                <c:pt idx="616">
                  <c:v>0.64320074070701183</c:v>
                </c:pt>
                <c:pt idx="617">
                  <c:v>0.86437386780966907</c:v>
                </c:pt>
                <c:pt idx="618">
                  <c:v>0.3230721854835002</c:v>
                </c:pt>
                <c:pt idx="619">
                  <c:v>-0.15991303234132692</c:v>
                </c:pt>
                <c:pt idx="620">
                  <c:v>0.51472166548217535</c:v>
                </c:pt>
                <c:pt idx="621">
                  <c:v>0.94016917982879145</c:v>
                </c:pt>
                <c:pt idx="622">
                  <c:v>-0.55786638206418815</c:v>
                </c:pt>
                <c:pt idx="623">
                  <c:v>0.4032083471231046</c:v>
                </c:pt>
                <c:pt idx="624">
                  <c:v>-0.76752990649793729</c:v>
                </c:pt>
                <c:pt idx="625">
                  <c:v>-0.73865675049884028</c:v>
                </c:pt>
                <c:pt idx="626">
                  <c:v>0.55299616223515868</c:v>
                </c:pt>
                <c:pt idx="627">
                  <c:v>-8.5933721327919377E-2</c:v>
                </c:pt>
                <c:pt idx="628">
                  <c:v>-0.87593022706949619</c:v>
                </c:pt>
                <c:pt idx="629">
                  <c:v>-0.84730322666248536</c:v>
                </c:pt>
                <c:pt idx="630">
                  <c:v>0.15921573279719883</c:v>
                </c:pt>
                <c:pt idx="631">
                  <c:v>-0.95668280574179898</c:v>
                </c:pt>
                <c:pt idx="632">
                  <c:v>0.48741215975481306</c:v>
                </c:pt>
                <c:pt idx="633">
                  <c:v>-0.44800652738980046</c:v>
                </c:pt>
                <c:pt idx="634">
                  <c:v>-0.6914012219954595</c:v>
                </c:pt>
                <c:pt idx="635">
                  <c:v>-0.11589879473040322</c:v>
                </c:pt>
                <c:pt idx="636">
                  <c:v>0.79760002062483659</c:v>
                </c:pt>
                <c:pt idx="637">
                  <c:v>-0.73625482014130761</c:v>
                </c:pt>
                <c:pt idx="638">
                  <c:v>-0.41385313659155543</c:v>
                </c:pt>
                <c:pt idx="639">
                  <c:v>8.3540376886450995E-2</c:v>
                </c:pt>
                <c:pt idx="640">
                  <c:v>-0.14536373605706451</c:v>
                </c:pt>
                <c:pt idx="641">
                  <c:v>-0.22329330004066231</c:v>
                </c:pt>
                <c:pt idx="642">
                  <c:v>-3.1134332821322348E-3</c:v>
                </c:pt>
                <c:pt idx="643">
                  <c:v>-0.56836146796481413</c:v>
                </c:pt>
                <c:pt idx="644">
                  <c:v>-0.50945710591157234</c:v>
                </c:pt>
                <c:pt idx="645">
                  <c:v>-0.49994171543869864</c:v>
                </c:pt>
                <c:pt idx="646">
                  <c:v>-0.17368001244463691</c:v>
                </c:pt>
                <c:pt idx="647">
                  <c:v>0.26122895727653084</c:v>
                </c:pt>
                <c:pt idx="648">
                  <c:v>-0.92175834682802349</c:v>
                </c:pt>
                <c:pt idx="649">
                  <c:v>-0.28576302371074325</c:v>
                </c:pt>
                <c:pt idx="650">
                  <c:v>-8.4144106443153399E-2</c:v>
                </c:pt>
                <c:pt idx="651">
                  <c:v>-0.41303459908537637</c:v>
                </c:pt>
                <c:pt idx="652">
                  <c:v>0.11202652915289507</c:v>
                </c:pt>
                <c:pt idx="653">
                  <c:v>-0.79561286888365856</c:v>
                </c:pt>
                <c:pt idx="654">
                  <c:v>-0.56517385416287713</c:v>
                </c:pt>
                <c:pt idx="655">
                  <c:v>0</c:v>
                </c:pt>
                <c:pt idx="656">
                  <c:v>0.32163385541394979</c:v>
                </c:pt>
                <c:pt idx="657">
                  <c:v>0.56870200174812102</c:v>
                </c:pt>
                <c:pt idx="658">
                  <c:v>-0.47646312337136759</c:v>
                </c:pt>
                <c:pt idx="659">
                  <c:v>-9.1089736705899704E-2</c:v>
                </c:pt>
                <c:pt idx="660">
                  <c:v>0.30552537214625758</c:v>
                </c:pt>
                <c:pt idx="661">
                  <c:v>-0.59738245902437592</c:v>
                </c:pt>
                <c:pt idx="662">
                  <c:v>-0.81639625350269718</c:v>
                </c:pt>
                <c:pt idx="663">
                  <c:v>-2.0242574827752845E-2</c:v>
                </c:pt>
                <c:pt idx="664">
                  <c:v>-0.73755587900961228</c:v>
                </c:pt>
                <c:pt idx="665">
                  <c:v>0.15505680554972401</c:v>
                </c:pt>
                <c:pt idx="666">
                  <c:v>-0.92862342283748922</c:v>
                </c:pt>
                <c:pt idx="667">
                  <c:v>-0.22709472483256915</c:v>
                </c:pt>
                <c:pt idx="668">
                  <c:v>0.41006168708667223</c:v>
                </c:pt>
                <c:pt idx="669">
                  <c:v>-0.13124056627395542</c:v>
                </c:pt>
                <c:pt idx="670">
                  <c:v>-5.8354130264724219E-2</c:v>
                </c:pt>
                <c:pt idx="671">
                  <c:v>-0.91202411587463983</c:v>
                </c:pt>
                <c:pt idx="672">
                  <c:v>-0.61930501536972049</c:v>
                </c:pt>
                <c:pt idx="673">
                  <c:v>0.18842971209028239</c:v>
                </c:pt>
                <c:pt idx="674">
                  <c:v>0.75497092924859988</c:v>
                </c:pt>
                <c:pt idx="675">
                  <c:v>-8.8584505117727516E-2</c:v>
                </c:pt>
                <c:pt idx="676">
                  <c:v>4.6234080869744065E-2</c:v>
                </c:pt>
                <c:pt idx="677">
                  <c:v>0.87371220405899119</c:v>
                </c:pt>
                <c:pt idx="678">
                  <c:v>-0.18025965972319732</c:v>
                </c:pt>
                <c:pt idx="679">
                  <c:v>0.49364117519229322</c:v>
                </c:pt>
                <c:pt idx="680">
                  <c:v>0.45490182668671097</c:v>
                </c:pt>
                <c:pt idx="681">
                  <c:v>-0.83114019670160999</c:v>
                </c:pt>
                <c:pt idx="682">
                  <c:v>0.56731670509865939</c:v>
                </c:pt>
                <c:pt idx="683">
                  <c:v>-0.25301087043336062</c:v>
                </c:pt>
                <c:pt idx="684">
                  <c:v>0.61845218363662224</c:v>
                </c:pt>
                <c:pt idx="685">
                  <c:v>0.58945558831192923</c:v>
                </c:pt>
                <c:pt idx="686">
                  <c:v>-5.6600600159213039E-2</c:v>
                </c:pt>
                <c:pt idx="687">
                  <c:v>0.15175958714379417</c:v>
                </c:pt>
                <c:pt idx="688">
                  <c:v>-0.55343866418672771</c:v>
                </c:pt>
                <c:pt idx="689">
                  <c:v>0.59782450701000822</c:v>
                </c:pt>
                <c:pt idx="690">
                  <c:v>-0.65005558049708967</c:v>
                </c:pt>
                <c:pt idx="691">
                  <c:v>-0.74298277341499996</c:v>
                </c:pt>
                <c:pt idx="692">
                  <c:v>-7.1988559474027533E-2</c:v>
                </c:pt>
                <c:pt idx="693">
                  <c:v>0.24185490684659797</c:v>
                </c:pt>
                <c:pt idx="694">
                  <c:v>-0.28346790762776003</c:v>
                </c:pt>
                <c:pt idx="695">
                  <c:v>0.58016414879073874</c:v>
                </c:pt>
                <c:pt idx="696">
                  <c:v>0.85160491087891266</c:v>
                </c:pt>
                <c:pt idx="697">
                  <c:v>-0.92390124724679012</c:v>
                </c:pt>
                <c:pt idx="698">
                  <c:v>-0.8111477880324921</c:v>
                </c:pt>
                <c:pt idx="699">
                  <c:v>-0.3522953039150083</c:v>
                </c:pt>
                <c:pt idx="700">
                  <c:v>-0.10272133250539947</c:v>
                </c:pt>
                <c:pt idx="701">
                  <c:v>-0.62299658189370333</c:v>
                </c:pt>
                <c:pt idx="702">
                  <c:v>-0.21813333372331367</c:v>
                </c:pt>
                <c:pt idx="703">
                  <c:v>-0.51152269867856859</c:v>
                </c:pt>
                <c:pt idx="704">
                  <c:v>9.0605946220639708E-2</c:v>
                </c:pt>
                <c:pt idx="705">
                  <c:v>-0.62685290021047757</c:v>
                </c:pt>
                <c:pt idx="706">
                  <c:v>-0.44923444991642009</c:v>
                </c:pt>
                <c:pt idx="707">
                  <c:v>-0.84196845869988157</c:v>
                </c:pt>
                <c:pt idx="708">
                  <c:v>-0.5656379875154478</c:v>
                </c:pt>
                <c:pt idx="709">
                  <c:v>-0.13303621876331309</c:v>
                </c:pt>
                <c:pt idx="710">
                  <c:v>2.4309193647439886E-2</c:v>
                </c:pt>
                <c:pt idx="711">
                  <c:v>0.97565300047832282</c:v>
                </c:pt>
                <c:pt idx="712">
                  <c:v>3.4872921206071647E-2</c:v>
                </c:pt>
                <c:pt idx="713">
                  <c:v>-0.9380486680561585</c:v>
                </c:pt>
                <c:pt idx="714">
                  <c:v>-0.86173154535715057</c:v>
                </c:pt>
                <c:pt idx="715">
                  <c:v>-0.35906259668730145</c:v>
                </c:pt>
                <c:pt idx="716">
                  <c:v>-0.34985591395349896</c:v>
                </c:pt>
                <c:pt idx="717">
                  <c:v>-0.54848313759939005</c:v>
                </c:pt>
                <c:pt idx="718">
                  <c:v>5.3749149699958906E-2</c:v>
                </c:pt>
                <c:pt idx="719">
                  <c:v>0.13965976195470675</c:v>
                </c:pt>
                <c:pt idx="720">
                  <c:v>0.29565907663629876</c:v>
                </c:pt>
                <c:pt idx="721">
                  <c:v>-6.5450293655376482E-2</c:v>
                </c:pt>
                <c:pt idx="722">
                  <c:v>0.17797376913711985</c:v>
                </c:pt>
                <c:pt idx="723">
                  <c:v>0.99786440234666929</c:v>
                </c:pt>
                <c:pt idx="724">
                  <c:v>-0.24730667697698183</c:v>
                </c:pt>
                <c:pt idx="725">
                  <c:v>-0.17782732091319717</c:v>
                </c:pt>
                <c:pt idx="726">
                  <c:v>-0.7688238380871858</c:v>
                </c:pt>
                <c:pt idx="727">
                  <c:v>-0.75933246248360486</c:v>
                </c:pt>
                <c:pt idx="728">
                  <c:v>-0.65321427783936159</c:v>
                </c:pt>
                <c:pt idx="729">
                  <c:v>0.82169837619876229</c:v>
                </c:pt>
                <c:pt idx="730">
                  <c:v>-0.27039385741983218</c:v>
                </c:pt>
                <c:pt idx="731">
                  <c:v>-3.3004020284644296E-2</c:v>
                </c:pt>
                <c:pt idx="732">
                  <c:v>0.14165262898068715</c:v>
                </c:pt>
                <c:pt idx="733">
                  <c:v>0.84658912505507289</c:v>
                </c:pt>
                <c:pt idx="734">
                  <c:v>-0.54907747448736499</c:v>
                </c:pt>
                <c:pt idx="735">
                  <c:v>-0.22436182425234091</c:v>
                </c:pt>
                <c:pt idx="736">
                  <c:v>-0.20610211861788832</c:v>
                </c:pt>
                <c:pt idx="737">
                  <c:v>0.55603973430970366</c:v>
                </c:pt>
                <c:pt idx="738">
                  <c:v>-0.90222728032189825</c:v>
                </c:pt>
                <c:pt idx="739">
                  <c:v>-0.43636917240054557</c:v>
                </c:pt>
                <c:pt idx="740">
                  <c:v>-0.70065428234695049</c:v>
                </c:pt>
                <c:pt idx="741">
                  <c:v>-0.29151883611707774</c:v>
                </c:pt>
                <c:pt idx="742">
                  <c:v>6.4997891392073348E-2</c:v>
                </c:pt>
                <c:pt idx="743">
                  <c:v>-0.65577384555049556</c:v>
                </c:pt>
                <c:pt idx="744">
                  <c:v>0.15336625459543227</c:v>
                </c:pt>
                <c:pt idx="745">
                  <c:v>0.27881711691024302</c:v>
                </c:pt>
                <c:pt idx="746">
                  <c:v>0.7688340904606743</c:v>
                </c:pt>
                <c:pt idx="747">
                  <c:v>0.13391406652411852</c:v>
                </c:pt>
                <c:pt idx="748">
                  <c:v>-0.42717940400499177</c:v>
                </c:pt>
                <c:pt idx="749">
                  <c:v>0.12463565385223443</c:v>
                </c:pt>
                <c:pt idx="750">
                  <c:v>-0.70033947064083035</c:v>
                </c:pt>
                <c:pt idx="751">
                  <c:v>-0.85516881473460138</c:v>
                </c:pt>
                <c:pt idx="752">
                  <c:v>-0.95047102277563411</c:v>
                </c:pt>
                <c:pt idx="753">
                  <c:v>-0.78647902775877521</c:v>
                </c:pt>
                <c:pt idx="754">
                  <c:v>-0.65559393003600686</c:v>
                </c:pt>
                <c:pt idx="755">
                  <c:v>-0.21082838693497596</c:v>
                </c:pt>
                <c:pt idx="756">
                  <c:v>0.40228674593818847</c:v>
                </c:pt>
                <c:pt idx="757">
                  <c:v>-0.29092599656578283</c:v>
                </c:pt>
                <c:pt idx="758">
                  <c:v>0.37532564415052255</c:v>
                </c:pt>
                <c:pt idx="759">
                  <c:v>0.42533970772048058</c:v>
                </c:pt>
                <c:pt idx="760">
                  <c:v>-0.87114292873665178</c:v>
                </c:pt>
                <c:pt idx="761">
                  <c:v>-4.8430355433653365E-2</c:v>
                </c:pt>
                <c:pt idx="762">
                  <c:v>-0.44509301107000604</c:v>
                </c:pt>
                <c:pt idx="763">
                  <c:v>-7.5791697129570318E-2</c:v>
                </c:pt>
                <c:pt idx="764">
                  <c:v>-0.38252664929582064</c:v>
                </c:pt>
                <c:pt idx="765">
                  <c:v>-0.15704992582174221</c:v>
                </c:pt>
                <c:pt idx="766">
                  <c:v>-0.13208562188537321</c:v>
                </c:pt>
                <c:pt idx="767">
                  <c:v>-0.12217951914645522</c:v>
                </c:pt>
                <c:pt idx="768">
                  <c:v>-0.68978545632569455</c:v>
                </c:pt>
                <c:pt idx="769">
                  <c:v>-9.5273020316285234E-2</c:v>
                </c:pt>
                <c:pt idx="770">
                  <c:v>8.1920413580184648E-2</c:v>
                </c:pt>
                <c:pt idx="771">
                  <c:v>-0.76421485086912821</c:v>
                </c:pt>
                <c:pt idx="772">
                  <c:v>-0.59327357031803907</c:v>
                </c:pt>
                <c:pt idx="773">
                  <c:v>-0.1098847279517427</c:v>
                </c:pt>
                <c:pt idx="774">
                  <c:v>0.81824799506448809</c:v>
                </c:pt>
                <c:pt idx="775">
                  <c:v>0.52627084863784812</c:v>
                </c:pt>
                <c:pt idx="776">
                  <c:v>0.87671456603344378</c:v>
                </c:pt>
                <c:pt idx="777">
                  <c:v>-0.89850336129780284</c:v>
                </c:pt>
                <c:pt idx="778">
                  <c:v>-0.3299694449396644</c:v>
                </c:pt>
                <c:pt idx="779">
                  <c:v>-0.21743588890580284</c:v>
                </c:pt>
                <c:pt idx="780">
                  <c:v>0.20193040727259179</c:v>
                </c:pt>
                <c:pt idx="781">
                  <c:v>-0.3972406447366808</c:v>
                </c:pt>
                <c:pt idx="782">
                  <c:v>-0.68602582801833778</c:v>
                </c:pt>
                <c:pt idx="783">
                  <c:v>0</c:v>
                </c:pt>
                <c:pt idx="784">
                  <c:v>-0.91656607992075245</c:v>
                </c:pt>
                <c:pt idx="785">
                  <c:v>-0.51892206346510161</c:v>
                </c:pt>
                <c:pt idx="786">
                  <c:v>-0.2397509483993242</c:v>
                </c:pt>
                <c:pt idx="787">
                  <c:v>-0.81904286975149165</c:v>
                </c:pt>
                <c:pt idx="788">
                  <c:v>0.4097581092258516</c:v>
                </c:pt>
                <c:pt idx="789">
                  <c:v>0.20455259282651453</c:v>
                </c:pt>
                <c:pt idx="790">
                  <c:v>-0.75846863168012024</c:v>
                </c:pt>
                <c:pt idx="791">
                  <c:v>0.39808618022037817</c:v>
                </c:pt>
                <c:pt idx="792">
                  <c:v>0.45880014638755195</c:v>
                </c:pt>
                <c:pt idx="793">
                  <c:v>-0.57821292586038098</c:v>
                </c:pt>
                <c:pt idx="794">
                  <c:v>-0.46257286583319179</c:v>
                </c:pt>
                <c:pt idx="795">
                  <c:v>-0.95402772407412184</c:v>
                </c:pt>
                <c:pt idx="796">
                  <c:v>-0.57486442755182798</c:v>
                </c:pt>
                <c:pt idx="797">
                  <c:v>-0.66549609409886157</c:v>
                </c:pt>
                <c:pt idx="798">
                  <c:v>-6.2258423334640094E-2</c:v>
                </c:pt>
                <c:pt idx="799">
                  <c:v>-0.15176529320561841</c:v>
                </c:pt>
                <c:pt idx="800">
                  <c:v>-0.65790359210995164</c:v>
                </c:pt>
                <c:pt idx="801">
                  <c:v>-0.80565552448053424</c:v>
                </c:pt>
                <c:pt idx="802">
                  <c:v>-0.61896212512377424</c:v>
                </c:pt>
                <c:pt idx="803">
                  <c:v>-9.8277669027828474E-2</c:v>
                </c:pt>
                <c:pt idx="804">
                  <c:v>0.37267826696335782</c:v>
                </c:pt>
                <c:pt idx="805">
                  <c:v>-0.73546684816625052</c:v>
                </c:pt>
                <c:pt idx="806">
                  <c:v>-0.69510974713859452</c:v>
                </c:pt>
                <c:pt idx="807">
                  <c:v>0.41145513125536748</c:v>
                </c:pt>
                <c:pt idx="808">
                  <c:v>-0.85041699243352409</c:v>
                </c:pt>
                <c:pt idx="809">
                  <c:v>-0.20714334276888277</c:v>
                </c:pt>
                <c:pt idx="810">
                  <c:v>-2.0737233166548942E-2</c:v>
                </c:pt>
                <c:pt idx="811">
                  <c:v>0.2241770215625363</c:v>
                </c:pt>
                <c:pt idx="812">
                  <c:v>0.2547980875804533</c:v>
                </c:pt>
                <c:pt idx="813">
                  <c:v>-0.87089881813195869</c:v>
                </c:pt>
                <c:pt idx="814">
                  <c:v>-0.46090022113672002</c:v>
                </c:pt>
                <c:pt idx="815">
                  <c:v>-0.55613796504909274</c:v>
                </c:pt>
                <c:pt idx="816">
                  <c:v>0.8102287800817578</c:v>
                </c:pt>
                <c:pt idx="817">
                  <c:v>5.3221689793342276E-2</c:v>
                </c:pt>
                <c:pt idx="818">
                  <c:v>0.59607262189147592</c:v>
                </c:pt>
                <c:pt idx="819">
                  <c:v>-0.18405590638661809</c:v>
                </c:pt>
                <c:pt idx="820">
                  <c:v>0.76777892443397222</c:v>
                </c:pt>
                <c:pt idx="821">
                  <c:v>-4.6704182395298069E-2</c:v>
                </c:pt>
                <c:pt idx="822">
                  <c:v>-0.79425472006241971</c:v>
                </c:pt>
                <c:pt idx="823">
                  <c:v>0.84747410746788177</c:v>
                </c:pt>
                <c:pt idx="824">
                  <c:v>0.24148505097830703</c:v>
                </c:pt>
                <c:pt idx="825">
                  <c:v>-0.86529525180968936</c:v>
                </c:pt>
                <c:pt idx="826">
                  <c:v>-0.21602500021125196</c:v>
                </c:pt>
                <c:pt idx="827">
                  <c:v>0.25938597743949277</c:v>
                </c:pt>
                <c:pt idx="828">
                  <c:v>0.79625587683847565</c:v>
                </c:pt>
                <c:pt idx="829">
                  <c:v>-0.41798119871510508</c:v>
                </c:pt>
                <c:pt idx="830">
                  <c:v>-0.2036499986608058</c:v>
                </c:pt>
                <c:pt idx="831">
                  <c:v>0.95358900333356222</c:v>
                </c:pt>
                <c:pt idx="832">
                  <c:v>0.9320652840298389</c:v>
                </c:pt>
                <c:pt idx="833">
                  <c:v>0.93619391258793616</c:v>
                </c:pt>
                <c:pt idx="834">
                  <c:v>-6.1898700930211256E-2</c:v>
                </c:pt>
                <c:pt idx="835">
                  <c:v>8.3241244450910246E-2</c:v>
                </c:pt>
                <c:pt idx="836">
                  <c:v>0.12514234934908874</c:v>
                </c:pt>
                <c:pt idx="837">
                  <c:v>-0.80852734135555715</c:v>
                </c:pt>
                <c:pt idx="838">
                  <c:v>-0.3977345021316297</c:v>
                </c:pt>
                <c:pt idx="839">
                  <c:v>9.2117181800143999E-2</c:v>
                </c:pt>
                <c:pt idx="840">
                  <c:v>0.84586643761484026</c:v>
                </c:pt>
                <c:pt idx="841">
                  <c:v>-0.42836113179397578</c:v>
                </c:pt>
                <c:pt idx="842">
                  <c:v>-0.78368378315110898</c:v>
                </c:pt>
                <c:pt idx="843">
                  <c:v>-0.41631528183259769</c:v>
                </c:pt>
                <c:pt idx="844">
                  <c:v>1.8532150129482932E-2</c:v>
                </c:pt>
                <c:pt idx="845">
                  <c:v>1.4774760421192737E-2</c:v>
                </c:pt>
                <c:pt idx="846">
                  <c:v>0.1091109321758362</c:v>
                </c:pt>
                <c:pt idx="847">
                  <c:v>-0.79113645640774777</c:v>
                </c:pt>
                <c:pt idx="848">
                  <c:v>-0.50210218020347464</c:v>
                </c:pt>
                <c:pt idx="849">
                  <c:v>-0.50611922289959932</c:v>
                </c:pt>
                <c:pt idx="850">
                  <c:v>-0.42608090297223378</c:v>
                </c:pt>
                <c:pt idx="851">
                  <c:v>-0.65913106990025971</c:v>
                </c:pt>
                <c:pt idx="852">
                  <c:v>-0.92057424531794907</c:v>
                </c:pt>
                <c:pt idx="853">
                  <c:v>0.28180492004339286</c:v>
                </c:pt>
                <c:pt idx="854">
                  <c:v>0.38699716549937979</c:v>
                </c:pt>
                <c:pt idx="855">
                  <c:v>-0.18510616462828264</c:v>
                </c:pt>
                <c:pt idx="856">
                  <c:v>0.11071225753047949</c:v>
                </c:pt>
                <c:pt idx="857">
                  <c:v>0.78599218696023443</c:v>
                </c:pt>
                <c:pt idx="858">
                  <c:v>-0.83794163625046791</c:v>
                </c:pt>
                <c:pt idx="859">
                  <c:v>-0.64381304271606021</c:v>
                </c:pt>
                <c:pt idx="860">
                  <c:v>-0.86512196604604619</c:v>
                </c:pt>
                <c:pt idx="861">
                  <c:v>0.66486930456057602</c:v>
                </c:pt>
                <c:pt idx="862">
                  <c:v>-0.92454887314237666</c:v>
                </c:pt>
                <c:pt idx="863">
                  <c:v>-0.91477342660736805</c:v>
                </c:pt>
                <c:pt idx="864">
                  <c:v>-0.35234672438854286</c:v>
                </c:pt>
                <c:pt idx="865">
                  <c:v>0.28274866807881399</c:v>
                </c:pt>
                <c:pt idx="866">
                  <c:v>-0.89007639375048886</c:v>
                </c:pt>
                <c:pt idx="867">
                  <c:v>-0.50701882460823811</c:v>
                </c:pt>
                <c:pt idx="868">
                  <c:v>-0.92274492351561388</c:v>
                </c:pt>
                <c:pt idx="869">
                  <c:v>0.12876059270250562</c:v>
                </c:pt>
                <c:pt idx="870">
                  <c:v>0.65347959056087412</c:v>
                </c:pt>
                <c:pt idx="871">
                  <c:v>-0.35304361116730637</c:v>
                </c:pt>
                <c:pt idx="872">
                  <c:v>-0.92333097826186061</c:v>
                </c:pt>
                <c:pt idx="873">
                  <c:v>-0.83348412224128032</c:v>
                </c:pt>
                <c:pt idx="874">
                  <c:v>-0.82397350331193575</c:v>
                </c:pt>
                <c:pt idx="875">
                  <c:v>0.68600962000245225</c:v>
                </c:pt>
                <c:pt idx="876">
                  <c:v>-0.75826038554326847</c:v>
                </c:pt>
                <c:pt idx="877">
                  <c:v>-0.33387378210935525</c:v>
                </c:pt>
                <c:pt idx="878">
                  <c:v>9.6914767348061481E-2</c:v>
                </c:pt>
                <c:pt idx="879">
                  <c:v>0.75111554547707959</c:v>
                </c:pt>
                <c:pt idx="880">
                  <c:v>-0.5587649434854377</c:v>
                </c:pt>
                <c:pt idx="881">
                  <c:v>-0.36462871833216831</c:v>
                </c:pt>
                <c:pt idx="882">
                  <c:v>-0.94614095262793663</c:v>
                </c:pt>
                <c:pt idx="883">
                  <c:v>-0.41505870631034292</c:v>
                </c:pt>
                <c:pt idx="884">
                  <c:v>0.10204613085038648</c:v>
                </c:pt>
                <c:pt idx="885">
                  <c:v>-0.40192053510413439</c:v>
                </c:pt>
                <c:pt idx="886">
                  <c:v>-7.8817040345810246E-2</c:v>
                </c:pt>
                <c:pt idx="887">
                  <c:v>0</c:v>
                </c:pt>
                <c:pt idx="888">
                  <c:v>-0.16280926678293639</c:v>
                </c:pt>
                <c:pt idx="889">
                  <c:v>-4.9467599819869659E-2</c:v>
                </c:pt>
                <c:pt idx="890">
                  <c:v>-0.19437442027722612</c:v>
                </c:pt>
                <c:pt idx="891">
                  <c:v>-0.71170589455325206</c:v>
                </c:pt>
                <c:pt idx="892">
                  <c:v>0.66692688388293309</c:v>
                </c:pt>
                <c:pt idx="893">
                  <c:v>-0.90752732696488214</c:v>
                </c:pt>
                <c:pt idx="894">
                  <c:v>-0.31677844404760619</c:v>
                </c:pt>
                <c:pt idx="895">
                  <c:v>0.39521274547872115</c:v>
                </c:pt>
                <c:pt idx="896">
                  <c:v>-0.35139025554398684</c:v>
                </c:pt>
                <c:pt idx="897">
                  <c:v>-0.28889871013987289</c:v>
                </c:pt>
                <c:pt idx="898">
                  <c:v>-7.3123152422821983E-2</c:v>
                </c:pt>
                <c:pt idx="899">
                  <c:v>2.897699410481667E-3</c:v>
                </c:pt>
                <c:pt idx="900">
                  <c:v>0.78801550831588363</c:v>
                </c:pt>
                <c:pt idx="901">
                  <c:v>-0.75906583533085026</c:v>
                </c:pt>
                <c:pt idx="902">
                  <c:v>-0.25533756591178958</c:v>
                </c:pt>
                <c:pt idx="903">
                  <c:v>-0.32419100832602787</c:v>
                </c:pt>
                <c:pt idx="904">
                  <c:v>-0.27659660085492371</c:v>
                </c:pt>
                <c:pt idx="905">
                  <c:v>-3.4085497164836227E-2</c:v>
                </c:pt>
                <c:pt idx="906">
                  <c:v>0.92691794853146425</c:v>
                </c:pt>
                <c:pt idx="907">
                  <c:v>-0.84971019620921273</c:v>
                </c:pt>
                <c:pt idx="908">
                  <c:v>-0.40567242335152937</c:v>
                </c:pt>
                <c:pt idx="909">
                  <c:v>0.29706040680825185</c:v>
                </c:pt>
                <c:pt idx="910">
                  <c:v>-0.77444209132828667</c:v>
                </c:pt>
                <c:pt idx="911">
                  <c:v>0.61246069307954221</c:v>
                </c:pt>
                <c:pt idx="912">
                  <c:v>-0.9115945436802082</c:v>
                </c:pt>
                <c:pt idx="913">
                  <c:v>-0.87267200755074437</c:v>
                </c:pt>
                <c:pt idx="914">
                  <c:v>-0.48921470511789888</c:v>
                </c:pt>
                <c:pt idx="915">
                  <c:v>-0.78667422252297181</c:v>
                </c:pt>
                <c:pt idx="916">
                  <c:v>0.46546747356332246</c:v>
                </c:pt>
                <c:pt idx="917">
                  <c:v>-0.59941989523433903</c:v>
                </c:pt>
                <c:pt idx="918">
                  <c:v>0</c:v>
                </c:pt>
                <c:pt idx="919">
                  <c:v>-0.55351566547937769</c:v>
                </c:pt>
                <c:pt idx="920">
                  <c:v>5.7200878446450047E-2</c:v>
                </c:pt>
                <c:pt idx="921">
                  <c:v>0.76821111734677605</c:v>
                </c:pt>
                <c:pt idx="922">
                  <c:v>-2.1589882407311755E-2</c:v>
                </c:pt>
                <c:pt idx="923">
                  <c:v>0.37441635012322866</c:v>
                </c:pt>
                <c:pt idx="924">
                  <c:v>-0.62056488218911487</c:v>
                </c:pt>
                <c:pt idx="925">
                  <c:v>-0.45141052305377477</c:v>
                </c:pt>
                <c:pt idx="926">
                  <c:v>-0.13158039160015211</c:v>
                </c:pt>
                <c:pt idx="927">
                  <c:v>-0.73326353128093891</c:v>
                </c:pt>
                <c:pt idx="928">
                  <c:v>-0.47710126021667854</c:v>
                </c:pt>
                <c:pt idx="929">
                  <c:v>-0.35933924460167271</c:v>
                </c:pt>
                <c:pt idx="930">
                  <c:v>0.257936796361663</c:v>
                </c:pt>
                <c:pt idx="931">
                  <c:v>0.79388881874976991</c:v>
                </c:pt>
                <c:pt idx="932">
                  <c:v>-6.8601943290318351E-2</c:v>
                </c:pt>
                <c:pt idx="933">
                  <c:v>0.94585166872684578</c:v>
                </c:pt>
                <c:pt idx="934">
                  <c:v>-0.93105510333645758</c:v>
                </c:pt>
                <c:pt idx="935">
                  <c:v>-0.52249521630518381</c:v>
                </c:pt>
                <c:pt idx="936">
                  <c:v>0.37768861199280457</c:v>
                </c:pt>
                <c:pt idx="937">
                  <c:v>-0.18029150873201547</c:v>
                </c:pt>
                <c:pt idx="938">
                  <c:v>4.8207408592077497E-3</c:v>
                </c:pt>
                <c:pt idx="939">
                  <c:v>0.47258269090608185</c:v>
                </c:pt>
                <c:pt idx="940">
                  <c:v>0.22783998219629167</c:v>
                </c:pt>
                <c:pt idx="941">
                  <c:v>0.5635877999042227</c:v>
                </c:pt>
                <c:pt idx="942">
                  <c:v>0.29053157096684978</c:v>
                </c:pt>
                <c:pt idx="943">
                  <c:v>-0.81129149423237956</c:v>
                </c:pt>
                <c:pt idx="944">
                  <c:v>0.67517296061480625</c:v>
                </c:pt>
                <c:pt idx="945">
                  <c:v>0.88402421355603544</c:v>
                </c:pt>
                <c:pt idx="946">
                  <c:v>-0.92392256201185796</c:v>
                </c:pt>
                <c:pt idx="947">
                  <c:v>0.73696921440770025</c:v>
                </c:pt>
                <c:pt idx="948">
                  <c:v>-0.33244155662733343</c:v>
                </c:pt>
                <c:pt idx="949">
                  <c:v>-0.17435158666192016</c:v>
                </c:pt>
                <c:pt idx="950">
                  <c:v>0</c:v>
                </c:pt>
                <c:pt idx="951">
                  <c:v>-0.74735310516236086</c:v>
                </c:pt>
                <c:pt idx="952">
                  <c:v>-0.10541231595053611</c:v>
                </c:pt>
                <c:pt idx="953">
                  <c:v>0.2688145866832386</c:v>
                </c:pt>
                <c:pt idx="954">
                  <c:v>-0.82413770969831679</c:v>
                </c:pt>
                <c:pt idx="955">
                  <c:v>-0.63527906708004289</c:v>
                </c:pt>
                <c:pt idx="956">
                  <c:v>-0.25882150161456119</c:v>
                </c:pt>
                <c:pt idx="957">
                  <c:v>0.74878434592983278</c:v>
                </c:pt>
                <c:pt idx="958">
                  <c:v>-7.647104347872119E-2</c:v>
                </c:pt>
                <c:pt idx="959">
                  <c:v>-0.52901799892487367</c:v>
                </c:pt>
                <c:pt idx="960">
                  <c:v>-0.16247674941945936</c:v>
                </c:pt>
                <c:pt idx="961">
                  <c:v>9.9497402420979583E-2</c:v>
                </c:pt>
                <c:pt idx="962">
                  <c:v>-0.482726291189642</c:v>
                </c:pt>
                <c:pt idx="963">
                  <c:v>0.47830895716433558</c:v>
                </c:pt>
                <c:pt idx="964">
                  <c:v>0.74076391524818685</c:v>
                </c:pt>
                <c:pt idx="965">
                  <c:v>-0.62793888482899007</c:v>
                </c:pt>
                <c:pt idx="966">
                  <c:v>-0.42756379996767646</c:v>
                </c:pt>
                <c:pt idx="967">
                  <c:v>0.27206238598887472</c:v>
                </c:pt>
                <c:pt idx="968">
                  <c:v>-0.15685844463256263</c:v>
                </c:pt>
                <c:pt idx="969">
                  <c:v>-9.6683908965527865E-2</c:v>
                </c:pt>
                <c:pt idx="970">
                  <c:v>0</c:v>
                </c:pt>
                <c:pt idx="971">
                  <c:v>0.11121785344964717</c:v>
                </c:pt>
                <c:pt idx="972">
                  <c:v>3.1583530202530984E-2</c:v>
                </c:pt>
                <c:pt idx="973">
                  <c:v>7.9800721936207922E-2</c:v>
                </c:pt>
                <c:pt idx="974">
                  <c:v>-0.21612226086981398</c:v>
                </c:pt>
                <c:pt idx="975">
                  <c:v>0</c:v>
                </c:pt>
                <c:pt idx="976">
                  <c:v>0.26707350310030958</c:v>
                </c:pt>
                <c:pt idx="977">
                  <c:v>0.58705061982166562</c:v>
                </c:pt>
                <c:pt idx="978">
                  <c:v>0.6120680400700329</c:v>
                </c:pt>
                <c:pt idx="979">
                  <c:v>-0.86683977928136413</c:v>
                </c:pt>
                <c:pt idx="980">
                  <c:v>-0.58584384040227533</c:v>
                </c:pt>
                <c:pt idx="981">
                  <c:v>-0.10381613981813222</c:v>
                </c:pt>
                <c:pt idx="982">
                  <c:v>0.77189901412597295</c:v>
                </c:pt>
                <c:pt idx="983">
                  <c:v>-0.27969896638273334</c:v>
                </c:pt>
                <c:pt idx="984">
                  <c:v>-0.46141164785018901</c:v>
                </c:pt>
                <c:pt idx="985">
                  <c:v>0.29683574493966292</c:v>
                </c:pt>
                <c:pt idx="986">
                  <c:v>0.59180408418132646</c:v>
                </c:pt>
                <c:pt idx="987">
                  <c:v>0</c:v>
                </c:pt>
                <c:pt idx="988">
                  <c:v>0.39381420815669499</c:v>
                </c:pt>
                <c:pt idx="989">
                  <c:v>-0.84489751914934885</c:v>
                </c:pt>
                <c:pt idx="990">
                  <c:v>-9.9111070864086701E-2</c:v>
                </c:pt>
                <c:pt idx="991">
                  <c:v>-0.39759193207983407</c:v>
                </c:pt>
                <c:pt idx="992">
                  <c:v>0.6639622761984425</c:v>
                </c:pt>
                <c:pt idx="993">
                  <c:v>-0.19483622034086873</c:v>
                </c:pt>
                <c:pt idx="994">
                  <c:v>-0.93353776634858587</c:v>
                </c:pt>
                <c:pt idx="995">
                  <c:v>-0.29391488045566855</c:v>
                </c:pt>
                <c:pt idx="996">
                  <c:v>0.97864003715192605</c:v>
                </c:pt>
                <c:pt idx="997">
                  <c:v>-0.77388714561293726</c:v>
                </c:pt>
                <c:pt idx="998">
                  <c:v>-7.5338030319834368E-2</c:v>
                </c:pt>
                <c:pt idx="999">
                  <c:v>-0.76189419855106566</c:v>
                </c:pt>
                <c:pt idx="1000">
                  <c:v>0</c:v>
                </c:pt>
                <c:pt idx="1001">
                  <c:v>0.12828654137699755</c:v>
                </c:pt>
                <c:pt idx="1002">
                  <c:v>0.37321677732892633</c:v>
                </c:pt>
                <c:pt idx="1003">
                  <c:v>0.90718087164249839</c:v>
                </c:pt>
                <c:pt idx="1004">
                  <c:v>-0.69587778530098854</c:v>
                </c:pt>
                <c:pt idx="1005">
                  <c:v>-0.64462468744842827</c:v>
                </c:pt>
                <c:pt idx="1006">
                  <c:v>-0.64773982208749448</c:v>
                </c:pt>
                <c:pt idx="1007">
                  <c:v>-0.29405094694332101</c:v>
                </c:pt>
                <c:pt idx="1008">
                  <c:v>-0.45866331231678714</c:v>
                </c:pt>
                <c:pt idx="1009">
                  <c:v>-0.75581878864550911</c:v>
                </c:pt>
                <c:pt idx="1010">
                  <c:v>-3.2283396266691342E-2</c:v>
                </c:pt>
                <c:pt idx="1011">
                  <c:v>-2.4366429239080882E-2</c:v>
                </c:pt>
                <c:pt idx="1012">
                  <c:v>0.8360111643437963</c:v>
                </c:pt>
                <c:pt idx="1013">
                  <c:v>-0.62935930345375446</c:v>
                </c:pt>
                <c:pt idx="1014">
                  <c:v>-0.60058091459851404</c:v>
                </c:pt>
                <c:pt idx="1015">
                  <c:v>-0.59361246256853717</c:v>
                </c:pt>
                <c:pt idx="1016">
                  <c:v>-1.739828079126695E-2</c:v>
                </c:pt>
                <c:pt idx="1017">
                  <c:v>-0.63393464049109582</c:v>
                </c:pt>
                <c:pt idx="1018">
                  <c:v>-0.34541866854709341</c:v>
                </c:pt>
                <c:pt idx="1019">
                  <c:v>0.23889699426176367</c:v>
                </c:pt>
                <c:pt idx="1020">
                  <c:v>0.81459290888770552</c:v>
                </c:pt>
                <c:pt idx="1021">
                  <c:v>0.33511492238285068</c:v>
                </c:pt>
                <c:pt idx="1022">
                  <c:v>-0.80973810982905481</c:v>
                </c:pt>
                <c:pt idx="1023">
                  <c:v>-0.30265385869302908</c:v>
                </c:pt>
                <c:pt idx="1024">
                  <c:v>-0.95055659372302359</c:v>
                </c:pt>
                <c:pt idx="1025">
                  <c:v>0</c:v>
                </c:pt>
                <c:pt idx="1026">
                  <c:v>-0.72693485261996071</c:v>
                </c:pt>
                <c:pt idx="1027">
                  <c:v>-0.48076518983056193</c:v>
                </c:pt>
                <c:pt idx="1028">
                  <c:v>-0.48863748776255977</c:v>
                </c:pt>
                <c:pt idx="1029">
                  <c:v>-0.45306449203948884</c:v>
                </c:pt>
                <c:pt idx="1030">
                  <c:v>0.35260456338089874</c:v>
                </c:pt>
                <c:pt idx="1031">
                  <c:v>-0.66544163485972241</c:v>
                </c:pt>
                <c:pt idx="1032">
                  <c:v>-0.79373713466724516</c:v>
                </c:pt>
                <c:pt idx="1033">
                  <c:v>-0.88504895606811029</c:v>
                </c:pt>
                <c:pt idx="1034">
                  <c:v>-0.45452298727033297</c:v>
                </c:pt>
                <c:pt idx="1035">
                  <c:v>-0.16293446813293003</c:v>
                </c:pt>
                <c:pt idx="1036">
                  <c:v>0.18608658002121375</c:v>
                </c:pt>
                <c:pt idx="1037">
                  <c:v>0.2791370709427734</c:v>
                </c:pt>
                <c:pt idx="1038">
                  <c:v>-0.61507594020877143</c:v>
                </c:pt>
                <c:pt idx="1039">
                  <c:v>9.289839718882073E-2</c:v>
                </c:pt>
                <c:pt idx="1040">
                  <c:v>-0.79920541245518883</c:v>
                </c:pt>
                <c:pt idx="1041">
                  <c:v>-0.3459421990178464</c:v>
                </c:pt>
                <c:pt idx="1042">
                  <c:v>0</c:v>
                </c:pt>
                <c:pt idx="1043">
                  <c:v>-0.26279039712542274</c:v>
                </c:pt>
                <c:pt idx="1044">
                  <c:v>3.2659543544780414E-2</c:v>
                </c:pt>
                <c:pt idx="1045">
                  <c:v>0.19709158330779034</c:v>
                </c:pt>
                <c:pt idx="1046">
                  <c:v>7.6249016197181066E-2</c:v>
                </c:pt>
                <c:pt idx="1047">
                  <c:v>-0.210281186054741</c:v>
                </c:pt>
                <c:pt idx="1048">
                  <c:v>-4.6528253230511268E-2</c:v>
                </c:pt>
                <c:pt idx="1049">
                  <c:v>0.41482427669328437</c:v>
                </c:pt>
                <c:pt idx="1050">
                  <c:v>8.9016171066745621E-3</c:v>
                </c:pt>
                <c:pt idx="1051">
                  <c:v>0.52934385752705659</c:v>
                </c:pt>
                <c:pt idx="1052">
                  <c:v>-0.80861554158584648</c:v>
                </c:pt>
                <c:pt idx="1053">
                  <c:v>0.5755432466037057</c:v>
                </c:pt>
                <c:pt idx="1054">
                  <c:v>-0.30221600726111791</c:v>
                </c:pt>
                <c:pt idx="1055">
                  <c:v>-0.5570648809127221</c:v>
                </c:pt>
                <c:pt idx="1056">
                  <c:v>0</c:v>
                </c:pt>
                <c:pt idx="1057">
                  <c:v>-0.81564438866177169</c:v>
                </c:pt>
                <c:pt idx="1058">
                  <c:v>-0.3910638044686921</c:v>
                </c:pt>
                <c:pt idx="1059">
                  <c:v>0.67952874510484096</c:v>
                </c:pt>
                <c:pt idx="1060">
                  <c:v>-0.3008432019361385</c:v>
                </c:pt>
                <c:pt idx="1061">
                  <c:v>0.66067919679363141</c:v>
                </c:pt>
                <c:pt idx="1062">
                  <c:v>-0.23422974656774728</c:v>
                </c:pt>
                <c:pt idx="1063">
                  <c:v>0</c:v>
                </c:pt>
                <c:pt idx="1064">
                  <c:v>0.34842440498870664</c:v>
                </c:pt>
                <c:pt idx="1065">
                  <c:v>-0.85541365058912378</c:v>
                </c:pt>
                <c:pt idx="1066">
                  <c:v>-8.191675613322548E-2</c:v>
                </c:pt>
                <c:pt idx="1067">
                  <c:v>-7.428324317136431E-2</c:v>
                </c:pt>
                <c:pt idx="1068">
                  <c:v>-0.9068572254119287</c:v>
                </c:pt>
                <c:pt idx="1069">
                  <c:v>-0.45890221564086425</c:v>
                </c:pt>
                <c:pt idx="1070">
                  <c:v>0.14581913470645869</c:v>
                </c:pt>
                <c:pt idx="1071">
                  <c:v>-0.91988096317178003</c:v>
                </c:pt>
                <c:pt idx="1072">
                  <c:v>-0.74836900361459557</c:v>
                </c:pt>
                <c:pt idx="1073">
                  <c:v>-7.4882677083293839E-2</c:v>
                </c:pt>
                <c:pt idx="1074">
                  <c:v>6.6796807951372036E-2</c:v>
                </c:pt>
                <c:pt idx="1075">
                  <c:v>-0.36429540564869328</c:v>
                </c:pt>
                <c:pt idx="1076">
                  <c:v>4.6804007982331947E-2</c:v>
                </c:pt>
                <c:pt idx="1077">
                  <c:v>-0.35626641063855724</c:v>
                </c:pt>
                <c:pt idx="1078">
                  <c:v>-0.58425074511904607</c:v>
                </c:pt>
                <c:pt idx="1079">
                  <c:v>-9.8558411191936715E-2</c:v>
                </c:pt>
                <c:pt idx="1080">
                  <c:v>-0.73943316449624785</c:v>
                </c:pt>
                <c:pt idx="1081">
                  <c:v>5.091659576743849E-2</c:v>
                </c:pt>
                <c:pt idx="1082">
                  <c:v>-0.27018132052222271</c:v>
                </c:pt>
                <c:pt idx="1083">
                  <c:v>0.27040845254254925</c:v>
                </c:pt>
                <c:pt idx="1084">
                  <c:v>-0.6964687250566215</c:v>
                </c:pt>
                <c:pt idx="1085">
                  <c:v>-0.66001606698896886</c:v>
                </c:pt>
                <c:pt idx="1086">
                  <c:v>0.20100759035286828</c:v>
                </c:pt>
                <c:pt idx="1087">
                  <c:v>-0.43195417264401209</c:v>
                </c:pt>
                <c:pt idx="1088">
                  <c:v>-0.42579482999584467</c:v>
                </c:pt>
                <c:pt idx="1089">
                  <c:v>0.55855689001127873</c:v>
                </c:pt>
                <c:pt idx="1090">
                  <c:v>0.24904271442292469</c:v>
                </c:pt>
                <c:pt idx="1091">
                  <c:v>0.31207644822891228</c:v>
                </c:pt>
                <c:pt idx="1092">
                  <c:v>-0.5511339584205579</c:v>
                </c:pt>
                <c:pt idx="1093">
                  <c:v>0.41319553414022231</c:v>
                </c:pt>
                <c:pt idx="1094">
                  <c:v>0.57519413326557145</c:v>
                </c:pt>
                <c:pt idx="1095">
                  <c:v>-0.58702596808523921</c:v>
                </c:pt>
                <c:pt idx="1096">
                  <c:v>-0.75407495792071866</c:v>
                </c:pt>
                <c:pt idx="1097">
                  <c:v>0.40409574299196638</c:v>
                </c:pt>
                <c:pt idx="1098">
                  <c:v>-0.49251400249936123</c:v>
                </c:pt>
                <c:pt idx="1099">
                  <c:v>-0.63311756789561924</c:v>
                </c:pt>
                <c:pt idx="1100">
                  <c:v>-0.46084811674987158</c:v>
                </c:pt>
                <c:pt idx="1101">
                  <c:v>0.34047184017489018</c:v>
                </c:pt>
                <c:pt idx="1102">
                  <c:v>-0.37424081194131631</c:v>
                </c:pt>
                <c:pt idx="1103">
                  <c:v>-0.76814732316675893</c:v>
                </c:pt>
                <c:pt idx="1104">
                  <c:v>-0.20034020476004569</c:v>
                </c:pt>
                <c:pt idx="1105">
                  <c:v>-0.53445381865397956</c:v>
                </c:pt>
                <c:pt idx="1106">
                  <c:v>-0.2820987334577999</c:v>
                </c:pt>
                <c:pt idx="1107">
                  <c:v>0.43101560714309117</c:v>
                </c:pt>
                <c:pt idx="1108">
                  <c:v>0.29965428538452826</c:v>
                </c:pt>
                <c:pt idx="1109">
                  <c:v>-0.38669382644951061</c:v>
                </c:pt>
                <c:pt idx="1110">
                  <c:v>-0.87746067672892636</c:v>
                </c:pt>
                <c:pt idx="1111">
                  <c:v>-0.4621743184830554</c:v>
                </c:pt>
                <c:pt idx="1112">
                  <c:v>-0.15246064108050111</c:v>
                </c:pt>
                <c:pt idx="1113">
                  <c:v>0</c:v>
                </c:pt>
                <c:pt idx="1114">
                  <c:v>-0.80069569529778173</c:v>
                </c:pt>
                <c:pt idx="1115">
                  <c:v>-0.13165832355923326</c:v>
                </c:pt>
                <c:pt idx="1116">
                  <c:v>-0.65563009458327715</c:v>
                </c:pt>
                <c:pt idx="1117">
                  <c:v>-0.91213932019719324</c:v>
                </c:pt>
                <c:pt idx="1118">
                  <c:v>-0.23075554023196101</c:v>
                </c:pt>
                <c:pt idx="1119">
                  <c:v>-0.7046917446460107</c:v>
                </c:pt>
                <c:pt idx="1120">
                  <c:v>-0.82408661501590774</c:v>
                </c:pt>
                <c:pt idx="1121">
                  <c:v>-0.79474445452619868</c:v>
                </c:pt>
                <c:pt idx="1122">
                  <c:v>-0.82312119284728036</c:v>
                </c:pt>
                <c:pt idx="1123">
                  <c:v>3.2990011122269389E-2</c:v>
                </c:pt>
                <c:pt idx="1124">
                  <c:v>-0.33304147045682286</c:v>
                </c:pt>
                <c:pt idx="1125">
                  <c:v>-0.12568984210423739</c:v>
                </c:pt>
                <c:pt idx="1126">
                  <c:v>0</c:v>
                </c:pt>
                <c:pt idx="1127">
                  <c:v>9.9311613825561834E-2</c:v>
                </c:pt>
                <c:pt idx="1128">
                  <c:v>0.6721203545490273</c:v>
                </c:pt>
                <c:pt idx="1129">
                  <c:v>-0.5117300421329033</c:v>
                </c:pt>
                <c:pt idx="1130">
                  <c:v>-0.44096520377048626</c:v>
                </c:pt>
                <c:pt idx="1131">
                  <c:v>0.97472911430547526</c:v>
                </c:pt>
                <c:pt idx="1132">
                  <c:v>-0.20231631405289832</c:v>
                </c:pt>
                <c:pt idx="1133">
                  <c:v>7.8228418267262817E-3</c:v>
                </c:pt>
                <c:pt idx="1134">
                  <c:v>9.1413006468379313E-2</c:v>
                </c:pt>
                <c:pt idx="1135">
                  <c:v>-0.18590525815376724</c:v>
                </c:pt>
                <c:pt idx="1136">
                  <c:v>-0.14604086663602997</c:v>
                </c:pt>
                <c:pt idx="1137">
                  <c:v>0.73949875303727874</c:v>
                </c:pt>
                <c:pt idx="1138">
                  <c:v>-3.741909212573525E-2</c:v>
                </c:pt>
                <c:pt idx="1139">
                  <c:v>0.53086783969918305</c:v>
                </c:pt>
                <c:pt idx="1140">
                  <c:v>0.90935381071244392</c:v>
                </c:pt>
                <c:pt idx="1141">
                  <c:v>0.2226557747415395</c:v>
                </c:pt>
                <c:pt idx="1142">
                  <c:v>-0.90834339971548761</c:v>
                </c:pt>
                <c:pt idx="1143">
                  <c:v>-0.46955966014742112</c:v>
                </c:pt>
                <c:pt idx="1144">
                  <c:v>-0.25763072472147258</c:v>
                </c:pt>
                <c:pt idx="1145">
                  <c:v>-7.2205865115506362E-2</c:v>
                </c:pt>
                <c:pt idx="1146">
                  <c:v>0.20634244603292717</c:v>
                </c:pt>
                <c:pt idx="1147">
                  <c:v>-0.7293189612993568</c:v>
                </c:pt>
                <c:pt idx="1148">
                  <c:v>-0.90021066671343986</c:v>
                </c:pt>
                <c:pt idx="1149">
                  <c:v>0.20030612631537514</c:v>
                </c:pt>
                <c:pt idx="1150">
                  <c:v>-0.69676711076647402</c:v>
                </c:pt>
                <c:pt idx="1151">
                  <c:v>-0.58411100916271363</c:v>
                </c:pt>
                <c:pt idx="1152">
                  <c:v>-0.44355593872566562</c:v>
                </c:pt>
                <c:pt idx="1153">
                  <c:v>-0.20136409077912587</c:v>
                </c:pt>
                <c:pt idx="1154">
                  <c:v>0.35877247736559015</c:v>
                </c:pt>
                <c:pt idx="1155">
                  <c:v>-0.91525575130282943</c:v>
                </c:pt>
                <c:pt idx="1156">
                  <c:v>0.47024923545921665</c:v>
                </c:pt>
                <c:pt idx="1157">
                  <c:v>0.49205738175077635</c:v>
                </c:pt>
                <c:pt idx="1158">
                  <c:v>-0.52072525570662709</c:v>
                </c:pt>
                <c:pt idx="1159">
                  <c:v>-0.7715503062583392</c:v>
                </c:pt>
                <c:pt idx="1160">
                  <c:v>-0.90323589861065301</c:v>
                </c:pt>
                <c:pt idx="1161">
                  <c:v>-0.22903136865612123</c:v>
                </c:pt>
                <c:pt idx="1162">
                  <c:v>0.25805704685939823</c:v>
                </c:pt>
                <c:pt idx="1163">
                  <c:v>0.53506373091730164</c:v>
                </c:pt>
                <c:pt idx="1164">
                  <c:v>-0.73484168496384605</c:v>
                </c:pt>
                <c:pt idx="1165">
                  <c:v>0.28922717880470944</c:v>
                </c:pt>
                <c:pt idx="1166">
                  <c:v>0.30122590827974788</c:v>
                </c:pt>
                <c:pt idx="1167">
                  <c:v>-0.89348459602727781</c:v>
                </c:pt>
                <c:pt idx="1168">
                  <c:v>-0.39545340043222355</c:v>
                </c:pt>
                <c:pt idx="1169">
                  <c:v>0.69799252042674464</c:v>
                </c:pt>
                <c:pt idx="1170">
                  <c:v>-0.93058618009590344</c:v>
                </c:pt>
                <c:pt idx="1171">
                  <c:v>-0.20129757535241247</c:v>
                </c:pt>
                <c:pt idx="1172">
                  <c:v>3.8031306511291135E-2</c:v>
                </c:pt>
                <c:pt idx="1173">
                  <c:v>0.19290140539116948</c:v>
                </c:pt>
                <c:pt idx="1174">
                  <c:v>0.30479409195110441</c:v>
                </c:pt>
                <c:pt idx="1175">
                  <c:v>-0.23748113123503919</c:v>
                </c:pt>
                <c:pt idx="1176">
                  <c:v>-2.1825115155167777E-2</c:v>
                </c:pt>
                <c:pt idx="1177">
                  <c:v>0.20545068362246979</c:v>
                </c:pt>
                <c:pt idx="1178">
                  <c:v>0.96290514347523315</c:v>
                </c:pt>
                <c:pt idx="1179">
                  <c:v>5.1531050666057558E-2</c:v>
                </c:pt>
                <c:pt idx="1180">
                  <c:v>0.91740716350155516</c:v>
                </c:pt>
                <c:pt idx="1181">
                  <c:v>-0.14486414802548875</c:v>
                </c:pt>
                <c:pt idx="1182">
                  <c:v>2.833753677234007E-2</c:v>
                </c:pt>
                <c:pt idx="1183">
                  <c:v>0.23392797944221333</c:v>
                </c:pt>
                <c:pt idx="1184">
                  <c:v>0.33685654991751568</c:v>
                </c:pt>
                <c:pt idx="1185">
                  <c:v>0.66458109647740404</c:v>
                </c:pt>
                <c:pt idx="1186">
                  <c:v>0</c:v>
                </c:pt>
                <c:pt idx="1187">
                  <c:v>-5.8277008142806258E-2</c:v>
                </c:pt>
                <c:pt idx="1188">
                  <c:v>0.7430507929269955</c:v>
                </c:pt>
                <c:pt idx="1189">
                  <c:v>-0.10310155885172591</c:v>
                </c:pt>
                <c:pt idx="1190">
                  <c:v>-2.6876251078031987E-2</c:v>
                </c:pt>
                <c:pt idx="1191">
                  <c:v>-0.19973203388994207</c:v>
                </c:pt>
                <c:pt idx="1192">
                  <c:v>-4.0923752699937095E-2</c:v>
                </c:pt>
                <c:pt idx="1193">
                  <c:v>0.35833429061900823</c:v>
                </c:pt>
                <c:pt idx="1194">
                  <c:v>-0.50393605884021331</c:v>
                </c:pt>
                <c:pt idx="1195">
                  <c:v>-0.74616635350550253</c:v>
                </c:pt>
                <c:pt idx="1196">
                  <c:v>-0.70932541017355111</c:v>
                </c:pt>
                <c:pt idx="1197">
                  <c:v>-0.59712770166255114</c:v>
                </c:pt>
                <c:pt idx="1198">
                  <c:v>-0.28609962081227147</c:v>
                </c:pt>
                <c:pt idx="1199">
                  <c:v>2.600302173742566E-3</c:v>
                </c:pt>
                <c:pt idx="1200">
                  <c:v>0.62625106595863045</c:v>
                </c:pt>
                <c:pt idx="1201">
                  <c:v>0.76932311245351503</c:v>
                </c:pt>
                <c:pt idx="1202">
                  <c:v>-0.57872787741756559</c:v>
                </c:pt>
                <c:pt idx="1203">
                  <c:v>-0.28722725365695773</c:v>
                </c:pt>
                <c:pt idx="1204">
                  <c:v>-0.1972187453741816</c:v>
                </c:pt>
                <c:pt idx="1205">
                  <c:v>-1.3804400975683983E-2</c:v>
                </c:pt>
                <c:pt idx="1206">
                  <c:v>-0.63592425088601179</c:v>
                </c:pt>
                <c:pt idx="1207">
                  <c:v>-0.26103485663948028</c:v>
                </c:pt>
                <c:pt idx="1208">
                  <c:v>0.4855047794885885</c:v>
                </c:pt>
                <c:pt idx="1209">
                  <c:v>0.89378609082611193</c:v>
                </c:pt>
                <c:pt idx="1210">
                  <c:v>-0.59653540905121305</c:v>
                </c:pt>
                <c:pt idx="1211">
                  <c:v>-0.49126262135755622</c:v>
                </c:pt>
                <c:pt idx="1212">
                  <c:v>-5.4857974078030896E-3</c:v>
                </c:pt>
                <c:pt idx="1213">
                  <c:v>0.64938673177905448</c:v>
                </c:pt>
                <c:pt idx="1214">
                  <c:v>0.80443763752397712</c:v>
                </c:pt>
                <c:pt idx="1215">
                  <c:v>-0.43038770984992858</c:v>
                </c:pt>
                <c:pt idx="1216">
                  <c:v>0.3897345593696388</c:v>
                </c:pt>
                <c:pt idx="1217">
                  <c:v>0.9231771903445497</c:v>
                </c:pt>
                <c:pt idx="1218">
                  <c:v>-0.87218361330941852</c:v>
                </c:pt>
                <c:pt idx="1219">
                  <c:v>-0.3860051577820402</c:v>
                </c:pt>
                <c:pt idx="1220">
                  <c:v>-0.16284004038917371</c:v>
                </c:pt>
                <c:pt idx="1221">
                  <c:v>-0.22459750951847157</c:v>
                </c:pt>
                <c:pt idx="1222">
                  <c:v>-6.263214541724022E-3</c:v>
                </c:pt>
                <c:pt idx="1223">
                  <c:v>0.14150527836190926</c:v>
                </c:pt>
                <c:pt idx="1224">
                  <c:v>-0.43563464159340548</c:v>
                </c:pt>
                <c:pt idx="1225">
                  <c:v>0.18445323299782207</c:v>
                </c:pt>
                <c:pt idx="1226">
                  <c:v>-0.93569548971150429</c:v>
                </c:pt>
                <c:pt idx="1227">
                  <c:v>7.1307062525776635E-2</c:v>
                </c:pt>
                <c:pt idx="1228">
                  <c:v>0.42509251209609089</c:v>
                </c:pt>
                <c:pt idx="1229">
                  <c:v>-0.3049707306439815</c:v>
                </c:pt>
                <c:pt idx="1230">
                  <c:v>5.142376706651812E-2</c:v>
                </c:pt>
                <c:pt idx="1231">
                  <c:v>-0.53561286875549985</c:v>
                </c:pt>
                <c:pt idx="1232">
                  <c:v>-0.51713201488601668</c:v>
                </c:pt>
                <c:pt idx="1233">
                  <c:v>-9.8117695940083335E-2</c:v>
                </c:pt>
                <c:pt idx="1234">
                  <c:v>5.4398668579822319E-2</c:v>
                </c:pt>
                <c:pt idx="1235">
                  <c:v>0.47421063670678737</c:v>
                </c:pt>
                <c:pt idx="1236">
                  <c:v>-0.67601132353793403</c:v>
                </c:pt>
                <c:pt idx="1237">
                  <c:v>-0.2084250413224166</c:v>
                </c:pt>
                <c:pt idx="1238">
                  <c:v>0</c:v>
                </c:pt>
                <c:pt idx="1239">
                  <c:v>0.29486751691569385</c:v>
                </c:pt>
                <c:pt idx="1240">
                  <c:v>-0.84502901289574928</c:v>
                </c:pt>
                <c:pt idx="1241">
                  <c:v>-0.35701688662236103</c:v>
                </c:pt>
                <c:pt idx="1242">
                  <c:v>0.10253531388825812</c:v>
                </c:pt>
                <c:pt idx="1243">
                  <c:v>2.8098213544552646E-2</c:v>
                </c:pt>
                <c:pt idx="1244">
                  <c:v>-0.94647705235729296</c:v>
                </c:pt>
                <c:pt idx="1245">
                  <c:v>-0.83823793902772825</c:v>
                </c:pt>
                <c:pt idx="1246">
                  <c:v>-0.63344408828987431</c:v>
                </c:pt>
                <c:pt idx="1247">
                  <c:v>-0.24731118243419192</c:v>
                </c:pt>
                <c:pt idx="1248">
                  <c:v>-0.11419602405376772</c:v>
                </c:pt>
                <c:pt idx="1249">
                  <c:v>0</c:v>
                </c:pt>
                <c:pt idx="1250">
                  <c:v>0.22952556420312389</c:v>
                </c:pt>
                <c:pt idx="1251">
                  <c:v>-0.5476441868558144</c:v>
                </c:pt>
                <c:pt idx="1252">
                  <c:v>-0.41287988558037525</c:v>
                </c:pt>
                <c:pt idx="1253">
                  <c:v>-3.8938212933613096E-2</c:v>
                </c:pt>
                <c:pt idx="1254">
                  <c:v>-0.57108478993580658</c:v>
                </c:pt>
                <c:pt idx="1255">
                  <c:v>0.20077130237571966</c:v>
                </c:pt>
                <c:pt idx="1256">
                  <c:v>-0.35138263215635218</c:v>
                </c:pt>
                <c:pt idx="1257">
                  <c:v>-9.1464089137059265E-2</c:v>
                </c:pt>
                <c:pt idx="1258">
                  <c:v>-6.5071776951221863E-2</c:v>
                </c:pt>
                <c:pt idx="1259">
                  <c:v>0.3256629218535303</c:v>
                </c:pt>
                <c:pt idx="1260">
                  <c:v>-0.95219046778153749</c:v>
                </c:pt>
                <c:pt idx="1261">
                  <c:v>0.63818995924939725</c:v>
                </c:pt>
                <c:pt idx="1262">
                  <c:v>3.2248165629778731E-2</c:v>
                </c:pt>
                <c:pt idx="1263">
                  <c:v>-0.71902615118564384</c:v>
                </c:pt>
                <c:pt idx="1264">
                  <c:v>-0.38246312524622672</c:v>
                </c:pt>
                <c:pt idx="1265">
                  <c:v>-5.0851825247610095E-2</c:v>
                </c:pt>
                <c:pt idx="1266">
                  <c:v>0.16180451825560946</c:v>
                </c:pt>
                <c:pt idx="1267">
                  <c:v>-0.14243205583892138</c:v>
                </c:pt>
                <c:pt idx="1268">
                  <c:v>-8.6360086268278902E-2</c:v>
                </c:pt>
                <c:pt idx="1269">
                  <c:v>-0.38225251629103485</c:v>
                </c:pt>
                <c:pt idx="1270">
                  <c:v>-0.26861175786697417</c:v>
                </c:pt>
                <c:pt idx="1271">
                  <c:v>-0.89048493485522751</c:v>
                </c:pt>
                <c:pt idx="1272">
                  <c:v>-0.12536035354221758</c:v>
                </c:pt>
                <c:pt idx="1273">
                  <c:v>-0.20573196911285807</c:v>
                </c:pt>
                <c:pt idx="1274">
                  <c:v>0.62903707735226988</c:v>
                </c:pt>
                <c:pt idx="1275">
                  <c:v>0.86689096427301049</c:v>
                </c:pt>
                <c:pt idx="1276">
                  <c:v>-0.86217170413949729</c:v>
                </c:pt>
                <c:pt idx="1277">
                  <c:v>-0.74507880458553588</c:v>
                </c:pt>
                <c:pt idx="1278">
                  <c:v>-0.54545389011749401</c:v>
                </c:pt>
                <c:pt idx="1279">
                  <c:v>-0.20685479224239969</c:v>
                </c:pt>
                <c:pt idx="1280">
                  <c:v>-7.0866307390894986E-2</c:v>
                </c:pt>
                <c:pt idx="1281">
                  <c:v>0.39123873494748951</c:v>
                </c:pt>
                <c:pt idx="1282">
                  <c:v>0.89401863458290098</c:v>
                </c:pt>
                <c:pt idx="1283">
                  <c:v>-0.75956708698786657</c:v>
                </c:pt>
                <c:pt idx="1284">
                  <c:v>0.16441498605832242</c:v>
                </c:pt>
                <c:pt idx="1285">
                  <c:v>-0.92593135651426695</c:v>
                </c:pt>
                <c:pt idx="1286">
                  <c:v>-0.14123099437458053</c:v>
                </c:pt>
                <c:pt idx="1287">
                  <c:v>-0.3542836994039682</c:v>
                </c:pt>
                <c:pt idx="1288">
                  <c:v>7.9288794064878959E-2</c:v>
                </c:pt>
                <c:pt idx="1289">
                  <c:v>0.8169824101143035</c:v>
                </c:pt>
                <c:pt idx="1290">
                  <c:v>0</c:v>
                </c:pt>
                <c:pt idx="1291">
                  <c:v>-0.37451175878216009</c:v>
                </c:pt>
                <c:pt idx="1292">
                  <c:v>0</c:v>
                </c:pt>
                <c:pt idx="1293">
                  <c:v>-0.33173140167364462</c:v>
                </c:pt>
                <c:pt idx="1294">
                  <c:v>0.79247081691956345</c:v>
                </c:pt>
                <c:pt idx="1295">
                  <c:v>-0.50538846711291252</c:v>
                </c:pt>
                <c:pt idx="1296">
                  <c:v>-0.49811673611909274</c:v>
                </c:pt>
                <c:pt idx="1297">
                  <c:v>0.26946043641830991</c:v>
                </c:pt>
                <c:pt idx="1298">
                  <c:v>-0.53359868904413077</c:v>
                </c:pt>
                <c:pt idx="1299">
                  <c:v>0.40836337237975318</c:v>
                </c:pt>
                <c:pt idx="1300">
                  <c:v>0.19120624547835879</c:v>
                </c:pt>
                <c:pt idx="1301">
                  <c:v>-0.84104590450095706</c:v>
                </c:pt>
                <c:pt idx="1302">
                  <c:v>-0.59712773936980623</c:v>
                </c:pt>
                <c:pt idx="1303">
                  <c:v>-0.3587826930123032</c:v>
                </c:pt>
                <c:pt idx="1304">
                  <c:v>0.32683468475200411</c:v>
                </c:pt>
                <c:pt idx="1305">
                  <c:v>-0.31569991624424537</c:v>
                </c:pt>
                <c:pt idx="1306">
                  <c:v>-0.30120248107763314</c:v>
                </c:pt>
                <c:pt idx="1307">
                  <c:v>0</c:v>
                </c:pt>
                <c:pt idx="1308">
                  <c:v>-0.42703515613265047</c:v>
                </c:pt>
                <c:pt idx="1309">
                  <c:v>-0.22339742119888864</c:v>
                </c:pt>
                <c:pt idx="1310">
                  <c:v>2.2389117706973806E-2</c:v>
                </c:pt>
                <c:pt idx="1311">
                  <c:v>-0.7592651126228076</c:v>
                </c:pt>
                <c:pt idx="1312">
                  <c:v>-0.31652261890193789</c:v>
                </c:pt>
                <c:pt idx="1313">
                  <c:v>-0.42225664716066053</c:v>
                </c:pt>
                <c:pt idx="1314">
                  <c:v>-7.1535039217889063E-2</c:v>
                </c:pt>
                <c:pt idx="1315">
                  <c:v>0.16285987729318688</c:v>
                </c:pt>
                <c:pt idx="1316">
                  <c:v>0.4429273499415789</c:v>
                </c:pt>
                <c:pt idx="1317">
                  <c:v>0.73956697806904537</c:v>
                </c:pt>
                <c:pt idx="1318">
                  <c:v>-0.82842539667069182</c:v>
                </c:pt>
                <c:pt idx="1319">
                  <c:v>-0.47094679087293323</c:v>
                </c:pt>
                <c:pt idx="1320">
                  <c:v>0.97983953260825207</c:v>
                </c:pt>
                <c:pt idx="1321">
                  <c:v>-0.5418249634378709</c:v>
                </c:pt>
                <c:pt idx="1322">
                  <c:v>-0.86701884416961383</c:v>
                </c:pt>
                <c:pt idx="1323">
                  <c:v>-0.29064044466332517</c:v>
                </c:pt>
                <c:pt idx="1324">
                  <c:v>-0.38263049866972138</c:v>
                </c:pt>
                <c:pt idx="1325">
                  <c:v>-0.37507884586837292</c:v>
                </c:pt>
                <c:pt idx="1326">
                  <c:v>-0.15107359730170919</c:v>
                </c:pt>
                <c:pt idx="1327">
                  <c:v>4.2806411118949082E-2</c:v>
                </c:pt>
                <c:pt idx="1328">
                  <c:v>-0.91522295199587722</c:v>
                </c:pt>
                <c:pt idx="1329">
                  <c:v>-0.66435120230735267</c:v>
                </c:pt>
                <c:pt idx="1330">
                  <c:v>-0.33948685873322526</c:v>
                </c:pt>
                <c:pt idx="1331">
                  <c:v>0.69046070883211252</c:v>
                </c:pt>
                <c:pt idx="1332">
                  <c:v>-0.38635233130516133</c:v>
                </c:pt>
                <c:pt idx="1333">
                  <c:v>-0.35231479482788536</c:v>
                </c:pt>
                <c:pt idx="1334">
                  <c:v>0.29725398122980362</c:v>
                </c:pt>
                <c:pt idx="1335">
                  <c:v>-0.73535114937235169</c:v>
                </c:pt>
                <c:pt idx="1336">
                  <c:v>-0.16102611073602655</c:v>
                </c:pt>
                <c:pt idx="1337">
                  <c:v>0.32859217355547926</c:v>
                </c:pt>
                <c:pt idx="1338">
                  <c:v>-0.70163470092911773</c:v>
                </c:pt>
                <c:pt idx="1339">
                  <c:v>-0.70743209316344291</c:v>
                </c:pt>
                <c:pt idx="1340">
                  <c:v>0</c:v>
                </c:pt>
                <c:pt idx="1341">
                  <c:v>7.2234720296768098E-2</c:v>
                </c:pt>
                <c:pt idx="1342">
                  <c:v>-0.95768313669649607</c:v>
                </c:pt>
                <c:pt idx="1343">
                  <c:v>-0.70326361444690755</c:v>
                </c:pt>
                <c:pt idx="1344">
                  <c:v>-0.37734117074844598</c:v>
                </c:pt>
                <c:pt idx="1345">
                  <c:v>-0.1196477474680025</c:v>
                </c:pt>
                <c:pt idx="1346">
                  <c:v>0.22167766228391386</c:v>
                </c:pt>
                <c:pt idx="1347">
                  <c:v>0.7156025289480723</c:v>
                </c:pt>
                <c:pt idx="1348">
                  <c:v>0.40443692652039609</c:v>
                </c:pt>
                <c:pt idx="1349">
                  <c:v>0.70560468097358975</c:v>
                </c:pt>
                <c:pt idx="1350">
                  <c:v>-0.65006849106825781</c:v>
                </c:pt>
                <c:pt idx="1351">
                  <c:v>0.61818703130567565</c:v>
                </c:pt>
                <c:pt idx="1352">
                  <c:v>0.16910453703630032</c:v>
                </c:pt>
                <c:pt idx="1353">
                  <c:v>-0.90341759665794119</c:v>
                </c:pt>
                <c:pt idx="1354">
                  <c:v>-0.16919611693447323</c:v>
                </c:pt>
                <c:pt idx="1355">
                  <c:v>0.80897862895825556</c:v>
                </c:pt>
                <c:pt idx="1356">
                  <c:v>-0.84143299862380083</c:v>
                </c:pt>
                <c:pt idx="1357">
                  <c:v>-0.37515954324284279</c:v>
                </c:pt>
                <c:pt idx="1358">
                  <c:v>-0.47674031015314333</c:v>
                </c:pt>
                <c:pt idx="1359">
                  <c:v>-0.38728779777019112</c:v>
                </c:pt>
                <c:pt idx="1360">
                  <c:v>0.99095015961730637</c:v>
                </c:pt>
                <c:pt idx="1361">
                  <c:v>-0.61732646823346227</c:v>
                </c:pt>
                <c:pt idx="1362">
                  <c:v>-0.4856289404498963</c:v>
                </c:pt>
                <c:pt idx="1363">
                  <c:v>-0.61179168989974098</c:v>
                </c:pt>
                <c:pt idx="1364">
                  <c:v>0</c:v>
                </c:pt>
                <c:pt idx="1365">
                  <c:v>6.0588656440543641E-2</c:v>
                </c:pt>
                <c:pt idx="1366">
                  <c:v>0.25958606769832993</c:v>
                </c:pt>
                <c:pt idx="1367">
                  <c:v>0.39259335747191582</c:v>
                </c:pt>
                <c:pt idx="1368">
                  <c:v>-9.8562425295764367E-2</c:v>
                </c:pt>
                <c:pt idx="1369">
                  <c:v>-0.56504737202693545</c:v>
                </c:pt>
                <c:pt idx="1370">
                  <c:v>-0.29645482550633157</c:v>
                </c:pt>
                <c:pt idx="1371">
                  <c:v>-0.80406589153264174</c:v>
                </c:pt>
                <c:pt idx="1372">
                  <c:v>0.31689424194212396</c:v>
                </c:pt>
                <c:pt idx="1373">
                  <c:v>-0.51930003122288793</c:v>
                </c:pt>
                <c:pt idx="1374">
                  <c:v>-0.5129356409947522</c:v>
                </c:pt>
                <c:pt idx="1375">
                  <c:v>-0.35657699384327263</c:v>
                </c:pt>
                <c:pt idx="1376">
                  <c:v>-0.84093378042020905</c:v>
                </c:pt>
                <c:pt idx="1377">
                  <c:v>-0.4606335107284556</c:v>
                </c:pt>
                <c:pt idx="1378">
                  <c:v>-0.28464507551364049</c:v>
                </c:pt>
                <c:pt idx="1379">
                  <c:v>0.18873402092755107</c:v>
                </c:pt>
                <c:pt idx="1380">
                  <c:v>-0.40286238835255556</c:v>
                </c:pt>
                <c:pt idx="1381">
                  <c:v>4.2458782635565545E-2</c:v>
                </c:pt>
                <c:pt idx="1382">
                  <c:v>-7.7530824372012891E-2</c:v>
                </c:pt>
                <c:pt idx="1383">
                  <c:v>5.8206154445306066E-2</c:v>
                </c:pt>
                <c:pt idx="1384">
                  <c:v>0.58571523562686167</c:v>
                </c:pt>
                <c:pt idx="1385">
                  <c:v>-0.90468982322239266</c:v>
                </c:pt>
                <c:pt idx="1386">
                  <c:v>0.25910645880035293</c:v>
                </c:pt>
                <c:pt idx="1387">
                  <c:v>-0.77429265700963379</c:v>
                </c:pt>
                <c:pt idx="1388">
                  <c:v>0.27162373307166854</c:v>
                </c:pt>
                <c:pt idx="1389">
                  <c:v>-0.593629966694323</c:v>
                </c:pt>
                <c:pt idx="1390">
                  <c:v>-0.15114993196062149</c:v>
                </c:pt>
                <c:pt idx="1391">
                  <c:v>-0.26256907010935171</c:v>
                </c:pt>
                <c:pt idx="1392">
                  <c:v>-0.20819530005660766</c:v>
                </c:pt>
                <c:pt idx="1393">
                  <c:v>-0.78153615287475497</c:v>
                </c:pt>
                <c:pt idx="1394">
                  <c:v>-0.71310051165303368</c:v>
                </c:pt>
                <c:pt idx="1395">
                  <c:v>-0.21077235937972263</c:v>
                </c:pt>
                <c:pt idx="1396">
                  <c:v>-7.2436860814184517E-2</c:v>
                </c:pt>
                <c:pt idx="1397">
                  <c:v>-0.26318615146272578</c:v>
                </c:pt>
                <c:pt idx="1398">
                  <c:v>0.56422309262908144</c:v>
                </c:pt>
                <c:pt idx="1399">
                  <c:v>-0.41831232991624567</c:v>
                </c:pt>
                <c:pt idx="1400">
                  <c:v>8.2453044899059164E-2</c:v>
                </c:pt>
                <c:pt idx="1401">
                  <c:v>-0.77101841287211881</c:v>
                </c:pt>
                <c:pt idx="1402">
                  <c:v>0.35581954447192576</c:v>
                </c:pt>
                <c:pt idx="1403">
                  <c:v>-0.35196174089535714</c:v>
                </c:pt>
                <c:pt idx="1404">
                  <c:v>-7.5793626516980434E-2</c:v>
                </c:pt>
                <c:pt idx="1405">
                  <c:v>0.31650181272501443</c:v>
                </c:pt>
                <c:pt idx="1406">
                  <c:v>0.78709934642458168</c:v>
                </c:pt>
                <c:pt idx="1407">
                  <c:v>-0.17945375588038442</c:v>
                </c:pt>
                <c:pt idx="1408">
                  <c:v>-0.84297773252411778</c:v>
                </c:pt>
                <c:pt idx="1409">
                  <c:v>-0.65544873545003701</c:v>
                </c:pt>
                <c:pt idx="1410">
                  <c:v>-0.34768096105292084</c:v>
                </c:pt>
                <c:pt idx="1411">
                  <c:v>-0.12971737472254233</c:v>
                </c:pt>
                <c:pt idx="1412">
                  <c:v>-0.86481100115664833</c:v>
                </c:pt>
                <c:pt idx="1413">
                  <c:v>0.37460714890257751</c:v>
                </c:pt>
                <c:pt idx="1414">
                  <c:v>-0.10503122300614773</c:v>
                </c:pt>
                <c:pt idx="1415">
                  <c:v>0.67972818030330184</c:v>
                </c:pt>
                <c:pt idx="1416">
                  <c:v>-0.85163493635906307</c:v>
                </c:pt>
                <c:pt idx="1417">
                  <c:v>-0.1802881660161518</c:v>
                </c:pt>
                <c:pt idx="1418">
                  <c:v>-0.13715407653587863</c:v>
                </c:pt>
                <c:pt idx="1419">
                  <c:v>0.50380273250182184</c:v>
                </c:pt>
                <c:pt idx="1420">
                  <c:v>-0.66873626557332355</c:v>
                </c:pt>
                <c:pt idx="1421">
                  <c:v>0.88013566792635833</c:v>
                </c:pt>
                <c:pt idx="1422">
                  <c:v>0.94175314107727492</c:v>
                </c:pt>
                <c:pt idx="1423">
                  <c:v>-0.95506851136672954</c:v>
                </c:pt>
                <c:pt idx="1424">
                  <c:v>-0.91589158777100244</c:v>
                </c:pt>
                <c:pt idx="1425">
                  <c:v>-7.3842318491110448E-2</c:v>
                </c:pt>
                <c:pt idx="1426">
                  <c:v>-6.5616358295252544E-2</c:v>
                </c:pt>
                <c:pt idx="1427">
                  <c:v>-5.9492963090156843E-2</c:v>
                </c:pt>
                <c:pt idx="1428">
                  <c:v>5.8378477611367108E-2</c:v>
                </c:pt>
                <c:pt idx="1429">
                  <c:v>-0.42870626907153742</c:v>
                </c:pt>
                <c:pt idx="1430">
                  <c:v>-0.791498077880333</c:v>
                </c:pt>
                <c:pt idx="1431">
                  <c:v>-0.16124452193546421</c:v>
                </c:pt>
                <c:pt idx="1432">
                  <c:v>-0.84605663687050503</c:v>
                </c:pt>
                <c:pt idx="1433">
                  <c:v>-1.4052861943307323E-2</c:v>
                </c:pt>
                <c:pt idx="1434">
                  <c:v>3.4063571163336179E-2</c:v>
                </c:pt>
                <c:pt idx="1435">
                  <c:v>0.56338163989539169</c:v>
                </c:pt>
                <c:pt idx="1436">
                  <c:v>0.80689175948050729</c:v>
                </c:pt>
                <c:pt idx="1437">
                  <c:v>0.77605414362407421</c:v>
                </c:pt>
                <c:pt idx="1438">
                  <c:v>-0.29304473283529553</c:v>
                </c:pt>
                <c:pt idx="1439">
                  <c:v>-0.55324219655545648</c:v>
                </c:pt>
                <c:pt idx="1440">
                  <c:v>-9.9935073127704069E-2</c:v>
                </c:pt>
                <c:pt idx="1441">
                  <c:v>0.40843434988069921</c:v>
                </c:pt>
                <c:pt idx="1442">
                  <c:v>-0.12800090857290458</c:v>
                </c:pt>
                <c:pt idx="1443">
                  <c:v>-0.45057447466883715</c:v>
                </c:pt>
                <c:pt idx="1444">
                  <c:v>-0.39798242690559815</c:v>
                </c:pt>
                <c:pt idx="1445">
                  <c:v>0.22374280182006248</c:v>
                </c:pt>
                <c:pt idx="1446">
                  <c:v>0.73723055541306681</c:v>
                </c:pt>
                <c:pt idx="1447">
                  <c:v>-0.67433633741685728</c:v>
                </c:pt>
                <c:pt idx="1448">
                  <c:v>-0.29281198135925879</c:v>
                </c:pt>
                <c:pt idx="1449">
                  <c:v>2.8908342646341269E-2</c:v>
                </c:pt>
                <c:pt idx="1450">
                  <c:v>8.3148403813468927E-2</c:v>
                </c:pt>
                <c:pt idx="1451">
                  <c:v>-0.28757149695600609</c:v>
                </c:pt>
                <c:pt idx="1452">
                  <c:v>-0.11681959072120297</c:v>
                </c:pt>
                <c:pt idx="1453">
                  <c:v>-0.86878908068306848</c:v>
                </c:pt>
                <c:pt idx="1454">
                  <c:v>0.16668008542480056</c:v>
                </c:pt>
                <c:pt idx="1455">
                  <c:v>-0.74781838856603899</c:v>
                </c:pt>
                <c:pt idx="1456">
                  <c:v>0.4775552916647694</c:v>
                </c:pt>
                <c:pt idx="1457">
                  <c:v>0.16476381914532134</c:v>
                </c:pt>
                <c:pt idx="1458">
                  <c:v>-0.88638019606398644</c:v>
                </c:pt>
                <c:pt idx="1459">
                  <c:v>0.94924401807822634</c:v>
                </c:pt>
                <c:pt idx="1460">
                  <c:v>-0.83528459045850101</c:v>
                </c:pt>
                <c:pt idx="1461">
                  <c:v>-0.58911969464517466</c:v>
                </c:pt>
                <c:pt idx="1462">
                  <c:v>0.14046029771223129</c:v>
                </c:pt>
                <c:pt idx="1463">
                  <c:v>0.29101164065595891</c:v>
                </c:pt>
                <c:pt idx="1464">
                  <c:v>-0.78740416839537397</c:v>
                </c:pt>
                <c:pt idx="1465">
                  <c:v>-0.47501030699869407</c:v>
                </c:pt>
                <c:pt idx="1466">
                  <c:v>0.18642104242610077</c:v>
                </c:pt>
                <c:pt idx="1467">
                  <c:v>0.36138741488792619</c:v>
                </c:pt>
                <c:pt idx="1468">
                  <c:v>-0.70801515777697133</c:v>
                </c:pt>
                <c:pt idx="1469">
                  <c:v>3.0321628402320187E-2</c:v>
                </c:pt>
                <c:pt idx="1470">
                  <c:v>0.32453292694849345</c:v>
                </c:pt>
                <c:pt idx="1471">
                  <c:v>0.69208669874687589</c:v>
                </c:pt>
                <c:pt idx="1472">
                  <c:v>-0.1850397348268939</c:v>
                </c:pt>
                <c:pt idx="1473">
                  <c:v>0.89935099190655332</c:v>
                </c:pt>
                <c:pt idx="1474">
                  <c:v>0.57294407984351958</c:v>
                </c:pt>
                <c:pt idx="1475">
                  <c:v>0</c:v>
                </c:pt>
                <c:pt idx="1476">
                  <c:v>0.12379256069462106</c:v>
                </c:pt>
                <c:pt idx="1477">
                  <c:v>0.51672635257793942</c:v>
                </c:pt>
                <c:pt idx="1478">
                  <c:v>-0.64932925728029289</c:v>
                </c:pt>
                <c:pt idx="1479">
                  <c:v>0.41521817741014988</c:v>
                </c:pt>
                <c:pt idx="1480">
                  <c:v>-0.92209334475748095</c:v>
                </c:pt>
                <c:pt idx="1481">
                  <c:v>-0.90411798290860346</c:v>
                </c:pt>
                <c:pt idx="1482">
                  <c:v>-0.32281452661236681</c:v>
                </c:pt>
                <c:pt idx="1483">
                  <c:v>0.61983754264817037</c:v>
                </c:pt>
                <c:pt idx="1484">
                  <c:v>0.10313048599579512</c:v>
                </c:pt>
                <c:pt idx="1485">
                  <c:v>0.90709382445027065</c:v>
                </c:pt>
                <c:pt idx="1486">
                  <c:v>-3.112377106495055E-2</c:v>
                </c:pt>
                <c:pt idx="1487">
                  <c:v>-0.83507684833903906</c:v>
                </c:pt>
                <c:pt idx="1488">
                  <c:v>-0.15812524064981118</c:v>
                </c:pt>
                <c:pt idx="1489">
                  <c:v>0.99967988755463044</c:v>
                </c:pt>
                <c:pt idx="1490">
                  <c:v>-0.66982860156730761</c:v>
                </c:pt>
                <c:pt idx="1491">
                  <c:v>-0.41840822684694962</c:v>
                </c:pt>
                <c:pt idx="1492">
                  <c:v>-0.13616404605751417</c:v>
                </c:pt>
                <c:pt idx="1493">
                  <c:v>-3.3893206505648359E-2</c:v>
                </c:pt>
                <c:pt idx="1494">
                  <c:v>0.77676153384526014</c:v>
                </c:pt>
                <c:pt idx="1495">
                  <c:v>-0.80739240122148626</c:v>
                </c:pt>
                <c:pt idx="1496">
                  <c:v>0.13992331976110026</c:v>
                </c:pt>
                <c:pt idx="1497">
                  <c:v>0.82547946248422288</c:v>
                </c:pt>
                <c:pt idx="1498">
                  <c:v>-0.16973740941312215</c:v>
                </c:pt>
                <c:pt idx="1499">
                  <c:v>-3.9950715921295524E-2</c:v>
                </c:pt>
                <c:pt idx="1500">
                  <c:v>-0.92560165787743998</c:v>
                </c:pt>
                <c:pt idx="1501">
                  <c:v>-9.5764322435735752E-2</c:v>
                </c:pt>
                <c:pt idx="1502">
                  <c:v>-0.87433379855788695</c:v>
                </c:pt>
                <c:pt idx="1503">
                  <c:v>-0.54431538128556722</c:v>
                </c:pt>
                <c:pt idx="1504">
                  <c:v>0.30531987524091253</c:v>
                </c:pt>
                <c:pt idx="1505">
                  <c:v>-0.6154106452964524</c:v>
                </c:pt>
                <c:pt idx="1506">
                  <c:v>-0.61076414830630021</c:v>
                </c:pt>
                <c:pt idx="1507">
                  <c:v>-0.53148362719078013</c:v>
                </c:pt>
                <c:pt idx="1508">
                  <c:v>-0.34229584698763721</c:v>
                </c:pt>
                <c:pt idx="1509">
                  <c:v>7.6402649464080166E-2</c:v>
                </c:pt>
                <c:pt idx="1510">
                  <c:v>-0.40854836090877572</c:v>
                </c:pt>
                <c:pt idx="1511">
                  <c:v>0.14511323831721709</c:v>
                </c:pt>
                <c:pt idx="1512">
                  <c:v>0.35718851690914272</c:v>
                </c:pt>
                <c:pt idx="1513">
                  <c:v>-0.87778831907823862</c:v>
                </c:pt>
                <c:pt idx="1514">
                  <c:v>-9.3500051583552735E-2</c:v>
                </c:pt>
                <c:pt idx="1515">
                  <c:v>-0.81857654636034949</c:v>
                </c:pt>
                <c:pt idx="1516">
                  <c:v>-3.105408601026519E-2</c:v>
                </c:pt>
                <c:pt idx="1517">
                  <c:v>-2.88181063697822E-3</c:v>
                </c:pt>
                <c:pt idx="1518">
                  <c:v>0.70176004733744102</c:v>
                </c:pt>
                <c:pt idx="1519">
                  <c:v>-0.32061144437948375</c:v>
                </c:pt>
                <c:pt idx="1520">
                  <c:v>-0.46654965900619977</c:v>
                </c:pt>
                <c:pt idx="1521">
                  <c:v>-0.51944645710122761</c:v>
                </c:pt>
                <c:pt idx="1522">
                  <c:v>0.57332973775769491</c:v>
                </c:pt>
                <c:pt idx="1523">
                  <c:v>-0.74661293845694643</c:v>
                </c:pt>
                <c:pt idx="1524">
                  <c:v>-0.55165809826864687</c:v>
                </c:pt>
                <c:pt idx="1525">
                  <c:v>0.16961029139460448</c:v>
                </c:pt>
                <c:pt idx="1526">
                  <c:v>0.27589218364780227</c:v>
                </c:pt>
                <c:pt idx="1527">
                  <c:v>-0.91416783373952815</c:v>
                </c:pt>
                <c:pt idx="1528">
                  <c:v>0</c:v>
                </c:pt>
                <c:pt idx="1529">
                  <c:v>-0.58828655859133627</c:v>
                </c:pt>
                <c:pt idx="1530">
                  <c:v>-5.8117696376584149E-2</c:v>
                </c:pt>
                <c:pt idx="1531">
                  <c:v>-1.1758948075407895E-2</c:v>
                </c:pt>
                <c:pt idx="1532">
                  <c:v>8.4569157104277454E-2</c:v>
                </c:pt>
                <c:pt idx="1533">
                  <c:v>-0.8435450128503974</c:v>
                </c:pt>
                <c:pt idx="1534">
                  <c:v>0.95637498987056202</c:v>
                </c:pt>
                <c:pt idx="1535">
                  <c:v>-0.79696276541103017</c:v>
                </c:pt>
                <c:pt idx="1536">
                  <c:v>8.2528998223770111E-4</c:v>
                </c:pt>
                <c:pt idx="1537">
                  <c:v>-0.50278994289173862</c:v>
                </c:pt>
                <c:pt idx="1538">
                  <c:v>0.34467359623929117</c:v>
                </c:pt>
                <c:pt idx="1539">
                  <c:v>-0.83617909369570242</c:v>
                </c:pt>
                <c:pt idx="1540">
                  <c:v>0.57010317220025519</c:v>
                </c:pt>
                <c:pt idx="1541">
                  <c:v>-0.33830331333619917</c:v>
                </c:pt>
                <c:pt idx="1542">
                  <c:v>0.13494690287006314</c:v>
                </c:pt>
                <c:pt idx="1543">
                  <c:v>0.20493657421196171</c:v>
                </c:pt>
                <c:pt idx="1544">
                  <c:v>-0.86988727959024714</c:v>
                </c:pt>
                <c:pt idx="1545">
                  <c:v>-0.42169195011300575</c:v>
                </c:pt>
                <c:pt idx="1546">
                  <c:v>-0.20813674268632429</c:v>
                </c:pt>
                <c:pt idx="1547">
                  <c:v>-8.068993880892851E-2</c:v>
                </c:pt>
                <c:pt idx="1548">
                  <c:v>-0.18163647507967587</c:v>
                </c:pt>
                <c:pt idx="1549">
                  <c:v>0.21690233356773447</c:v>
                </c:pt>
                <c:pt idx="1550">
                  <c:v>0.68375231258742064</c:v>
                </c:pt>
                <c:pt idx="1551">
                  <c:v>-0.20984674737684578</c:v>
                </c:pt>
                <c:pt idx="1552">
                  <c:v>-7.0029139090889647E-2</c:v>
                </c:pt>
                <c:pt idx="1553">
                  <c:v>-3.4899628714915178E-2</c:v>
                </c:pt>
                <c:pt idx="1554">
                  <c:v>-0.18231588676813895</c:v>
                </c:pt>
                <c:pt idx="1555">
                  <c:v>2.952603507102668E-2</c:v>
                </c:pt>
                <c:pt idx="1556">
                  <c:v>0.86108364763256817</c:v>
                </c:pt>
                <c:pt idx="1557">
                  <c:v>0.23428896775747379</c:v>
                </c:pt>
                <c:pt idx="1558">
                  <c:v>0.73713139789631332</c:v>
                </c:pt>
                <c:pt idx="1559">
                  <c:v>6.8690018048881626E-2</c:v>
                </c:pt>
                <c:pt idx="1560">
                  <c:v>-0.79377611830109995</c:v>
                </c:pt>
                <c:pt idx="1561">
                  <c:v>-0.31148589556768058</c:v>
                </c:pt>
                <c:pt idx="1562">
                  <c:v>0.37490697710788851</c:v>
                </c:pt>
                <c:pt idx="1563">
                  <c:v>0.24182327745782722</c:v>
                </c:pt>
                <c:pt idx="1564">
                  <c:v>0.36701689065951398</c:v>
                </c:pt>
                <c:pt idx="1565">
                  <c:v>6.2745609382907006E-2</c:v>
                </c:pt>
                <c:pt idx="1566">
                  <c:v>-0.28622005637614989</c:v>
                </c:pt>
                <c:pt idx="1567">
                  <c:v>0.16056517768330467</c:v>
                </c:pt>
                <c:pt idx="1568">
                  <c:v>-0.34661712643522302</c:v>
                </c:pt>
                <c:pt idx="1569">
                  <c:v>-0.30860743511652328</c:v>
                </c:pt>
                <c:pt idx="1570">
                  <c:v>7.3393337270692915E-2</c:v>
                </c:pt>
                <c:pt idx="1571">
                  <c:v>0.12763924351471176</c:v>
                </c:pt>
                <c:pt idx="1572">
                  <c:v>-0.28310724904642803</c:v>
                </c:pt>
                <c:pt idx="1573">
                  <c:v>-0.59311961505556876</c:v>
                </c:pt>
                <c:pt idx="1574">
                  <c:v>-0.34814932224805506</c:v>
                </c:pt>
                <c:pt idx="1575">
                  <c:v>-0.74138790238550567</c:v>
                </c:pt>
                <c:pt idx="1576">
                  <c:v>9.5308230868735799E-2</c:v>
                </c:pt>
                <c:pt idx="1577">
                  <c:v>0.99397150709324611</c:v>
                </c:pt>
                <c:pt idx="1578">
                  <c:v>-0.85517626274933589</c:v>
                </c:pt>
                <c:pt idx="1579">
                  <c:v>-0.566986566659888</c:v>
                </c:pt>
                <c:pt idx="1580">
                  <c:v>-0.54920593187967837</c:v>
                </c:pt>
                <c:pt idx="1581">
                  <c:v>-0.22075761695830731</c:v>
                </c:pt>
                <c:pt idx="1582">
                  <c:v>-0.37183204805107134</c:v>
                </c:pt>
                <c:pt idx="1583">
                  <c:v>0.27605162137519484</c:v>
                </c:pt>
                <c:pt idx="1584">
                  <c:v>-0.4375368260153174</c:v>
                </c:pt>
                <c:pt idx="1585">
                  <c:v>-0.4157700348727959</c:v>
                </c:pt>
                <c:pt idx="1586">
                  <c:v>0.84120477248293901</c:v>
                </c:pt>
                <c:pt idx="1587">
                  <c:v>0.55016074336217968</c:v>
                </c:pt>
                <c:pt idx="1588">
                  <c:v>-0.9022516367166532</c:v>
                </c:pt>
                <c:pt idx="1589">
                  <c:v>0.83180811369992314</c:v>
                </c:pt>
                <c:pt idx="1590">
                  <c:v>-0.49675734787369857</c:v>
                </c:pt>
                <c:pt idx="1591">
                  <c:v>0</c:v>
                </c:pt>
                <c:pt idx="1592">
                  <c:v>0.45438591760703084</c:v>
                </c:pt>
                <c:pt idx="1593">
                  <c:v>0</c:v>
                </c:pt>
                <c:pt idx="1594">
                  <c:v>1.9055626732416779E-2</c:v>
                </c:pt>
                <c:pt idx="1595">
                  <c:v>-1.5087035849133911E-2</c:v>
                </c:pt>
                <c:pt idx="1596">
                  <c:v>-0.58333171190749999</c:v>
                </c:pt>
                <c:pt idx="1597">
                  <c:v>-0.54610437117837984</c:v>
                </c:pt>
                <c:pt idx="1598">
                  <c:v>-0.91725641508420042</c:v>
                </c:pt>
                <c:pt idx="1599">
                  <c:v>-0.22290717749881628</c:v>
                </c:pt>
                <c:pt idx="1600">
                  <c:v>-0.79681414570113462</c:v>
                </c:pt>
                <c:pt idx="1601">
                  <c:v>-5.4276662129952184E-2</c:v>
                </c:pt>
                <c:pt idx="1602">
                  <c:v>0.33570483037503568</c:v>
                </c:pt>
                <c:pt idx="1603">
                  <c:v>0.49496802196732043</c:v>
                </c:pt>
                <c:pt idx="1604">
                  <c:v>-0.47437480229052253</c:v>
                </c:pt>
                <c:pt idx="1605">
                  <c:v>-0.80101925039337785</c:v>
                </c:pt>
                <c:pt idx="1606">
                  <c:v>-0.42046971283828721</c:v>
                </c:pt>
                <c:pt idx="1607">
                  <c:v>0.72654007015061162</c:v>
                </c:pt>
                <c:pt idx="1608">
                  <c:v>-0.94949848147329707</c:v>
                </c:pt>
                <c:pt idx="1609">
                  <c:v>-0.92897822057683743</c:v>
                </c:pt>
                <c:pt idx="1610">
                  <c:v>0.52436410927702559</c:v>
                </c:pt>
                <c:pt idx="1611">
                  <c:v>0.64783937745621123</c:v>
                </c:pt>
                <c:pt idx="1612">
                  <c:v>0.24583563204427306</c:v>
                </c:pt>
                <c:pt idx="1613">
                  <c:v>-0.68414455327459212</c:v>
                </c:pt>
                <c:pt idx="1614">
                  <c:v>-0.2955241088874565</c:v>
                </c:pt>
                <c:pt idx="1615">
                  <c:v>-0.40372647358067887</c:v>
                </c:pt>
                <c:pt idx="1616">
                  <c:v>0.13980408970164643</c:v>
                </c:pt>
                <c:pt idx="1617">
                  <c:v>0.13743713339530347</c:v>
                </c:pt>
                <c:pt idx="1618">
                  <c:v>0.2990767151937927</c:v>
                </c:pt>
                <c:pt idx="1619">
                  <c:v>-0.35300947841586217</c:v>
                </c:pt>
                <c:pt idx="1620">
                  <c:v>0.3019375299536145</c:v>
                </c:pt>
                <c:pt idx="1621">
                  <c:v>0.87019101638951057</c:v>
                </c:pt>
                <c:pt idx="1622">
                  <c:v>3.0412835111183832E-2</c:v>
                </c:pt>
                <c:pt idx="1623">
                  <c:v>-0.81098686245336005</c:v>
                </c:pt>
                <c:pt idx="1624">
                  <c:v>0.65526430949164449</c:v>
                </c:pt>
                <c:pt idx="1625">
                  <c:v>-0.28120605090950712</c:v>
                </c:pt>
                <c:pt idx="1626">
                  <c:v>0.41683529331975216</c:v>
                </c:pt>
                <c:pt idx="1627">
                  <c:v>-0.89368812020201749</c:v>
                </c:pt>
                <c:pt idx="1628">
                  <c:v>4.2016567364562878E-2</c:v>
                </c:pt>
                <c:pt idx="1629">
                  <c:v>0.41946808550799997</c:v>
                </c:pt>
                <c:pt idx="1630">
                  <c:v>-0.46878510146702707</c:v>
                </c:pt>
                <c:pt idx="1631">
                  <c:v>0.94754693542822843</c:v>
                </c:pt>
                <c:pt idx="1632">
                  <c:v>0.15437363140665664</c:v>
                </c:pt>
                <c:pt idx="1633">
                  <c:v>0.17619621356590676</c:v>
                </c:pt>
                <c:pt idx="1634">
                  <c:v>-0.73776794964360415</c:v>
                </c:pt>
                <c:pt idx="1635">
                  <c:v>-0.40314057894407856</c:v>
                </c:pt>
                <c:pt idx="1636">
                  <c:v>-0.35082673263789016</c:v>
                </c:pt>
                <c:pt idx="1637">
                  <c:v>-0.29527069267934436</c:v>
                </c:pt>
                <c:pt idx="1638">
                  <c:v>0.55477603356482241</c:v>
                </c:pt>
                <c:pt idx="1639">
                  <c:v>0</c:v>
                </c:pt>
                <c:pt idx="1640">
                  <c:v>-0.57817581642881166</c:v>
                </c:pt>
                <c:pt idx="1641">
                  <c:v>0.66815732300386455</c:v>
                </c:pt>
                <c:pt idx="1642">
                  <c:v>0.81583977532732588</c:v>
                </c:pt>
                <c:pt idx="1643">
                  <c:v>-3.7873228307269892E-2</c:v>
                </c:pt>
                <c:pt idx="1644">
                  <c:v>-0.83874430693477886</c:v>
                </c:pt>
                <c:pt idx="1645">
                  <c:v>-0.38047292730248183</c:v>
                </c:pt>
                <c:pt idx="1646">
                  <c:v>0</c:v>
                </c:pt>
                <c:pt idx="1647">
                  <c:v>-0.68541873919799867</c:v>
                </c:pt>
                <c:pt idx="1648">
                  <c:v>-0.94379428373753615</c:v>
                </c:pt>
                <c:pt idx="1649">
                  <c:v>-0.77983757929536401</c:v>
                </c:pt>
                <c:pt idx="1650">
                  <c:v>-0.25661922711089591</c:v>
                </c:pt>
                <c:pt idx="1651">
                  <c:v>1.6691701722740562E-2</c:v>
                </c:pt>
                <c:pt idx="1652">
                  <c:v>0.24276816917689628</c:v>
                </c:pt>
                <c:pt idx="1653">
                  <c:v>-0.32006468572839514</c:v>
                </c:pt>
                <c:pt idx="1654">
                  <c:v>-0.18844611809301845</c:v>
                </c:pt>
                <c:pt idx="1655">
                  <c:v>-0.16016836463401965</c:v>
                </c:pt>
                <c:pt idx="1656">
                  <c:v>-0.83836602447635233</c:v>
                </c:pt>
                <c:pt idx="1657">
                  <c:v>-0.5572236741080655</c:v>
                </c:pt>
                <c:pt idx="1658">
                  <c:v>0.31782466576118257</c:v>
                </c:pt>
                <c:pt idx="1659">
                  <c:v>0.8160443526405402</c:v>
                </c:pt>
                <c:pt idx="1660">
                  <c:v>0</c:v>
                </c:pt>
                <c:pt idx="1661">
                  <c:v>-0.58693907567733128</c:v>
                </c:pt>
                <c:pt idx="1662">
                  <c:v>0.14009859908399383</c:v>
                </c:pt>
                <c:pt idx="1663">
                  <c:v>-0.9029784366012642</c:v>
                </c:pt>
                <c:pt idx="1664">
                  <c:v>-0.69962248551292061</c:v>
                </c:pt>
                <c:pt idx="1665">
                  <c:v>-0.56512691286014938</c:v>
                </c:pt>
                <c:pt idx="1666">
                  <c:v>-0.12895008537508815</c:v>
                </c:pt>
                <c:pt idx="1667">
                  <c:v>-0.74174575765419548</c:v>
                </c:pt>
                <c:pt idx="1668">
                  <c:v>4.5096499013211999E-2</c:v>
                </c:pt>
                <c:pt idx="1669">
                  <c:v>-0.57744159358220304</c:v>
                </c:pt>
                <c:pt idx="1670">
                  <c:v>0.10779817724691576</c:v>
                </c:pt>
                <c:pt idx="1671">
                  <c:v>-0.67146331207204735</c:v>
                </c:pt>
                <c:pt idx="1672">
                  <c:v>0.19565816575606193</c:v>
                </c:pt>
                <c:pt idx="1673">
                  <c:v>-0.90132156592215551</c:v>
                </c:pt>
                <c:pt idx="1674">
                  <c:v>-0.34322396227849156</c:v>
                </c:pt>
                <c:pt idx="1675">
                  <c:v>-0.26842116901068208</c:v>
                </c:pt>
                <c:pt idx="1676">
                  <c:v>-0.37877170617672357</c:v>
                </c:pt>
                <c:pt idx="1677">
                  <c:v>0.14006917913298306</c:v>
                </c:pt>
                <c:pt idx="1678">
                  <c:v>0</c:v>
                </c:pt>
                <c:pt idx="1679">
                  <c:v>-0.53145577517924003</c:v>
                </c:pt>
                <c:pt idx="1680">
                  <c:v>-9.2964991894111306E-3</c:v>
                </c:pt>
                <c:pt idx="1681">
                  <c:v>-0.867283171761705</c:v>
                </c:pt>
                <c:pt idx="1682">
                  <c:v>-0.74695053052626992</c:v>
                </c:pt>
                <c:pt idx="1683">
                  <c:v>-2.9770317246288001E-2</c:v>
                </c:pt>
                <c:pt idx="1684">
                  <c:v>0.16556615040545089</c:v>
                </c:pt>
                <c:pt idx="1685">
                  <c:v>-2.0521098083351091E-2</c:v>
                </c:pt>
                <c:pt idx="1686">
                  <c:v>0.21413475696540621</c:v>
                </c:pt>
                <c:pt idx="1687">
                  <c:v>-0.73414404085346585</c:v>
                </c:pt>
                <c:pt idx="1688">
                  <c:v>-9.7911678871954233E-2</c:v>
                </c:pt>
                <c:pt idx="1689">
                  <c:v>-0.58908100567768518</c:v>
                </c:pt>
                <c:pt idx="1690">
                  <c:v>-0.9187529587815616</c:v>
                </c:pt>
                <c:pt idx="1691">
                  <c:v>-0.27738325254700508</c:v>
                </c:pt>
                <c:pt idx="1692">
                  <c:v>0.77428324307689234</c:v>
                </c:pt>
                <c:pt idx="1693">
                  <c:v>0.4419272961237008</c:v>
                </c:pt>
                <c:pt idx="1694">
                  <c:v>-0.41670438896937639</c:v>
                </c:pt>
                <c:pt idx="1695">
                  <c:v>0.14378448763697413</c:v>
                </c:pt>
                <c:pt idx="1696">
                  <c:v>-0.5435500480047073</c:v>
                </c:pt>
                <c:pt idx="1697">
                  <c:v>-0.15755634909583971</c:v>
                </c:pt>
                <c:pt idx="1698">
                  <c:v>-0.86425193820623347</c:v>
                </c:pt>
                <c:pt idx="1699">
                  <c:v>-0.77844459881281991</c:v>
                </c:pt>
                <c:pt idx="1700">
                  <c:v>-0.33189017342842103</c:v>
                </c:pt>
                <c:pt idx="1701">
                  <c:v>-0.63209799660982657</c:v>
                </c:pt>
                <c:pt idx="1702">
                  <c:v>0.9064643937146617</c:v>
                </c:pt>
                <c:pt idx="1703">
                  <c:v>-0.90236636650011048</c:v>
                </c:pt>
                <c:pt idx="1704">
                  <c:v>0.60614358791836132</c:v>
                </c:pt>
                <c:pt idx="1705">
                  <c:v>-0.38795119255909427</c:v>
                </c:pt>
                <c:pt idx="1706">
                  <c:v>0.66765867125168221</c:v>
                </c:pt>
                <c:pt idx="1707">
                  <c:v>0.51645871879440408</c:v>
                </c:pt>
                <c:pt idx="1708">
                  <c:v>0.31707173059313165</c:v>
                </c:pt>
                <c:pt idx="1709">
                  <c:v>-0.10311888663577279</c:v>
                </c:pt>
                <c:pt idx="1710">
                  <c:v>0.56348152046137656</c:v>
                </c:pt>
                <c:pt idx="1711">
                  <c:v>-0.56852614479409136</c:v>
                </c:pt>
                <c:pt idx="1712">
                  <c:v>-0.24669506191422153</c:v>
                </c:pt>
                <c:pt idx="1713">
                  <c:v>-0.50219654099942934</c:v>
                </c:pt>
                <c:pt idx="1714">
                  <c:v>0.40183825984861021</c:v>
                </c:pt>
                <c:pt idx="1715">
                  <c:v>-0.34451238604180373</c:v>
                </c:pt>
                <c:pt idx="1716">
                  <c:v>-0.32492710159819566</c:v>
                </c:pt>
                <c:pt idx="1717">
                  <c:v>-0.46979444957498656</c:v>
                </c:pt>
                <c:pt idx="1718">
                  <c:v>-9.0525293072377597E-2</c:v>
                </c:pt>
                <c:pt idx="1719">
                  <c:v>0.75196090089970846</c:v>
                </c:pt>
                <c:pt idx="1720">
                  <c:v>0.29412354313987116</c:v>
                </c:pt>
                <c:pt idx="1721">
                  <c:v>0.41642018349598986</c:v>
                </c:pt>
                <c:pt idx="1722">
                  <c:v>0.65100050194172043</c:v>
                </c:pt>
                <c:pt idx="1723">
                  <c:v>0.69817194485434131</c:v>
                </c:pt>
                <c:pt idx="1724">
                  <c:v>-0.22214945146675646</c:v>
                </c:pt>
                <c:pt idx="1725">
                  <c:v>-0.50449493309496951</c:v>
                </c:pt>
                <c:pt idx="1726">
                  <c:v>0</c:v>
                </c:pt>
                <c:pt idx="1727">
                  <c:v>0.18770629079757439</c:v>
                </c:pt>
                <c:pt idx="1728">
                  <c:v>0.18655968539446532</c:v>
                </c:pt>
                <c:pt idx="1729">
                  <c:v>0.2278876212430313</c:v>
                </c:pt>
                <c:pt idx="1730">
                  <c:v>0.88320647138550878</c:v>
                </c:pt>
                <c:pt idx="1731">
                  <c:v>-0.28706092517082682</c:v>
                </c:pt>
                <c:pt idx="1732">
                  <c:v>-0.9023155759588275</c:v>
                </c:pt>
                <c:pt idx="1733">
                  <c:v>-8.6711418207122068E-2</c:v>
                </c:pt>
                <c:pt idx="1734">
                  <c:v>-0.23410179652891872</c:v>
                </c:pt>
                <c:pt idx="1735">
                  <c:v>-0.67547824147119206</c:v>
                </c:pt>
                <c:pt idx="1736">
                  <c:v>0.18736653632683775</c:v>
                </c:pt>
                <c:pt idx="1737">
                  <c:v>0.58230906738427146</c:v>
                </c:pt>
                <c:pt idx="1738">
                  <c:v>0.41344988350235384</c:v>
                </c:pt>
                <c:pt idx="1739">
                  <c:v>0.14496821178297181</c:v>
                </c:pt>
                <c:pt idx="1740">
                  <c:v>0.8731157536134585</c:v>
                </c:pt>
                <c:pt idx="1741">
                  <c:v>-0.55301846936092069</c:v>
                </c:pt>
                <c:pt idx="1742">
                  <c:v>6.875067926266297E-2</c:v>
                </c:pt>
                <c:pt idx="1743">
                  <c:v>-0.3997475407131223</c:v>
                </c:pt>
                <c:pt idx="1744">
                  <c:v>0.17107543424708679</c:v>
                </c:pt>
                <c:pt idx="1745">
                  <c:v>0</c:v>
                </c:pt>
                <c:pt idx="1746">
                  <c:v>9.7075614345227008E-3</c:v>
                </c:pt>
                <c:pt idx="1747">
                  <c:v>-7.6087790216627885E-2</c:v>
                </c:pt>
                <c:pt idx="1748">
                  <c:v>-0.33439145315214613</c:v>
                </c:pt>
                <c:pt idx="1749">
                  <c:v>6.6769356512645747E-2</c:v>
                </c:pt>
                <c:pt idx="1750">
                  <c:v>0.90439616457557515</c:v>
                </c:pt>
                <c:pt idx="1751">
                  <c:v>-0.84635788809244306</c:v>
                </c:pt>
                <c:pt idx="1752">
                  <c:v>0.578134354471455</c:v>
                </c:pt>
                <c:pt idx="1753">
                  <c:v>-0.21137891448303858</c:v>
                </c:pt>
                <c:pt idx="1754">
                  <c:v>3.3109617093262864E-2</c:v>
                </c:pt>
                <c:pt idx="1755">
                  <c:v>-0.22029257012918366</c:v>
                </c:pt>
                <c:pt idx="1756">
                  <c:v>0.10643461181769616</c:v>
                </c:pt>
                <c:pt idx="1757">
                  <c:v>0</c:v>
                </c:pt>
                <c:pt idx="1758">
                  <c:v>0</c:v>
                </c:pt>
                <c:pt idx="1759">
                  <c:v>0.2800708557518542</c:v>
                </c:pt>
                <c:pt idx="1760">
                  <c:v>0.62363404052363425</c:v>
                </c:pt>
                <c:pt idx="1761">
                  <c:v>-0.40700295773166795</c:v>
                </c:pt>
                <c:pt idx="1762">
                  <c:v>0</c:v>
                </c:pt>
                <c:pt idx="1763">
                  <c:v>-3.3192130556909484E-2</c:v>
                </c:pt>
                <c:pt idx="1764">
                  <c:v>0.23179610601235828</c:v>
                </c:pt>
                <c:pt idx="1765">
                  <c:v>0.1281879369701118</c:v>
                </c:pt>
                <c:pt idx="1766">
                  <c:v>-0.72639698650259477</c:v>
                </c:pt>
                <c:pt idx="1767">
                  <c:v>-0.3834187842016773</c:v>
                </c:pt>
                <c:pt idx="1768">
                  <c:v>-0.27222527821690612</c:v>
                </c:pt>
                <c:pt idx="1769">
                  <c:v>-0.25905435897282691</c:v>
                </c:pt>
                <c:pt idx="1770">
                  <c:v>8.8641301904598499E-2</c:v>
                </c:pt>
                <c:pt idx="1771">
                  <c:v>-0.80416697005818183</c:v>
                </c:pt>
                <c:pt idx="1772">
                  <c:v>-0.59442246411711763</c:v>
                </c:pt>
                <c:pt idx="1773">
                  <c:v>2.8780821011175291E-2</c:v>
                </c:pt>
                <c:pt idx="1774">
                  <c:v>-0.3652675811905513</c:v>
                </c:pt>
                <c:pt idx="1775">
                  <c:v>0.3868507500123643</c:v>
                </c:pt>
                <c:pt idx="1776">
                  <c:v>0.26442656532814435</c:v>
                </c:pt>
                <c:pt idx="1777">
                  <c:v>0.5089603991938414</c:v>
                </c:pt>
                <c:pt idx="1778">
                  <c:v>0.58285251069767863</c:v>
                </c:pt>
                <c:pt idx="1779">
                  <c:v>-0.66112883767152719</c:v>
                </c:pt>
                <c:pt idx="1780">
                  <c:v>-0.25146400254515472</c:v>
                </c:pt>
                <c:pt idx="1781">
                  <c:v>-1.3273426323083664E-2</c:v>
                </c:pt>
                <c:pt idx="1782">
                  <c:v>0</c:v>
                </c:pt>
                <c:pt idx="1783">
                  <c:v>0.49947398826013967</c:v>
                </c:pt>
                <c:pt idx="1784">
                  <c:v>-0.3625616772345111</c:v>
                </c:pt>
                <c:pt idx="1785">
                  <c:v>-0.26914537772053326</c:v>
                </c:pt>
                <c:pt idx="1786">
                  <c:v>-0.26016864663643613</c:v>
                </c:pt>
                <c:pt idx="1787">
                  <c:v>-0.35571789940293641</c:v>
                </c:pt>
                <c:pt idx="1788">
                  <c:v>0.31399633236536373</c:v>
                </c:pt>
                <c:pt idx="1789">
                  <c:v>0.40648970472805368</c:v>
                </c:pt>
                <c:pt idx="1790">
                  <c:v>0.41242972238499304</c:v>
                </c:pt>
                <c:pt idx="1791">
                  <c:v>-0.57035735392771614</c:v>
                </c:pt>
                <c:pt idx="1792">
                  <c:v>0.37366397173444027</c:v>
                </c:pt>
                <c:pt idx="1793">
                  <c:v>-0.75498536132937288</c:v>
                </c:pt>
                <c:pt idx="1794">
                  <c:v>-0.36043979571906393</c:v>
                </c:pt>
                <c:pt idx="1795">
                  <c:v>-0.50508769364542028</c:v>
                </c:pt>
                <c:pt idx="1796">
                  <c:v>0.11507533538696184</c:v>
                </c:pt>
                <c:pt idx="1797">
                  <c:v>-0.36996833355704672</c:v>
                </c:pt>
                <c:pt idx="1798">
                  <c:v>-0.31488731784308516</c:v>
                </c:pt>
                <c:pt idx="1799">
                  <c:v>-0.70527674056186396</c:v>
                </c:pt>
                <c:pt idx="1800">
                  <c:v>-0.21231294146232638</c:v>
                </c:pt>
                <c:pt idx="1801">
                  <c:v>-0.82067638016949807</c:v>
                </c:pt>
                <c:pt idx="1802">
                  <c:v>0</c:v>
                </c:pt>
                <c:pt idx="1803">
                  <c:v>-0.80746842814858899</c:v>
                </c:pt>
                <c:pt idx="1804">
                  <c:v>-0.58146937899676587</c:v>
                </c:pt>
                <c:pt idx="1805">
                  <c:v>0</c:v>
                </c:pt>
                <c:pt idx="1806">
                  <c:v>0.76411491931704645</c:v>
                </c:pt>
                <c:pt idx="1807">
                  <c:v>-0.45495287651023913</c:v>
                </c:pt>
                <c:pt idx="1808">
                  <c:v>-0.89501478692858805</c:v>
                </c:pt>
                <c:pt idx="1809">
                  <c:v>-3.419097161979695E-2</c:v>
                </c:pt>
                <c:pt idx="1810">
                  <c:v>-0.34822527196725489</c:v>
                </c:pt>
                <c:pt idx="1811">
                  <c:v>-0.57969712422290409</c:v>
                </c:pt>
                <c:pt idx="1812">
                  <c:v>0.44467956446497053</c:v>
                </c:pt>
                <c:pt idx="1813">
                  <c:v>-0.61518218662767465</c:v>
                </c:pt>
                <c:pt idx="1814">
                  <c:v>-4.0662969828283303E-2</c:v>
                </c:pt>
                <c:pt idx="1815">
                  <c:v>0.52334271506119667</c:v>
                </c:pt>
                <c:pt idx="1816">
                  <c:v>0.76266733635257578</c:v>
                </c:pt>
                <c:pt idx="1817">
                  <c:v>0</c:v>
                </c:pt>
                <c:pt idx="1818">
                  <c:v>-0.2232368405013479</c:v>
                </c:pt>
                <c:pt idx="1819">
                  <c:v>0.50934879005168998</c:v>
                </c:pt>
                <c:pt idx="1820">
                  <c:v>0.17470663006548207</c:v>
                </c:pt>
                <c:pt idx="1821">
                  <c:v>-0.43879084406924507</c:v>
                </c:pt>
                <c:pt idx="1822">
                  <c:v>-0.25007785258153103</c:v>
                </c:pt>
                <c:pt idx="1823">
                  <c:v>-0.31246473945634862</c:v>
                </c:pt>
                <c:pt idx="1824">
                  <c:v>-0.12642155339341521</c:v>
                </c:pt>
                <c:pt idx="1825">
                  <c:v>-0.45341659367928805</c:v>
                </c:pt>
                <c:pt idx="1826">
                  <c:v>7.5244833135801312E-2</c:v>
                </c:pt>
                <c:pt idx="1827">
                  <c:v>0.39856941856075379</c:v>
                </c:pt>
                <c:pt idx="1828">
                  <c:v>-0.654151968745039</c:v>
                </c:pt>
                <c:pt idx="1829">
                  <c:v>-0.45134007671683163</c:v>
                </c:pt>
                <c:pt idx="1830">
                  <c:v>-0.50333745567431831</c:v>
                </c:pt>
                <c:pt idx="1831">
                  <c:v>0.14077602050241717</c:v>
                </c:pt>
                <c:pt idx="1832">
                  <c:v>0.16448292844600754</c:v>
                </c:pt>
                <c:pt idx="1833">
                  <c:v>0.32761185578344965</c:v>
                </c:pt>
                <c:pt idx="1834">
                  <c:v>0.37813212997296514</c:v>
                </c:pt>
                <c:pt idx="1835">
                  <c:v>-0.20436386271037238</c:v>
                </c:pt>
                <c:pt idx="1836">
                  <c:v>-0.25124175392660703</c:v>
                </c:pt>
                <c:pt idx="1837">
                  <c:v>-0.9121724467677762</c:v>
                </c:pt>
                <c:pt idx="1838">
                  <c:v>0.18084614741009966</c:v>
                </c:pt>
                <c:pt idx="1839">
                  <c:v>-0.48578052450025083</c:v>
                </c:pt>
                <c:pt idx="1840">
                  <c:v>-0.85254926351095839</c:v>
                </c:pt>
                <c:pt idx="1841">
                  <c:v>-0.28248564282294958</c:v>
                </c:pt>
                <c:pt idx="1842">
                  <c:v>0.22252415949624826</c:v>
                </c:pt>
                <c:pt idx="1843">
                  <c:v>0.69637225345164788</c:v>
                </c:pt>
                <c:pt idx="1844">
                  <c:v>0.76294715812800074</c:v>
                </c:pt>
                <c:pt idx="1845">
                  <c:v>-0.58716405317427989</c:v>
                </c:pt>
                <c:pt idx="1846">
                  <c:v>-0.11801081779669903</c:v>
                </c:pt>
                <c:pt idx="1847">
                  <c:v>0.69276708002791132</c:v>
                </c:pt>
                <c:pt idx="1848">
                  <c:v>-0.96145207702533975</c:v>
                </c:pt>
                <c:pt idx="1849">
                  <c:v>-0.5542096637993722</c:v>
                </c:pt>
                <c:pt idx="1850">
                  <c:v>0.81191816746767154</c:v>
                </c:pt>
                <c:pt idx="1851">
                  <c:v>-0.52077365841784906</c:v>
                </c:pt>
                <c:pt idx="1852">
                  <c:v>0.17706322299676774</c:v>
                </c:pt>
                <c:pt idx="1853">
                  <c:v>0.26522616233058294</c:v>
                </c:pt>
                <c:pt idx="1854">
                  <c:v>-0.73197143304866041</c:v>
                </c:pt>
                <c:pt idx="1855">
                  <c:v>-0.31163288435060449</c:v>
                </c:pt>
                <c:pt idx="1856">
                  <c:v>-6.8995774355081738E-2</c:v>
                </c:pt>
                <c:pt idx="1857">
                  <c:v>0.97311208591934317</c:v>
                </c:pt>
                <c:pt idx="1858">
                  <c:v>0.8522482291792407</c:v>
                </c:pt>
                <c:pt idx="1859">
                  <c:v>-0.14938407102136197</c:v>
                </c:pt>
                <c:pt idx="1860">
                  <c:v>0</c:v>
                </c:pt>
                <c:pt idx="1861">
                  <c:v>-0.13070687590006599</c:v>
                </c:pt>
                <c:pt idx="1862">
                  <c:v>3.5929443304457301E-3</c:v>
                </c:pt>
                <c:pt idx="1863">
                  <c:v>0.62310968344092421</c:v>
                </c:pt>
                <c:pt idx="1864">
                  <c:v>-0.37654486863569048</c:v>
                </c:pt>
                <c:pt idx="1865">
                  <c:v>-0.2644531503692551</c:v>
                </c:pt>
                <c:pt idx="1866">
                  <c:v>-0.69563564486234342</c:v>
                </c:pt>
                <c:pt idx="1867">
                  <c:v>-0.58852430570266312</c:v>
                </c:pt>
                <c:pt idx="1868">
                  <c:v>-0.32126457845718936</c:v>
                </c:pt>
                <c:pt idx="1869">
                  <c:v>0.26689223260270567</c:v>
                </c:pt>
                <c:pt idx="1870">
                  <c:v>-0.8916143499454382</c:v>
                </c:pt>
                <c:pt idx="1871">
                  <c:v>-0.12083433008805053</c:v>
                </c:pt>
                <c:pt idx="1872">
                  <c:v>0.56058095614769909</c:v>
                </c:pt>
                <c:pt idx="1873">
                  <c:v>0.83182626448216135</c:v>
                </c:pt>
                <c:pt idx="1874">
                  <c:v>0.41805337762427414</c:v>
                </c:pt>
                <c:pt idx="1875">
                  <c:v>0.13172572732194535</c:v>
                </c:pt>
                <c:pt idx="1876">
                  <c:v>-0.50612800126486568</c:v>
                </c:pt>
                <c:pt idx="1877">
                  <c:v>0.60358242639864579</c:v>
                </c:pt>
                <c:pt idx="1878">
                  <c:v>0.99737952266940522</c:v>
                </c:pt>
                <c:pt idx="1879">
                  <c:v>-0.90108263883975848</c:v>
                </c:pt>
                <c:pt idx="1880">
                  <c:v>-0.77193433747812057</c:v>
                </c:pt>
                <c:pt idx="1881">
                  <c:v>-0.89228652249917273</c:v>
                </c:pt>
                <c:pt idx="1882">
                  <c:v>0</c:v>
                </c:pt>
                <c:pt idx="1883">
                  <c:v>0.14657329203192604</c:v>
                </c:pt>
                <c:pt idx="1884">
                  <c:v>-0.28413994575155466</c:v>
                </c:pt>
                <c:pt idx="1885">
                  <c:v>1.7457468166552848E-2</c:v>
                </c:pt>
                <c:pt idx="1886">
                  <c:v>2.2838997658409625E-2</c:v>
                </c:pt>
                <c:pt idx="1887">
                  <c:v>-0.35870768248938445</c:v>
                </c:pt>
                <c:pt idx="1888">
                  <c:v>7.8318480266311316E-2</c:v>
                </c:pt>
                <c:pt idx="1889">
                  <c:v>0.36854832496226375</c:v>
                </c:pt>
                <c:pt idx="1890">
                  <c:v>-0.70940980202299708</c:v>
                </c:pt>
                <c:pt idx="1891">
                  <c:v>0.54137350098373105</c:v>
                </c:pt>
                <c:pt idx="1892">
                  <c:v>-0.82475841930902249</c:v>
                </c:pt>
                <c:pt idx="1893">
                  <c:v>-0.55970151383230038</c:v>
                </c:pt>
                <c:pt idx="1894">
                  <c:v>0.28261466699866511</c:v>
                </c:pt>
                <c:pt idx="1895">
                  <c:v>0.29497137008313906</c:v>
                </c:pt>
                <c:pt idx="1896">
                  <c:v>0.64851041503927587</c:v>
                </c:pt>
                <c:pt idx="1897">
                  <c:v>0.50858058903681047</c:v>
                </c:pt>
                <c:pt idx="1898">
                  <c:v>0.26310043219018286</c:v>
                </c:pt>
                <c:pt idx="1899">
                  <c:v>-0.51561369697351311</c:v>
                </c:pt>
                <c:pt idx="1900">
                  <c:v>0</c:v>
                </c:pt>
                <c:pt idx="1901">
                  <c:v>-7.1978192841934199E-2</c:v>
                </c:pt>
                <c:pt idx="1902">
                  <c:v>-0.4373027923594181</c:v>
                </c:pt>
                <c:pt idx="1903">
                  <c:v>0</c:v>
                </c:pt>
                <c:pt idx="1904">
                  <c:v>0.70726884457192596</c:v>
                </c:pt>
                <c:pt idx="1905">
                  <c:v>0.72455932254384037</c:v>
                </c:pt>
                <c:pt idx="1906">
                  <c:v>-0.87989170890632284</c:v>
                </c:pt>
                <c:pt idx="1907">
                  <c:v>-0.79623023349851507</c:v>
                </c:pt>
                <c:pt idx="1908">
                  <c:v>-0.41081015277992594</c:v>
                </c:pt>
                <c:pt idx="1909">
                  <c:v>-0.11284600878320157</c:v>
                </c:pt>
                <c:pt idx="1910">
                  <c:v>-0.77439629165998736</c:v>
                </c:pt>
                <c:pt idx="1911">
                  <c:v>0.13676908379367481</c:v>
                </c:pt>
                <c:pt idx="1912">
                  <c:v>0.88090217767065337</c:v>
                </c:pt>
                <c:pt idx="1913">
                  <c:v>-0.29837740227964377</c:v>
                </c:pt>
                <c:pt idx="1914">
                  <c:v>-0.22327393897236888</c:v>
                </c:pt>
                <c:pt idx="1915">
                  <c:v>0.31643963758920773</c:v>
                </c:pt>
                <c:pt idx="1916">
                  <c:v>-0.47108139450346137</c:v>
                </c:pt>
                <c:pt idx="1917">
                  <c:v>-0.14436006494106948</c:v>
                </c:pt>
                <c:pt idx="1918">
                  <c:v>-0.77824159705854445</c:v>
                </c:pt>
                <c:pt idx="1919">
                  <c:v>-7.6005005101975415E-2</c:v>
                </c:pt>
                <c:pt idx="1920">
                  <c:v>0.44705297055036586</c:v>
                </c:pt>
                <c:pt idx="1921">
                  <c:v>0.84445023332831248</c:v>
                </c:pt>
                <c:pt idx="1922">
                  <c:v>3.6030647553735411E-2</c:v>
                </c:pt>
                <c:pt idx="1923">
                  <c:v>4.5218262698599318E-3</c:v>
                </c:pt>
                <c:pt idx="1924">
                  <c:v>0.29015891464973254</c:v>
                </c:pt>
                <c:pt idx="1925">
                  <c:v>-0.8039842078648024</c:v>
                </c:pt>
                <c:pt idx="1926">
                  <c:v>0.23525715119486981</c:v>
                </c:pt>
                <c:pt idx="1927">
                  <c:v>0.60598612790516115</c:v>
                </c:pt>
                <c:pt idx="1928">
                  <c:v>-0.49831058945095386</c:v>
                </c:pt>
                <c:pt idx="1929">
                  <c:v>-0.94305467657122022</c:v>
                </c:pt>
                <c:pt idx="1930">
                  <c:v>-0.23340784320524674</c:v>
                </c:pt>
                <c:pt idx="1931">
                  <c:v>-0.33334974986007826</c:v>
                </c:pt>
                <c:pt idx="1932">
                  <c:v>-0.87354512526381578</c:v>
                </c:pt>
                <c:pt idx="1933">
                  <c:v>-0.80052813276494306</c:v>
                </c:pt>
                <c:pt idx="1934">
                  <c:v>-0.25227227195316082</c:v>
                </c:pt>
                <c:pt idx="1935">
                  <c:v>-1.2170244918988181E-2</c:v>
                </c:pt>
                <c:pt idx="1936">
                  <c:v>2.6483494827535536E-2</c:v>
                </c:pt>
                <c:pt idx="1937">
                  <c:v>0.97353426482413352</c:v>
                </c:pt>
                <c:pt idx="1938">
                  <c:v>-0.91597212406956807</c:v>
                </c:pt>
                <c:pt idx="1939">
                  <c:v>-0.69781677441888068</c:v>
                </c:pt>
                <c:pt idx="1940">
                  <c:v>-0.45491340764381727</c:v>
                </c:pt>
                <c:pt idx="1941">
                  <c:v>-0.37009711125686051</c:v>
                </c:pt>
                <c:pt idx="1942">
                  <c:v>-0.20627749732045136</c:v>
                </c:pt>
                <c:pt idx="1943">
                  <c:v>0.17769021187130635</c:v>
                </c:pt>
                <c:pt idx="1944">
                  <c:v>-0.59444851173098268</c:v>
                </c:pt>
                <c:pt idx="1945">
                  <c:v>-0.20767156834945025</c:v>
                </c:pt>
                <c:pt idx="1946">
                  <c:v>0.5000064563853297</c:v>
                </c:pt>
                <c:pt idx="1947">
                  <c:v>-0.57784947688075006</c:v>
                </c:pt>
                <c:pt idx="1948">
                  <c:v>-0.38361320432353474</c:v>
                </c:pt>
                <c:pt idx="1949">
                  <c:v>-7.7189593330810963E-2</c:v>
                </c:pt>
                <c:pt idx="1950">
                  <c:v>-0.48451728318860521</c:v>
                </c:pt>
                <c:pt idx="1951">
                  <c:v>0.20257404336059745</c:v>
                </c:pt>
                <c:pt idx="1952">
                  <c:v>-0.73266083324793085</c:v>
                </c:pt>
                <c:pt idx="1953">
                  <c:v>-0.4635101836104753</c:v>
                </c:pt>
                <c:pt idx="1954">
                  <c:v>-0.46485565441966903</c:v>
                </c:pt>
                <c:pt idx="1955">
                  <c:v>3.2364316907811067E-2</c:v>
                </c:pt>
                <c:pt idx="1956">
                  <c:v>-0.39689399689440502</c:v>
                </c:pt>
                <c:pt idx="1957">
                  <c:v>0.19416442356621683</c:v>
                </c:pt>
                <c:pt idx="1958">
                  <c:v>0.90420461519149642</c:v>
                </c:pt>
                <c:pt idx="1959">
                  <c:v>4.8351072592807187E-2</c:v>
                </c:pt>
                <c:pt idx="1960">
                  <c:v>0.61240423074781147</c:v>
                </c:pt>
                <c:pt idx="1961">
                  <c:v>-0.22624859587189539</c:v>
                </c:pt>
                <c:pt idx="1962">
                  <c:v>0.25353202969491301</c:v>
                </c:pt>
                <c:pt idx="1963">
                  <c:v>0.8453346407383342</c:v>
                </c:pt>
                <c:pt idx="1964">
                  <c:v>-0.9296337785974691</c:v>
                </c:pt>
                <c:pt idx="1965">
                  <c:v>-0.65001775511250703</c:v>
                </c:pt>
                <c:pt idx="1966">
                  <c:v>-0.59791953781578411</c:v>
                </c:pt>
                <c:pt idx="1967">
                  <c:v>-0.13155587991977885</c:v>
                </c:pt>
                <c:pt idx="1968">
                  <c:v>6.3483168086082925E-2</c:v>
                </c:pt>
                <c:pt idx="1969">
                  <c:v>0.47194839774805158</c:v>
                </c:pt>
                <c:pt idx="1970">
                  <c:v>-0.59078481383943149</c:v>
                </c:pt>
                <c:pt idx="1971">
                  <c:v>-0.86603649554997475</c:v>
                </c:pt>
                <c:pt idx="1972">
                  <c:v>-0.35025161600038368</c:v>
                </c:pt>
                <c:pt idx="1973">
                  <c:v>-3.1163663555655502E-2</c:v>
                </c:pt>
                <c:pt idx="1974">
                  <c:v>-0.4082651471976213</c:v>
                </c:pt>
                <c:pt idx="1975">
                  <c:v>7.9414651250426946E-2</c:v>
                </c:pt>
                <c:pt idx="1976">
                  <c:v>0.12086368659122793</c:v>
                </c:pt>
                <c:pt idx="1977">
                  <c:v>0.17011426139830282</c:v>
                </c:pt>
                <c:pt idx="1978">
                  <c:v>0.16192156626266679</c:v>
                </c:pt>
                <c:pt idx="1979">
                  <c:v>0.56712971140710622</c:v>
                </c:pt>
                <c:pt idx="1980">
                  <c:v>2.8694068202448596E-2</c:v>
                </c:pt>
                <c:pt idx="1981">
                  <c:v>0.67484918752616796</c:v>
                </c:pt>
                <c:pt idx="1982">
                  <c:v>-0.40565632752082181</c:v>
                </c:pt>
                <c:pt idx="1983">
                  <c:v>5.6216402766724849E-2</c:v>
                </c:pt>
                <c:pt idx="1984">
                  <c:v>-0.71961731846990173</c:v>
                </c:pt>
                <c:pt idx="1985">
                  <c:v>-0.26686162374324301</c:v>
                </c:pt>
                <c:pt idx="1986">
                  <c:v>0.65448341529449905</c:v>
                </c:pt>
                <c:pt idx="1987">
                  <c:v>-0.27164796824938897</c:v>
                </c:pt>
                <c:pt idx="1988">
                  <c:v>0</c:v>
                </c:pt>
                <c:pt idx="1989">
                  <c:v>-0.45859728846065656</c:v>
                </c:pt>
                <c:pt idx="1990">
                  <c:v>-0.13175803859364352</c:v>
                </c:pt>
                <c:pt idx="1991">
                  <c:v>0</c:v>
                </c:pt>
                <c:pt idx="1992">
                  <c:v>0.21616803774005217</c:v>
                </c:pt>
                <c:pt idx="1993">
                  <c:v>0.77289147685825554</c:v>
                </c:pt>
                <c:pt idx="1994">
                  <c:v>0.77444370769064541</c:v>
                </c:pt>
                <c:pt idx="1995">
                  <c:v>-0.9381363097380564</c:v>
                </c:pt>
                <c:pt idx="1996">
                  <c:v>0.99382772140386211</c:v>
                </c:pt>
                <c:pt idx="1997">
                  <c:v>-7.8492583363252474E-2</c:v>
                </c:pt>
                <c:pt idx="1998">
                  <c:v>0.30386372684619489</c:v>
                </c:pt>
                <c:pt idx="1999">
                  <c:v>-0.88695348734140667</c:v>
                </c:pt>
                <c:pt idx="2000">
                  <c:v>0.47208456822375638</c:v>
                </c:pt>
                <c:pt idx="2001">
                  <c:v>-0.44530898230246702</c:v>
                </c:pt>
                <c:pt idx="2002">
                  <c:v>-0.44279138078495672</c:v>
                </c:pt>
                <c:pt idx="2003">
                  <c:v>0.16145400828349113</c:v>
                </c:pt>
                <c:pt idx="2004">
                  <c:v>0.50086339242017519</c:v>
                </c:pt>
                <c:pt idx="2005">
                  <c:v>0.65493374084298872</c:v>
                </c:pt>
                <c:pt idx="2006">
                  <c:v>0.88754931068502929</c:v>
                </c:pt>
                <c:pt idx="2007">
                  <c:v>5.6748368062982731E-2</c:v>
                </c:pt>
                <c:pt idx="2008">
                  <c:v>-0.42912361816631245</c:v>
                </c:pt>
                <c:pt idx="2009">
                  <c:v>-0.44885454794654811</c:v>
                </c:pt>
                <c:pt idx="2010">
                  <c:v>0.23936562107751627</c:v>
                </c:pt>
                <c:pt idx="2011">
                  <c:v>0.62898736387885967</c:v>
                </c:pt>
                <c:pt idx="2012">
                  <c:v>6.8989114224413312E-2</c:v>
                </c:pt>
                <c:pt idx="2013">
                  <c:v>-0.45233594803706195</c:v>
                </c:pt>
                <c:pt idx="2014">
                  <c:v>1.0384068684662249E-3</c:v>
                </c:pt>
                <c:pt idx="2015">
                  <c:v>0.30232675525972363</c:v>
                </c:pt>
                <c:pt idx="2016">
                  <c:v>-0.69542278258619084</c:v>
                </c:pt>
                <c:pt idx="2017">
                  <c:v>-0.67534627418910387</c:v>
                </c:pt>
                <c:pt idx="2018">
                  <c:v>-0.84112425599277885</c:v>
                </c:pt>
                <c:pt idx="2019">
                  <c:v>0.23140779451632829</c:v>
                </c:pt>
                <c:pt idx="2020">
                  <c:v>-8.8225335849857964E-2</c:v>
                </c:pt>
                <c:pt idx="2021">
                  <c:v>0.77021701560387512</c:v>
                </c:pt>
                <c:pt idx="2022">
                  <c:v>-0.60035469095259952</c:v>
                </c:pt>
                <c:pt idx="2023">
                  <c:v>-0.65938046970982367</c:v>
                </c:pt>
                <c:pt idx="2024">
                  <c:v>-0.50045152333473952</c:v>
                </c:pt>
                <c:pt idx="2025">
                  <c:v>0.13267824104651083</c:v>
                </c:pt>
                <c:pt idx="2026">
                  <c:v>-0.1424865651325295</c:v>
                </c:pt>
                <c:pt idx="2027">
                  <c:v>0.11418052314024105</c:v>
                </c:pt>
                <c:pt idx="2028">
                  <c:v>-0.22262817383704189</c:v>
                </c:pt>
                <c:pt idx="2029">
                  <c:v>-0.51129759730027036</c:v>
                </c:pt>
                <c:pt idx="2030">
                  <c:v>-0.30063176445708739</c:v>
                </c:pt>
                <c:pt idx="2031">
                  <c:v>0</c:v>
                </c:pt>
                <c:pt idx="2032">
                  <c:v>-0.19328293802664293</c:v>
                </c:pt>
                <c:pt idx="2033">
                  <c:v>0.93780364142884554</c:v>
                </c:pt>
                <c:pt idx="2034">
                  <c:v>-0.32068935546002281</c:v>
                </c:pt>
                <c:pt idx="2035">
                  <c:v>-0.16084401106178756</c:v>
                </c:pt>
                <c:pt idx="2036">
                  <c:v>-0.49042959749061665</c:v>
                </c:pt>
                <c:pt idx="2037">
                  <c:v>-0.43074927181997447</c:v>
                </c:pt>
                <c:pt idx="2038">
                  <c:v>-0.19454158976209038</c:v>
                </c:pt>
                <c:pt idx="2039">
                  <c:v>-8.1896566086968811E-2</c:v>
                </c:pt>
                <c:pt idx="2040">
                  <c:v>-4.5974503897109852E-2</c:v>
                </c:pt>
                <c:pt idx="2041">
                  <c:v>0.16470955628829742</c:v>
                </c:pt>
                <c:pt idx="2042">
                  <c:v>-0.82855181091296171</c:v>
                </c:pt>
                <c:pt idx="2043">
                  <c:v>0.90654616881681194</c:v>
                </c:pt>
                <c:pt idx="2044">
                  <c:v>-0.60798177898676242</c:v>
                </c:pt>
                <c:pt idx="2045">
                  <c:v>0.24810226470835581</c:v>
                </c:pt>
                <c:pt idx="2046">
                  <c:v>-0.31591202502450227</c:v>
                </c:pt>
                <c:pt idx="2047">
                  <c:v>-0.3584659964338619</c:v>
                </c:pt>
                <c:pt idx="2048">
                  <c:v>0</c:v>
                </c:pt>
                <c:pt idx="2049">
                  <c:v>-0.41442376630903904</c:v>
                </c:pt>
                <c:pt idx="2050">
                  <c:v>0.42984529652599512</c:v>
                </c:pt>
                <c:pt idx="2051">
                  <c:v>0</c:v>
                </c:pt>
                <c:pt idx="2052">
                  <c:v>-0.15359268864490469</c:v>
                </c:pt>
                <c:pt idx="2053">
                  <c:v>-3.6192245508165855E-2</c:v>
                </c:pt>
                <c:pt idx="2054">
                  <c:v>-0.90035314183280124</c:v>
                </c:pt>
                <c:pt idx="2055">
                  <c:v>-0.5868788625553244</c:v>
                </c:pt>
                <c:pt idx="2056">
                  <c:v>-0.12653946443965744</c:v>
                </c:pt>
                <c:pt idx="2057">
                  <c:v>0.55938468238647276</c:v>
                </c:pt>
                <c:pt idx="2058">
                  <c:v>-0.41431008677092157</c:v>
                </c:pt>
                <c:pt idx="2059">
                  <c:v>8.3287334880165931E-2</c:v>
                </c:pt>
                <c:pt idx="2060">
                  <c:v>-0.13616516561866632</c:v>
                </c:pt>
                <c:pt idx="2061">
                  <c:v>-0.16653000868741269</c:v>
                </c:pt>
                <c:pt idx="2062">
                  <c:v>-0.72377624816425568</c:v>
                </c:pt>
                <c:pt idx="2063">
                  <c:v>0.5513786136796599</c:v>
                </c:pt>
                <c:pt idx="2064">
                  <c:v>-0.14096014786031227</c:v>
                </c:pt>
                <c:pt idx="2065">
                  <c:v>0.6660501366089161</c:v>
                </c:pt>
                <c:pt idx="2066">
                  <c:v>-0.90528732242221577</c:v>
                </c:pt>
                <c:pt idx="2067">
                  <c:v>-0.61669044271319018</c:v>
                </c:pt>
                <c:pt idx="2068">
                  <c:v>-0.69842041068740313</c:v>
                </c:pt>
                <c:pt idx="2069">
                  <c:v>0.42294771076747084</c:v>
                </c:pt>
                <c:pt idx="2070">
                  <c:v>-0.53408128957718404</c:v>
                </c:pt>
                <c:pt idx="2071">
                  <c:v>0.2063846990592843</c:v>
                </c:pt>
                <c:pt idx="2072">
                  <c:v>0.20872563472910005</c:v>
                </c:pt>
                <c:pt idx="2073">
                  <c:v>-0.89010640993855461</c:v>
                </c:pt>
                <c:pt idx="2074">
                  <c:v>-0.71549229486343791</c:v>
                </c:pt>
                <c:pt idx="2075">
                  <c:v>0.32993302845817685</c:v>
                </c:pt>
                <c:pt idx="2076">
                  <c:v>-0.94136526340705895</c:v>
                </c:pt>
                <c:pt idx="2077">
                  <c:v>-0.27439527847542156</c:v>
                </c:pt>
                <c:pt idx="2078">
                  <c:v>-0.58456261992897962</c:v>
                </c:pt>
                <c:pt idx="2079">
                  <c:v>-2.8333920167937992E-2</c:v>
                </c:pt>
                <c:pt idx="2080">
                  <c:v>-0.19920117216290148</c:v>
                </c:pt>
                <c:pt idx="2081">
                  <c:v>0.12201938476675457</c:v>
                </c:pt>
                <c:pt idx="2082">
                  <c:v>-0.88117797039628321</c:v>
                </c:pt>
                <c:pt idx="2083">
                  <c:v>-0.70075724654438887</c:v>
                </c:pt>
                <c:pt idx="2084">
                  <c:v>2.6972963472984102E-2</c:v>
                </c:pt>
                <c:pt idx="2085">
                  <c:v>-2.9096271267890328E-2</c:v>
                </c:pt>
                <c:pt idx="2086">
                  <c:v>-0.90399638303949659</c:v>
                </c:pt>
                <c:pt idx="2087">
                  <c:v>-0.84860135071657339</c:v>
                </c:pt>
                <c:pt idx="2088">
                  <c:v>-0.2760101080239149</c:v>
                </c:pt>
                <c:pt idx="2089">
                  <c:v>0.16780852323406792</c:v>
                </c:pt>
                <c:pt idx="2090">
                  <c:v>0.49082020077145005</c:v>
                </c:pt>
                <c:pt idx="2091">
                  <c:v>0.56852808758302864</c:v>
                </c:pt>
                <c:pt idx="2092">
                  <c:v>-0.88705290676526238</c:v>
                </c:pt>
                <c:pt idx="2093">
                  <c:v>-0.46320858858167041</c:v>
                </c:pt>
                <c:pt idx="2094">
                  <c:v>0.86974135504479289</c:v>
                </c:pt>
                <c:pt idx="2095">
                  <c:v>1.2394174223673166E-2</c:v>
                </c:pt>
                <c:pt idx="2096">
                  <c:v>0.7119754215261167</c:v>
                </c:pt>
                <c:pt idx="2097">
                  <c:v>0.49874673603524339</c:v>
                </c:pt>
                <c:pt idx="2098">
                  <c:v>-0.91745660320725009</c:v>
                </c:pt>
                <c:pt idx="2099">
                  <c:v>0.79704487352937403</c:v>
                </c:pt>
                <c:pt idx="2100">
                  <c:v>-0.23476467726820502</c:v>
                </c:pt>
                <c:pt idx="2101">
                  <c:v>0.43367946563961374</c:v>
                </c:pt>
                <c:pt idx="2102">
                  <c:v>-0.29974697599474198</c:v>
                </c:pt>
                <c:pt idx="2103">
                  <c:v>-6.6956772131859417E-3</c:v>
                </c:pt>
                <c:pt idx="2104">
                  <c:v>0.16196825222813671</c:v>
                </c:pt>
                <c:pt idx="2105">
                  <c:v>0.4924046655333626</c:v>
                </c:pt>
                <c:pt idx="2106">
                  <c:v>-0.35303861301084905</c:v>
                </c:pt>
                <c:pt idx="2107">
                  <c:v>-0.18433465919509043</c:v>
                </c:pt>
                <c:pt idx="2108">
                  <c:v>0.97680915373421395</c:v>
                </c:pt>
                <c:pt idx="2109">
                  <c:v>-0.26399764985003871</c:v>
                </c:pt>
                <c:pt idx="2110">
                  <c:v>0.3715779925081964</c:v>
                </c:pt>
                <c:pt idx="2111">
                  <c:v>-0.6920656612767182</c:v>
                </c:pt>
                <c:pt idx="2112">
                  <c:v>-0.15637837362035747</c:v>
                </c:pt>
                <c:pt idx="2113">
                  <c:v>0</c:v>
                </c:pt>
                <c:pt idx="2114">
                  <c:v>-0.40901770363252249</c:v>
                </c:pt>
                <c:pt idx="2115">
                  <c:v>-3.114378385943084E-2</c:v>
                </c:pt>
                <c:pt idx="2116">
                  <c:v>-0.58305525232345157</c:v>
                </c:pt>
                <c:pt idx="2117">
                  <c:v>-7.7530922167469971E-2</c:v>
                </c:pt>
                <c:pt idx="2118">
                  <c:v>-0.56917769007886021</c:v>
                </c:pt>
                <c:pt idx="2119">
                  <c:v>0</c:v>
                </c:pt>
                <c:pt idx="2120">
                  <c:v>2.9649042673528938E-2</c:v>
                </c:pt>
                <c:pt idx="2121">
                  <c:v>0.3724974372140572</c:v>
                </c:pt>
                <c:pt idx="2122">
                  <c:v>0.7976866467858722</c:v>
                </c:pt>
                <c:pt idx="2123">
                  <c:v>0.66837170587381745</c:v>
                </c:pt>
                <c:pt idx="2124">
                  <c:v>-3.0793994177448863E-2</c:v>
                </c:pt>
                <c:pt idx="2125">
                  <c:v>-0.49579217732073305</c:v>
                </c:pt>
                <c:pt idx="2126">
                  <c:v>-0.84073861031907893</c:v>
                </c:pt>
                <c:pt idx="2127">
                  <c:v>-0.1413538673083195</c:v>
                </c:pt>
                <c:pt idx="2128">
                  <c:v>2.9250078539171841E-2</c:v>
                </c:pt>
                <c:pt idx="2129">
                  <c:v>0.90398293432429211</c:v>
                </c:pt>
                <c:pt idx="2130">
                  <c:v>-0.59920157523730111</c:v>
                </c:pt>
                <c:pt idx="2131">
                  <c:v>-0.69907826739816359</c:v>
                </c:pt>
                <c:pt idx="2132">
                  <c:v>6.8226500298070356E-2</c:v>
                </c:pt>
                <c:pt idx="2133">
                  <c:v>0</c:v>
                </c:pt>
                <c:pt idx="2134">
                  <c:v>-6.1202052077510231E-3</c:v>
                </c:pt>
                <c:pt idx="2135">
                  <c:v>-7.3650606741954588E-2</c:v>
                </c:pt>
                <c:pt idx="2136">
                  <c:v>-0.41893353289200463</c:v>
                </c:pt>
                <c:pt idx="2137">
                  <c:v>0.66676721219325652</c:v>
                </c:pt>
                <c:pt idx="2138">
                  <c:v>0.33112392058456669</c:v>
                </c:pt>
                <c:pt idx="2139">
                  <c:v>0.67800410791612897</c:v>
                </c:pt>
                <c:pt idx="2140">
                  <c:v>-8.2140262977173223E-2</c:v>
                </c:pt>
                <c:pt idx="2141">
                  <c:v>0.17521819088971935</c:v>
                </c:pt>
                <c:pt idx="2142">
                  <c:v>-0.15308465234089083</c:v>
                </c:pt>
                <c:pt idx="2143">
                  <c:v>-7.3930495013347711E-3</c:v>
                </c:pt>
                <c:pt idx="2144">
                  <c:v>-0.426362855445651</c:v>
                </c:pt>
                <c:pt idx="2145">
                  <c:v>0.23270146889572879</c:v>
                </c:pt>
                <c:pt idx="2146">
                  <c:v>0.33395588118823827</c:v>
                </c:pt>
                <c:pt idx="2147">
                  <c:v>-0.52822964360056224</c:v>
                </c:pt>
                <c:pt idx="2148">
                  <c:v>-0.30925433482338649</c:v>
                </c:pt>
                <c:pt idx="2149">
                  <c:v>0.69276600700679947</c:v>
                </c:pt>
                <c:pt idx="2150">
                  <c:v>0</c:v>
                </c:pt>
                <c:pt idx="2151">
                  <c:v>0.71439737176492346</c:v>
                </c:pt>
                <c:pt idx="2152">
                  <c:v>-0.93241329605650791</c:v>
                </c:pt>
                <c:pt idx="2153">
                  <c:v>0.65386456150143046</c:v>
                </c:pt>
                <c:pt idx="2154">
                  <c:v>7.5999702849796333E-2</c:v>
                </c:pt>
                <c:pt idx="2155">
                  <c:v>-5.2699433897019053E-2</c:v>
                </c:pt>
                <c:pt idx="2156">
                  <c:v>0.13906499849586945</c:v>
                </c:pt>
                <c:pt idx="2157">
                  <c:v>0.11718960625746593</c:v>
                </c:pt>
                <c:pt idx="2158">
                  <c:v>0.23407533955380433</c:v>
                </c:pt>
                <c:pt idx="2159">
                  <c:v>-0.86937126152276667</c:v>
                </c:pt>
                <c:pt idx="2160">
                  <c:v>-0.36251362284811484</c:v>
                </c:pt>
                <c:pt idx="2161">
                  <c:v>-0.21296424532734179</c:v>
                </c:pt>
                <c:pt idx="2162">
                  <c:v>-9.2629133103350157E-3</c:v>
                </c:pt>
                <c:pt idx="2163">
                  <c:v>0.57813599040194752</c:v>
                </c:pt>
                <c:pt idx="2164">
                  <c:v>-0.55712344335380504</c:v>
                </c:pt>
                <c:pt idx="2165">
                  <c:v>6.7105999393284349E-2</c:v>
                </c:pt>
                <c:pt idx="2166">
                  <c:v>-0.75789848463016662</c:v>
                </c:pt>
                <c:pt idx="2167">
                  <c:v>-0.50784590011804276</c:v>
                </c:pt>
                <c:pt idx="2168">
                  <c:v>-0.11135747366397845</c:v>
                </c:pt>
                <c:pt idx="2169">
                  <c:v>-0.10728966352251042</c:v>
                </c:pt>
                <c:pt idx="2170">
                  <c:v>0.17693015577128304</c:v>
                </c:pt>
                <c:pt idx="2171">
                  <c:v>-8.5580103009386357E-2</c:v>
                </c:pt>
                <c:pt idx="2172">
                  <c:v>-0.62620425456554674</c:v>
                </c:pt>
                <c:pt idx="2173">
                  <c:v>-0.8003967640028663</c:v>
                </c:pt>
                <c:pt idx="2174">
                  <c:v>-0.59261138507888522</c:v>
                </c:pt>
                <c:pt idx="2175">
                  <c:v>0.63394417591279884</c:v>
                </c:pt>
                <c:pt idx="2176">
                  <c:v>-0.24184791479726755</c:v>
                </c:pt>
                <c:pt idx="2177">
                  <c:v>-0.56277737890271451</c:v>
                </c:pt>
                <c:pt idx="2178">
                  <c:v>-0.14768475684759921</c:v>
                </c:pt>
                <c:pt idx="2179">
                  <c:v>-0.79396652777932974</c:v>
                </c:pt>
                <c:pt idx="2180">
                  <c:v>0.21582405389096793</c:v>
                </c:pt>
                <c:pt idx="2181">
                  <c:v>0.8059391233198524</c:v>
                </c:pt>
                <c:pt idx="2182">
                  <c:v>-0.91948372104686948</c:v>
                </c:pt>
                <c:pt idx="2183">
                  <c:v>0</c:v>
                </c:pt>
                <c:pt idx="2184">
                  <c:v>-0.34989804381891942</c:v>
                </c:pt>
                <c:pt idx="2185">
                  <c:v>8.5326178057825497E-2</c:v>
                </c:pt>
                <c:pt idx="2186">
                  <c:v>-0.42007152566865996</c:v>
                </c:pt>
                <c:pt idx="2187">
                  <c:v>0.25727558324158167</c:v>
                </c:pt>
                <c:pt idx="2188">
                  <c:v>0.62359280330606526</c:v>
                </c:pt>
                <c:pt idx="2189">
                  <c:v>0.15856670110479995</c:v>
                </c:pt>
                <c:pt idx="2190">
                  <c:v>-4.7443580016323761E-2</c:v>
                </c:pt>
                <c:pt idx="2191">
                  <c:v>0</c:v>
                </c:pt>
                <c:pt idx="2192">
                  <c:v>-0.406494240039667</c:v>
                </c:pt>
                <c:pt idx="2193">
                  <c:v>0.22246612437123589</c:v>
                </c:pt>
                <c:pt idx="2194">
                  <c:v>-0.90747113782523436</c:v>
                </c:pt>
                <c:pt idx="2195">
                  <c:v>-1.7220725924005476E-2</c:v>
                </c:pt>
                <c:pt idx="2196">
                  <c:v>0.19924708569356614</c:v>
                </c:pt>
                <c:pt idx="2197">
                  <c:v>-0.26115792159622586</c:v>
                </c:pt>
                <c:pt idx="2198">
                  <c:v>0.37804121898980159</c:v>
                </c:pt>
                <c:pt idx="2199">
                  <c:v>0.39310781764278441</c:v>
                </c:pt>
                <c:pt idx="2200">
                  <c:v>-0.66916732956249381</c:v>
                </c:pt>
                <c:pt idx="2201">
                  <c:v>-0.70881757073219187</c:v>
                </c:pt>
                <c:pt idx="2202">
                  <c:v>-0.85640640303720295</c:v>
                </c:pt>
                <c:pt idx="2203">
                  <c:v>-0.56527648406352227</c:v>
                </c:pt>
                <c:pt idx="2204">
                  <c:v>0.2048564261626267</c:v>
                </c:pt>
                <c:pt idx="2205">
                  <c:v>-0.21231305548801555</c:v>
                </c:pt>
                <c:pt idx="2206">
                  <c:v>-0.21661271461160936</c:v>
                </c:pt>
                <c:pt idx="2207">
                  <c:v>-0.42786934843058322</c:v>
                </c:pt>
                <c:pt idx="2208">
                  <c:v>-0.29979072075040192</c:v>
                </c:pt>
                <c:pt idx="2209">
                  <c:v>-0.55874527503648197</c:v>
                </c:pt>
                <c:pt idx="2210">
                  <c:v>-0.51904156396709999</c:v>
                </c:pt>
                <c:pt idx="2211">
                  <c:v>-0.26048874360704688</c:v>
                </c:pt>
                <c:pt idx="2212">
                  <c:v>0.64273425958337005</c:v>
                </c:pt>
                <c:pt idx="2213">
                  <c:v>0.81287797200429768</c:v>
                </c:pt>
                <c:pt idx="2214">
                  <c:v>-0.20445164576831829</c:v>
                </c:pt>
                <c:pt idx="2215">
                  <c:v>0.34733179512645596</c:v>
                </c:pt>
                <c:pt idx="2216">
                  <c:v>0.43370447392902711</c:v>
                </c:pt>
                <c:pt idx="2217">
                  <c:v>0.63348393369902978</c:v>
                </c:pt>
                <c:pt idx="2218">
                  <c:v>0.33126540992683884</c:v>
                </c:pt>
                <c:pt idx="2219">
                  <c:v>0.96133508447441174</c:v>
                </c:pt>
                <c:pt idx="2220">
                  <c:v>-0.16408023596483542</c:v>
                </c:pt>
                <c:pt idx="2221">
                  <c:v>-0.14651587956276349</c:v>
                </c:pt>
                <c:pt idx="2222">
                  <c:v>-0.9515851816579628</c:v>
                </c:pt>
                <c:pt idx="2223">
                  <c:v>0.94356462672431995</c:v>
                </c:pt>
                <c:pt idx="2224">
                  <c:v>-0.51742286214708866</c:v>
                </c:pt>
                <c:pt idx="2225">
                  <c:v>-0.34210349053917177</c:v>
                </c:pt>
                <c:pt idx="2226">
                  <c:v>0.38487998155114239</c:v>
                </c:pt>
                <c:pt idx="2227">
                  <c:v>-0.20787055363199902</c:v>
                </c:pt>
                <c:pt idx="2228">
                  <c:v>0.95808831232041014</c:v>
                </c:pt>
                <c:pt idx="2229">
                  <c:v>-0.71545927953824284</c:v>
                </c:pt>
                <c:pt idx="2230">
                  <c:v>0.13020966119246044</c:v>
                </c:pt>
                <c:pt idx="2231">
                  <c:v>-0.75055763197361303</c:v>
                </c:pt>
                <c:pt idx="2232">
                  <c:v>-0.1200183086946969</c:v>
                </c:pt>
                <c:pt idx="2233">
                  <c:v>-0.56882531707851369</c:v>
                </c:pt>
                <c:pt idx="2234">
                  <c:v>-0.65116942545892287</c:v>
                </c:pt>
                <c:pt idx="2235">
                  <c:v>-0.45788448865336895</c:v>
                </c:pt>
                <c:pt idx="2236">
                  <c:v>-0.43910560645843033</c:v>
                </c:pt>
                <c:pt idx="2237">
                  <c:v>5.1319651284325439E-2</c:v>
                </c:pt>
                <c:pt idx="2238">
                  <c:v>7.2276684934246688E-2</c:v>
                </c:pt>
                <c:pt idx="2239">
                  <c:v>-6.1466682040810385E-2</c:v>
                </c:pt>
                <c:pt idx="2240">
                  <c:v>-0.83180690713717131</c:v>
                </c:pt>
                <c:pt idx="2241">
                  <c:v>-0.61623354271268127</c:v>
                </c:pt>
                <c:pt idx="2242">
                  <c:v>-0.39445018329793785</c:v>
                </c:pt>
                <c:pt idx="2243">
                  <c:v>0.64248552285756322</c:v>
                </c:pt>
                <c:pt idx="2244">
                  <c:v>0.47242680735857029</c:v>
                </c:pt>
                <c:pt idx="2245">
                  <c:v>-0.62240801461533779</c:v>
                </c:pt>
                <c:pt idx="2246">
                  <c:v>0.39961208560842187</c:v>
                </c:pt>
                <c:pt idx="2247">
                  <c:v>-0.45207775568870584</c:v>
                </c:pt>
                <c:pt idx="2248">
                  <c:v>0.17468357505390175</c:v>
                </c:pt>
                <c:pt idx="2249">
                  <c:v>-0.47678414949476594</c:v>
                </c:pt>
                <c:pt idx="2250">
                  <c:v>0.23921377880969577</c:v>
                </c:pt>
                <c:pt idx="2251">
                  <c:v>-0.1407862479411178</c:v>
                </c:pt>
                <c:pt idx="2252">
                  <c:v>0.23005858024656883</c:v>
                </c:pt>
                <c:pt idx="2253">
                  <c:v>0.63717432876010627</c:v>
                </c:pt>
                <c:pt idx="2254">
                  <c:v>-0.5359405977197369</c:v>
                </c:pt>
                <c:pt idx="2255">
                  <c:v>-0.3076557883765374</c:v>
                </c:pt>
                <c:pt idx="2256">
                  <c:v>-1.4773112096144084E-2</c:v>
                </c:pt>
                <c:pt idx="2257">
                  <c:v>0.93191704321226709</c:v>
                </c:pt>
                <c:pt idx="2258">
                  <c:v>-8.344938618594254E-2</c:v>
                </c:pt>
                <c:pt idx="2259">
                  <c:v>0</c:v>
                </c:pt>
                <c:pt idx="2260">
                  <c:v>0</c:v>
                </c:pt>
                <c:pt idx="2261">
                  <c:v>-0.74412976746806203</c:v>
                </c:pt>
                <c:pt idx="2262">
                  <c:v>0.20653707701696772</c:v>
                </c:pt>
                <c:pt idx="2263">
                  <c:v>0.76740743925862043</c:v>
                </c:pt>
                <c:pt idx="2264">
                  <c:v>0.30606051785041116</c:v>
                </c:pt>
                <c:pt idx="2265">
                  <c:v>0.68453641580443447</c:v>
                </c:pt>
                <c:pt idx="2266">
                  <c:v>0</c:v>
                </c:pt>
                <c:pt idx="2267">
                  <c:v>0.31871561850171354</c:v>
                </c:pt>
                <c:pt idx="2268">
                  <c:v>-0.5895206897316706</c:v>
                </c:pt>
                <c:pt idx="2269">
                  <c:v>-0.48330421246211314</c:v>
                </c:pt>
                <c:pt idx="2270">
                  <c:v>0</c:v>
                </c:pt>
                <c:pt idx="2271">
                  <c:v>3.208741672308818E-2</c:v>
                </c:pt>
                <c:pt idx="2272">
                  <c:v>-9.7206579864688294E-2</c:v>
                </c:pt>
                <c:pt idx="2273">
                  <c:v>-8.2481095639732244E-2</c:v>
                </c:pt>
                <c:pt idx="2274">
                  <c:v>-0.82947405045358857</c:v>
                </c:pt>
                <c:pt idx="2275">
                  <c:v>-0.35031655398306644</c:v>
                </c:pt>
                <c:pt idx="2276">
                  <c:v>7.3875913297124729E-2</c:v>
                </c:pt>
                <c:pt idx="2277">
                  <c:v>0.48637848700255271</c:v>
                </c:pt>
                <c:pt idx="2278">
                  <c:v>-0.12201046520807093</c:v>
                </c:pt>
                <c:pt idx="2279">
                  <c:v>-0.11016553137844445</c:v>
                </c:pt>
                <c:pt idx="2280">
                  <c:v>-0.62981710068075314</c:v>
                </c:pt>
                <c:pt idx="2281">
                  <c:v>0.13558013545588932</c:v>
                </c:pt>
                <c:pt idx="2282">
                  <c:v>0.92102127549057711</c:v>
                </c:pt>
                <c:pt idx="2283">
                  <c:v>4.4883252134056993E-2</c:v>
                </c:pt>
                <c:pt idx="2284">
                  <c:v>-0.79981227405915001</c:v>
                </c:pt>
                <c:pt idx="2285">
                  <c:v>0.54250499211946024</c:v>
                </c:pt>
                <c:pt idx="2286">
                  <c:v>-0.33364905106721948</c:v>
                </c:pt>
                <c:pt idx="2287">
                  <c:v>0.85057974692651073</c:v>
                </c:pt>
                <c:pt idx="2288">
                  <c:v>-0.83779247721229688</c:v>
                </c:pt>
                <c:pt idx="2289">
                  <c:v>1.1659590200822948E-2</c:v>
                </c:pt>
                <c:pt idx="2290">
                  <c:v>0.82639223295851405</c:v>
                </c:pt>
                <c:pt idx="2291">
                  <c:v>-0.51470533282954789</c:v>
                </c:pt>
                <c:pt idx="2292">
                  <c:v>6.278937298679875E-2</c:v>
                </c:pt>
                <c:pt idx="2293">
                  <c:v>0.17768253829206065</c:v>
                </c:pt>
                <c:pt idx="2294">
                  <c:v>-0.85743856367918858</c:v>
                </c:pt>
                <c:pt idx="2295">
                  <c:v>-0.89651546722431819</c:v>
                </c:pt>
                <c:pt idx="2296">
                  <c:v>0.49924182597971362</c:v>
                </c:pt>
                <c:pt idx="2297">
                  <c:v>-0.69834452078996145</c:v>
                </c:pt>
                <c:pt idx="2298">
                  <c:v>-0.94921344781635897</c:v>
                </c:pt>
                <c:pt idx="2299">
                  <c:v>-0.72008319127196962</c:v>
                </c:pt>
                <c:pt idx="2300">
                  <c:v>-0.30688122077797536</c:v>
                </c:pt>
                <c:pt idx="2301">
                  <c:v>-9.567454487625757E-3</c:v>
                </c:pt>
                <c:pt idx="2302">
                  <c:v>0.14865562872057228</c:v>
                </c:pt>
                <c:pt idx="2303">
                  <c:v>0.86604754569206499</c:v>
                </c:pt>
                <c:pt idx="2304">
                  <c:v>-0.55729666657727406</c:v>
                </c:pt>
                <c:pt idx="2305">
                  <c:v>-0.48000686135912651</c:v>
                </c:pt>
                <c:pt idx="2306">
                  <c:v>-0.47555100037170478</c:v>
                </c:pt>
                <c:pt idx="2307">
                  <c:v>-0.42537376358160434</c:v>
                </c:pt>
                <c:pt idx="2308">
                  <c:v>-0.33306087500257897</c:v>
                </c:pt>
                <c:pt idx="2309">
                  <c:v>-0.33113750748683979</c:v>
                </c:pt>
                <c:pt idx="2310">
                  <c:v>-8.0515083568771892E-2</c:v>
                </c:pt>
                <c:pt idx="2311">
                  <c:v>-0.30748276873571934</c:v>
                </c:pt>
                <c:pt idx="2312">
                  <c:v>-9.9904183927193899E-2</c:v>
                </c:pt>
                <c:pt idx="2313">
                  <c:v>-0.82263798033359514</c:v>
                </c:pt>
                <c:pt idx="2314">
                  <c:v>-0.70673177523680497</c:v>
                </c:pt>
                <c:pt idx="2315">
                  <c:v>-0.88848193563684219</c:v>
                </c:pt>
                <c:pt idx="2316">
                  <c:v>-0.52882495087155512</c:v>
                </c:pt>
                <c:pt idx="2317">
                  <c:v>0.83355453346905339</c:v>
                </c:pt>
                <c:pt idx="2318">
                  <c:v>-7.4096918312586649E-2</c:v>
                </c:pt>
                <c:pt idx="2319">
                  <c:v>0.10772591112557363</c:v>
                </c:pt>
                <c:pt idx="2320">
                  <c:v>0.43163769703065558</c:v>
                </c:pt>
                <c:pt idx="2321">
                  <c:v>0.14959627359325287</c:v>
                </c:pt>
                <c:pt idx="2322">
                  <c:v>-0.94467170379517484</c:v>
                </c:pt>
                <c:pt idx="2323">
                  <c:v>-0.71342819504639654</c:v>
                </c:pt>
                <c:pt idx="2324">
                  <c:v>5.2487587966971526E-2</c:v>
                </c:pt>
                <c:pt idx="2325">
                  <c:v>0.21118817814237989</c:v>
                </c:pt>
                <c:pt idx="2326">
                  <c:v>8.2608602728920788E-2</c:v>
                </c:pt>
                <c:pt idx="2327">
                  <c:v>-0.17300205292005574</c:v>
                </c:pt>
                <c:pt idx="2328">
                  <c:v>-0.74937026097775861</c:v>
                </c:pt>
                <c:pt idx="2329">
                  <c:v>-0.44471603625822814</c:v>
                </c:pt>
                <c:pt idx="2330">
                  <c:v>-7.7543613039110809E-2</c:v>
                </c:pt>
                <c:pt idx="2331">
                  <c:v>-0.45358251376176995</c:v>
                </c:pt>
                <c:pt idx="2332">
                  <c:v>0.1503827248297821</c:v>
                </c:pt>
                <c:pt idx="2333">
                  <c:v>-0.78237185013681299</c:v>
                </c:pt>
                <c:pt idx="2334">
                  <c:v>-0.31138216429838983</c:v>
                </c:pt>
                <c:pt idx="2335">
                  <c:v>0.3362980471324637</c:v>
                </c:pt>
                <c:pt idx="2336">
                  <c:v>0.34672745272800598</c:v>
                </c:pt>
                <c:pt idx="2337">
                  <c:v>0.75383442621532248</c:v>
                </c:pt>
                <c:pt idx="2338">
                  <c:v>0.78321714129912978</c:v>
                </c:pt>
                <c:pt idx="2339">
                  <c:v>8.6382956926728899E-2</c:v>
                </c:pt>
                <c:pt idx="2340">
                  <c:v>-0.36901151980777869</c:v>
                </c:pt>
                <c:pt idx="2341">
                  <c:v>-0.71141923927659301</c:v>
                </c:pt>
                <c:pt idx="2342">
                  <c:v>0.40556173514178057</c:v>
                </c:pt>
                <c:pt idx="2343">
                  <c:v>-3.8815367777599995E-2</c:v>
                </c:pt>
                <c:pt idx="2344">
                  <c:v>-0.83291002100192335</c:v>
                </c:pt>
                <c:pt idx="2345">
                  <c:v>0.56994187219113901</c:v>
                </c:pt>
                <c:pt idx="2346">
                  <c:v>0.13466951354341386</c:v>
                </c:pt>
                <c:pt idx="2347">
                  <c:v>-0.49727571460476994</c:v>
                </c:pt>
                <c:pt idx="2348">
                  <c:v>-0.20475655683830213</c:v>
                </c:pt>
                <c:pt idx="2349">
                  <c:v>-0.19904734493809564</c:v>
                </c:pt>
                <c:pt idx="2350">
                  <c:v>-0.11218012021089932</c:v>
                </c:pt>
                <c:pt idx="2351">
                  <c:v>-0.48040687200394683</c:v>
                </c:pt>
                <c:pt idx="2352">
                  <c:v>-0.15024599713797768</c:v>
                </c:pt>
                <c:pt idx="2353">
                  <c:v>0.33357217125440169</c:v>
                </c:pt>
                <c:pt idx="2354">
                  <c:v>-0.89826384101814671</c:v>
                </c:pt>
                <c:pt idx="2355">
                  <c:v>0.91466260258422449</c:v>
                </c:pt>
                <c:pt idx="2356">
                  <c:v>-0.27548353997150127</c:v>
                </c:pt>
                <c:pt idx="2357">
                  <c:v>0.20116329459447871</c:v>
                </c:pt>
                <c:pt idx="2358">
                  <c:v>-6.3018804225613428E-2</c:v>
                </c:pt>
                <c:pt idx="2359">
                  <c:v>0.29088892391894622</c:v>
                </c:pt>
                <c:pt idx="2360">
                  <c:v>1.6565552887138169E-2</c:v>
                </c:pt>
                <c:pt idx="2361">
                  <c:v>0.67324330749574657</c:v>
                </c:pt>
                <c:pt idx="2362">
                  <c:v>0.72773788125434802</c:v>
                </c:pt>
                <c:pt idx="2363">
                  <c:v>0.12223586780803483</c:v>
                </c:pt>
                <c:pt idx="2364">
                  <c:v>0.46960477905908221</c:v>
                </c:pt>
                <c:pt idx="2365">
                  <c:v>-0.18928226564808809</c:v>
                </c:pt>
                <c:pt idx="2366">
                  <c:v>-0.1630261994663981</c:v>
                </c:pt>
                <c:pt idx="2367">
                  <c:v>0.50485979009447723</c:v>
                </c:pt>
                <c:pt idx="2368">
                  <c:v>-0.22211433426454058</c:v>
                </c:pt>
                <c:pt idx="2369">
                  <c:v>-0.14376018781312611</c:v>
                </c:pt>
                <c:pt idx="2370">
                  <c:v>0.36709063645683909</c:v>
                </c:pt>
                <c:pt idx="2371">
                  <c:v>-0.80842508050477391</c:v>
                </c:pt>
                <c:pt idx="2372">
                  <c:v>-0.47776554996613724</c:v>
                </c:pt>
                <c:pt idx="2373">
                  <c:v>-0.53411863573650431</c:v>
                </c:pt>
                <c:pt idx="2374">
                  <c:v>-0.41645371374212614</c:v>
                </c:pt>
                <c:pt idx="2375">
                  <c:v>-0.57676895027226505</c:v>
                </c:pt>
                <c:pt idx="2376">
                  <c:v>-0.34025864349360718</c:v>
                </c:pt>
                <c:pt idx="2377">
                  <c:v>0</c:v>
                </c:pt>
                <c:pt idx="2378">
                  <c:v>-0.58467795463937344</c:v>
                </c:pt>
                <c:pt idx="2379">
                  <c:v>0</c:v>
                </c:pt>
                <c:pt idx="2380">
                  <c:v>-0.10631127764382843</c:v>
                </c:pt>
                <c:pt idx="2381">
                  <c:v>0.83963667731281211</c:v>
                </c:pt>
                <c:pt idx="2382">
                  <c:v>-0.28908301487795046</c:v>
                </c:pt>
                <c:pt idx="2383">
                  <c:v>-0.18444572741481322</c:v>
                </c:pt>
                <c:pt idx="2384">
                  <c:v>0.8745648552582217</c:v>
                </c:pt>
                <c:pt idx="2385">
                  <c:v>0.9434070490965617</c:v>
                </c:pt>
                <c:pt idx="2386">
                  <c:v>0.38185636035081499</c:v>
                </c:pt>
                <c:pt idx="2387">
                  <c:v>-0.39835939964443517</c:v>
                </c:pt>
                <c:pt idx="2388">
                  <c:v>0.29779803976282976</c:v>
                </c:pt>
                <c:pt idx="2389">
                  <c:v>0.68902717458814522</c:v>
                </c:pt>
                <c:pt idx="2390">
                  <c:v>0.53509959031455723</c:v>
                </c:pt>
                <c:pt idx="2391">
                  <c:v>-0.25155008192502692</c:v>
                </c:pt>
                <c:pt idx="2392">
                  <c:v>-0.68431091014004763</c:v>
                </c:pt>
                <c:pt idx="2393">
                  <c:v>-0.44732224439572971</c:v>
                </c:pt>
                <c:pt idx="2394">
                  <c:v>-0.9073814285204207</c:v>
                </c:pt>
                <c:pt idx="2395">
                  <c:v>0</c:v>
                </c:pt>
                <c:pt idx="2396">
                  <c:v>0</c:v>
                </c:pt>
                <c:pt idx="2397">
                  <c:v>-0.46044288338942868</c:v>
                </c:pt>
                <c:pt idx="2398">
                  <c:v>0.19703599418692522</c:v>
                </c:pt>
                <c:pt idx="2399">
                  <c:v>0.48104411603266839</c:v>
                </c:pt>
                <c:pt idx="2400">
                  <c:v>-0.5874555647490074</c:v>
                </c:pt>
                <c:pt idx="2401">
                  <c:v>-0.90519576194531859</c:v>
                </c:pt>
                <c:pt idx="2402">
                  <c:v>0.92746588962634169</c:v>
                </c:pt>
                <c:pt idx="2403">
                  <c:v>-0.73427598949140016</c:v>
                </c:pt>
                <c:pt idx="2404">
                  <c:v>-0.69859455537357018</c:v>
                </c:pt>
                <c:pt idx="2405">
                  <c:v>-0.57986848265474833</c:v>
                </c:pt>
                <c:pt idx="2406">
                  <c:v>-2.15857526090119E-2</c:v>
                </c:pt>
                <c:pt idx="2407">
                  <c:v>0.81097916792330293</c:v>
                </c:pt>
                <c:pt idx="2408">
                  <c:v>0.88334265893148567</c:v>
                </c:pt>
                <c:pt idx="2409">
                  <c:v>-0.67789910818772414</c:v>
                </c:pt>
                <c:pt idx="2410">
                  <c:v>-0.63862497312607747</c:v>
                </c:pt>
                <c:pt idx="2411">
                  <c:v>0</c:v>
                </c:pt>
                <c:pt idx="2412">
                  <c:v>-0.45245763382967497</c:v>
                </c:pt>
                <c:pt idx="2413">
                  <c:v>-0.78121608674349186</c:v>
                </c:pt>
                <c:pt idx="2414">
                  <c:v>-0.56726439674337725</c:v>
                </c:pt>
                <c:pt idx="2415">
                  <c:v>-0.31985405438730302</c:v>
                </c:pt>
                <c:pt idx="2416">
                  <c:v>0.63813822380898044</c:v>
                </c:pt>
                <c:pt idx="2417">
                  <c:v>0.26791889718228085</c:v>
                </c:pt>
                <c:pt idx="2418">
                  <c:v>-3.6317700905398403E-2</c:v>
                </c:pt>
                <c:pt idx="2419">
                  <c:v>0.28024157904380093</c:v>
                </c:pt>
                <c:pt idx="2420">
                  <c:v>0.67253381998114414</c:v>
                </c:pt>
                <c:pt idx="2421">
                  <c:v>-0.22565249107445901</c:v>
                </c:pt>
                <c:pt idx="2422">
                  <c:v>0.69076490211755925</c:v>
                </c:pt>
                <c:pt idx="2423">
                  <c:v>1.6531412547655298E-2</c:v>
                </c:pt>
                <c:pt idx="2424">
                  <c:v>0.33283450048781688</c:v>
                </c:pt>
                <c:pt idx="2425">
                  <c:v>0.55863403259041888</c:v>
                </c:pt>
                <c:pt idx="2426">
                  <c:v>0.85424600945198959</c:v>
                </c:pt>
                <c:pt idx="2427">
                  <c:v>-0.68948804464389923</c:v>
                </c:pt>
                <c:pt idx="2428">
                  <c:v>0.43136138342009861</c:v>
                </c:pt>
                <c:pt idx="2429">
                  <c:v>-0.49982546642704645</c:v>
                </c:pt>
                <c:pt idx="2430">
                  <c:v>-0.2336782615517761</c:v>
                </c:pt>
                <c:pt idx="2431">
                  <c:v>-1.5748268868045498E-3</c:v>
                </c:pt>
                <c:pt idx="2432">
                  <c:v>0</c:v>
                </c:pt>
                <c:pt idx="2433">
                  <c:v>0.46806518561585975</c:v>
                </c:pt>
                <c:pt idx="2434">
                  <c:v>-0.74323855348276435</c:v>
                </c:pt>
                <c:pt idx="2435">
                  <c:v>0.7557767067418808</c:v>
                </c:pt>
                <c:pt idx="2436">
                  <c:v>-0.26714216809602509</c:v>
                </c:pt>
                <c:pt idx="2437">
                  <c:v>-0.48065324768304629</c:v>
                </c:pt>
                <c:pt idx="2438">
                  <c:v>-0.70782584671166648</c:v>
                </c:pt>
                <c:pt idx="2439">
                  <c:v>0.2104015493089649</c:v>
                </c:pt>
                <c:pt idx="2440">
                  <c:v>-7.5789235965983276E-2</c:v>
                </c:pt>
                <c:pt idx="2441">
                  <c:v>0.17540221715669588</c:v>
                </c:pt>
                <c:pt idx="2442">
                  <c:v>0.29933324096611674</c:v>
                </c:pt>
                <c:pt idx="2443">
                  <c:v>0.86922831331192119</c:v>
                </c:pt>
                <c:pt idx="2444">
                  <c:v>-0.7884798629612757</c:v>
                </c:pt>
                <c:pt idx="2445">
                  <c:v>-0.28282055360300318</c:v>
                </c:pt>
                <c:pt idx="2446">
                  <c:v>-0.82218523820425937</c:v>
                </c:pt>
                <c:pt idx="2447">
                  <c:v>0.28337051002910923</c:v>
                </c:pt>
                <c:pt idx="2448">
                  <c:v>-0.22355606553469048</c:v>
                </c:pt>
                <c:pt idx="2449">
                  <c:v>0.1531810877217456</c:v>
                </c:pt>
                <c:pt idx="2450">
                  <c:v>-9.1844375241888265E-2</c:v>
                </c:pt>
                <c:pt idx="2451">
                  <c:v>0.15563295012988498</c:v>
                </c:pt>
                <c:pt idx="2452">
                  <c:v>0.29186893224820942</c:v>
                </c:pt>
                <c:pt idx="2453">
                  <c:v>-4.9384240805829872E-4</c:v>
                </c:pt>
                <c:pt idx="2454">
                  <c:v>0.68019985950287409</c:v>
                </c:pt>
                <c:pt idx="2455">
                  <c:v>-0.2143282780474064</c:v>
                </c:pt>
                <c:pt idx="2456">
                  <c:v>0.46389931385314581</c:v>
                </c:pt>
                <c:pt idx="2457">
                  <c:v>0.53711447572920235</c:v>
                </c:pt>
                <c:pt idx="2458">
                  <c:v>-0.34510334308133406</c:v>
                </c:pt>
                <c:pt idx="2459">
                  <c:v>-0.764475632961232</c:v>
                </c:pt>
                <c:pt idx="2460">
                  <c:v>0.2572392528957278</c:v>
                </c:pt>
                <c:pt idx="2461">
                  <c:v>-0.81756467945893452</c:v>
                </c:pt>
                <c:pt idx="2462">
                  <c:v>0.18859598621233006</c:v>
                </c:pt>
                <c:pt idx="2463">
                  <c:v>0.56900747459985679</c:v>
                </c:pt>
                <c:pt idx="2464">
                  <c:v>0.62609891992136468</c:v>
                </c:pt>
                <c:pt idx="2465">
                  <c:v>-0.75334471148706228</c:v>
                </c:pt>
                <c:pt idx="2466">
                  <c:v>-0.63881623423828671</c:v>
                </c:pt>
                <c:pt idx="2467">
                  <c:v>-0.11011763271651469</c:v>
                </c:pt>
                <c:pt idx="2468">
                  <c:v>-0.47421063620384174</c:v>
                </c:pt>
                <c:pt idx="2469">
                  <c:v>-0.1115864923117994</c:v>
                </c:pt>
                <c:pt idx="2470">
                  <c:v>0.20436304872748787</c:v>
                </c:pt>
                <c:pt idx="2471">
                  <c:v>-4.3901759275243354E-2</c:v>
                </c:pt>
                <c:pt idx="2472">
                  <c:v>0.25812402454963201</c:v>
                </c:pt>
                <c:pt idx="2473">
                  <c:v>-0.51262410353149457</c:v>
                </c:pt>
                <c:pt idx="2474">
                  <c:v>0.1585033989774696</c:v>
                </c:pt>
                <c:pt idx="2475">
                  <c:v>0.22841171341956995</c:v>
                </c:pt>
                <c:pt idx="2476">
                  <c:v>0.32305454255796401</c:v>
                </c:pt>
                <c:pt idx="2477">
                  <c:v>0.20786042875528946</c:v>
                </c:pt>
                <c:pt idx="2478">
                  <c:v>0.27835037332706042</c:v>
                </c:pt>
                <c:pt idx="2479">
                  <c:v>-0.52624716537249216</c:v>
                </c:pt>
                <c:pt idx="2480">
                  <c:v>-0.25393337310309505</c:v>
                </c:pt>
                <c:pt idx="2481">
                  <c:v>-0.38818101791854198</c:v>
                </c:pt>
                <c:pt idx="2482">
                  <c:v>0.63075344654814103</c:v>
                </c:pt>
                <c:pt idx="2483">
                  <c:v>0.96108886911175362</c:v>
                </c:pt>
                <c:pt idx="2484">
                  <c:v>-0.46332587111175932</c:v>
                </c:pt>
                <c:pt idx="2485">
                  <c:v>-0.15333337580721015</c:v>
                </c:pt>
                <c:pt idx="2486">
                  <c:v>0.24741597146561736</c:v>
                </c:pt>
                <c:pt idx="2487">
                  <c:v>0.59834758864488624</c:v>
                </c:pt>
                <c:pt idx="2488">
                  <c:v>0.24566915254046337</c:v>
                </c:pt>
                <c:pt idx="2489">
                  <c:v>0.47450882200156724</c:v>
                </c:pt>
                <c:pt idx="2490">
                  <c:v>-0.58256743489879836</c:v>
                </c:pt>
                <c:pt idx="2491">
                  <c:v>-0.53992420628151849</c:v>
                </c:pt>
                <c:pt idx="2492">
                  <c:v>-7.3208125563735439E-3</c:v>
                </c:pt>
                <c:pt idx="2493">
                  <c:v>0.4593892942532441</c:v>
                </c:pt>
                <c:pt idx="2494">
                  <c:v>-0.13569492476784031</c:v>
                </c:pt>
                <c:pt idx="2495">
                  <c:v>0.3918326043139756</c:v>
                </c:pt>
                <c:pt idx="2496">
                  <c:v>-0.45149486664504607</c:v>
                </c:pt>
                <c:pt idx="2497">
                  <c:v>8.2232197532581652E-2</c:v>
                </c:pt>
                <c:pt idx="2498">
                  <c:v>0.41549412766281651</c:v>
                </c:pt>
                <c:pt idx="2499">
                  <c:v>-0.26100519851887466</c:v>
                </c:pt>
                <c:pt idx="2500">
                  <c:v>0.46968889861422153</c:v>
                </c:pt>
                <c:pt idx="2501">
                  <c:v>0.89535631263884785</c:v>
                </c:pt>
                <c:pt idx="2502">
                  <c:v>4.6697970391612109E-2</c:v>
                </c:pt>
                <c:pt idx="2503">
                  <c:v>-0.20727997784063723</c:v>
                </c:pt>
                <c:pt idx="2504">
                  <c:v>-0.75772090810095127</c:v>
                </c:pt>
                <c:pt idx="2505">
                  <c:v>-0.33668376042345077</c:v>
                </c:pt>
                <c:pt idx="2506">
                  <c:v>8.1010251363005992E-2</c:v>
                </c:pt>
                <c:pt idx="2507">
                  <c:v>0.32388788718247991</c:v>
                </c:pt>
                <c:pt idx="2508">
                  <c:v>-0.91390858633923122</c:v>
                </c:pt>
                <c:pt idx="2509">
                  <c:v>-0.34088751203804418</c:v>
                </c:pt>
                <c:pt idx="2510">
                  <c:v>-0.36937587241374059</c:v>
                </c:pt>
                <c:pt idx="2511">
                  <c:v>-0.25786907273753912</c:v>
                </c:pt>
                <c:pt idx="2512">
                  <c:v>-0.10355794382423901</c:v>
                </c:pt>
                <c:pt idx="2513">
                  <c:v>-0.89165088811569471</c:v>
                </c:pt>
                <c:pt idx="2514">
                  <c:v>3.3504052993883322E-2</c:v>
                </c:pt>
                <c:pt idx="2515">
                  <c:v>0.2766817863238914</c:v>
                </c:pt>
                <c:pt idx="2516">
                  <c:v>0</c:v>
                </c:pt>
                <c:pt idx="2517">
                  <c:v>0.34134088284706504</c:v>
                </c:pt>
                <c:pt idx="2518">
                  <c:v>-0.15725820400555349</c:v>
                </c:pt>
                <c:pt idx="2519">
                  <c:v>0.67889902657671319</c:v>
                </c:pt>
                <c:pt idx="2520">
                  <c:v>0.79201633873318467</c:v>
                </c:pt>
                <c:pt idx="2521">
                  <c:v>0.10191742680092358</c:v>
                </c:pt>
                <c:pt idx="2522">
                  <c:v>-0.15674130160346375</c:v>
                </c:pt>
                <c:pt idx="2523">
                  <c:v>6.4850805752769969E-2</c:v>
                </c:pt>
                <c:pt idx="2524">
                  <c:v>-0.86917864679167012</c:v>
                </c:pt>
                <c:pt idx="2525">
                  <c:v>0.25192086848816714</c:v>
                </c:pt>
                <c:pt idx="2526">
                  <c:v>-0.72765998517756858</c:v>
                </c:pt>
                <c:pt idx="2527">
                  <c:v>-0.60057613861771675</c:v>
                </c:pt>
                <c:pt idx="2528">
                  <c:v>-0.81775011235308004</c:v>
                </c:pt>
                <c:pt idx="2529">
                  <c:v>-0.85058027149903559</c:v>
                </c:pt>
                <c:pt idx="2530">
                  <c:v>-0.4909066757136899</c:v>
                </c:pt>
                <c:pt idx="2531">
                  <c:v>0.72532139034449328</c:v>
                </c:pt>
                <c:pt idx="2532">
                  <c:v>0.79466967440126335</c:v>
                </c:pt>
                <c:pt idx="2533">
                  <c:v>-0.66596160865267862</c:v>
                </c:pt>
                <c:pt idx="2534">
                  <c:v>-0.36682190022541455</c:v>
                </c:pt>
                <c:pt idx="2535">
                  <c:v>-5.3678370568066548E-2</c:v>
                </c:pt>
                <c:pt idx="2536">
                  <c:v>0.27639450450700426</c:v>
                </c:pt>
                <c:pt idx="2537">
                  <c:v>0</c:v>
                </c:pt>
                <c:pt idx="2538">
                  <c:v>0.80030956136057352</c:v>
                </c:pt>
                <c:pt idx="2539">
                  <c:v>-0.57150931761587254</c:v>
                </c:pt>
                <c:pt idx="2540">
                  <c:v>-1.7298911905596192E-2</c:v>
                </c:pt>
                <c:pt idx="2541">
                  <c:v>0.24426823740021519</c:v>
                </c:pt>
                <c:pt idx="2542">
                  <c:v>-0.18630597383929823</c:v>
                </c:pt>
                <c:pt idx="2543">
                  <c:v>-0.67698161718895866</c:v>
                </c:pt>
                <c:pt idx="2544">
                  <c:v>-0.82207084302394207</c:v>
                </c:pt>
                <c:pt idx="2545">
                  <c:v>-0.26421666713384306</c:v>
                </c:pt>
                <c:pt idx="2546">
                  <c:v>-0.18589889016363459</c:v>
                </c:pt>
                <c:pt idx="2547">
                  <c:v>0.30807943525571452</c:v>
                </c:pt>
                <c:pt idx="2548">
                  <c:v>-9.9530177860981964E-2</c:v>
                </c:pt>
                <c:pt idx="2549">
                  <c:v>0</c:v>
                </c:pt>
                <c:pt idx="2550">
                  <c:v>-0.27114883012971597</c:v>
                </c:pt>
                <c:pt idx="2551">
                  <c:v>0.25580180003397829</c:v>
                </c:pt>
                <c:pt idx="2552">
                  <c:v>-0.19474570841064573</c:v>
                </c:pt>
                <c:pt idx="2553">
                  <c:v>-4.3618204825563028E-2</c:v>
                </c:pt>
                <c:pt idx="2554">
                  <c:v>-8.2535036452655114E-2</c:v>
                </c:pt>
                <c:pt idx="2555">
                  <c:v>1.1072102869142416E-2</c:v>
                </c:pt>
                <c:pt idx="2556">
                  <c:v>0.10368049962436628</c:v>
                </c:pt>
                <c:pt idx="2557">
                  <c:v>-0.79715650291187246</c:v>
                </c:pt>
                <c:pt idx="2558">
                  <c:v>0.20605881685601515</c:v>
                </c:pt>
                <c:pt idx="2559">
                  <c:v>0</c:v>
                </c:pt>
                <c:pt idx="2560">
                  <c:v>-0.61388568275289046</c:v>
                </c:pt>
                <c:pt idx="2561">
                  <c:v>0.6922266270246582</c:v>
                </c:pt>
                <c:pt idx="2562">
                  <c:v>-0.92889556803420337</c:v>
                </c:pt>
                <c:pt idx="2563">
                  <c:v>-0.92685001305052406</c:v>
                </c:pt>
                <c:pt idx="2564">
                  <c:v>-0.34403536947693431</c:v>
                </c:pt>
                <c:pt idx="2565">
                  <c:v>-0.28160604818208285</c:v>
                </c:pt>
                <c:pt idx="2566">
                  <c:v>-7.8736536427224627E-2</c:v>
                </c:pt>
                <c:pt idx="2567">
                  <c:v>-0.6690310939118983</c:v>
                </c:pt>
                <c:pt idx="2568">
                  <c:v>-0.24600613355988088</c:v>
                </c:pt>
                <c:pt idx="2569">
                  <c:v>-0.15767685769253814</c:v>
                </c:pt>
                <c:pt idx="2570">
                  <c:v>0.46729577009597306</c:v>
                </c:pt>
                <c:pt idx="2571">
                  <c:v>0.79133625424174814</c:v>
                </c:pt>
                <c:pt idx="2572">
                  <c:v>0.32207748904768674</c:v>
                </c:pt>
                <c:pt idx="2573">
                  <c:v>0.84974045279114996</c:v>
                </c:pt>
                <c:pt idx="2574">
                  <c:v>-0.2167101199318702</c:v>
                </c:pt>
                <c:pt idx="2575">
                  <c:v>0.33147073570362778</c:v>
                </c:pt>
                <c:pt idx="2576">
                  <c:v>-0.3580645379547559</c:v>
                </c:pt>
                <c:pt idx="2577">
                  <c:v>-0.24947806388173818</c:v>
                </c:pt>
                <c:pt idx="2578">
                  <c:v>0.50489909136906308</c:v>
                </c:pt>
                <c:pt idx="2579">
                  <c:v>-0.28910551843158294</c:v>
                </c:pt>
                <c:pt idx="2580">
                  <c:v>-0.56223125649454742</c:v>
                </c:pt>
                <c:pt idx="2581">
                  <c:v>-0.18623819496222307</c:v>
                </c:pt>
                <c:pt idx="2582">
                  <c:v>0.39565588379705335</c:v>
                </c:pt>
                <c:pt idx="2583">
                  <c:v>0.62882687303600437</c:v>
                </c:pt>
                <c:pt idx="2584">
                  <c:v>-0.71713335787596266</c:v>
                </c:pt>
                <c:pt idx="2585">
                  <c:v>-0.10764326213594998</c:v>
                </c:pt>
                <c:pt idx="2586">
                  <c:v>2.4906472920841098E-3</c:v>
                </c:pt>
                <c:pt idx="2587">
                  <c:v>-0.82495476416604219</c:v>
                </c:pt>
                <c:pt idx="2588">
                  <c:v>-0.755367410528755</c:v>
                </c:pt>
                <c:pt idx="2589">
                  <c:v>5.9906772927959637E-2</c:v>
                </c:pt>
                <c:pt idx="2590">
                  <c:v>-0.66990281554548536</c:v>
                </c:pt>
                <c:pt idx="2591">
                  <c:v>0</c:v>
                </c:pt>
                <c:pt idx="2592">
                  <c:v>0.29785585315763519</c:v>
                </c:pt>
                <c:pt idx="2593">
                  <c:v>-0.60097172270351973</c:v>
                </c:pt>
                <c:pt idx="2594">
                  <c:v>0.12856351787023163</c:v>
                </c:pt>
                <c:pt idx="2595">
                  <c:v>0.66003521211769678</c:v>
                </c:pt>
                <c:pt idx="2596">
                  <c:v>0.8848376957100007</c:v>
                </c:pt>
                <c:pt idx="2597">
                  <c:v>0.39401096737688418</c:v>
                </c:pt>
                <c:pt idx="2598">
                  <c:v>0.48511980923573578</c:v>
                </c:pt>
                <c:pt idx="2599">
                  <c:v>-0.13902986988437543</c:v>
                </c:pt>
                <c:pt idx="2600">
                  <c:v>-0.64649693255208562</c:v>
                </c:pt>
                <c:pt idx="2601">
                  <c:v>-5.2982510015730906E-2</c:v>
                </c:pt>
                <c:pt idx="2602">
                  <c:v>-0.14626304402926801</c:v>
                </c:pt>
                <c:pt idx="2603">
                  <c:v>5.699266246140202E-2</c:v>
                </c:pt>
                <c:pt idx="2604">
                  <c:v>-3.0697209928092564E-3</c:v>
                </c:pt>
                <c:pt idx="2605">
                  <c:v>0.38760950661439225</c:v>
                </c:pt>
                <c:pt idx="2606">
                  <c:v>0.65288582042393672</c:v>
                </c:pt>
                <c:pt idx="2607">
                  <c:v>-0.32146488501467535</c:v>
                </c:pt>
                <c:pt idx="2608">
                  <c:v>0.37370864139696186</c:v>
                </c:pt>
                <c:pt idx="2609">
                  <c:v>0.83071966460187108</c:v>
                </c:pt>
                <c:pt idx="2610">
                  <c:v>0.15413901934802468</c:v>
                </c:pt>
                <c:pt idx="2611">
                  <c:v>-0.12843479951557615</c:v>
                </c:pt>
                <c:pt idx="2612">
                  <c:v>0</c:v>
                </c:pt>
                <c:pt idx="2613">
                  <c:v>0.62526676896371625</c:v>
                </c:pt>
                <c:pt idx="2614">
                  <c:v>0.73687651364475582</c:v>
                </c:pt>
                <c:pt idx="2615">
                  <c:v>0.12927349709480412</c:v>
                </c:pt>
                <c:pt idx="2616">
                  <c:v>-0.1817630478414731</c:v>
                </c:pt>
                <c:pt idx="2617">
                  <c:v>-0.36993226858562667</c:v>
                </c:pt>
                <c:pt idx="2618">
                  <c:v>-0.1617396448796436</c:v>
                </c:pt>
                <c:pt idx="2619">
                  <c:v>-0.15951081757989866</c:v>
                </c:pt>
                <c:pt idx="2620">
                  <c:v>-0.43630993935873874</c:v>
                </c:pt>
                <c:pt idx="2621">
                  <c:v>0.19854115423533994</c:v>
                </c:pt>
                <c:pt idx="2622">
                  <c:v>-0.21718964392391416</c:v>
                </c:pt>
                <c:pt idx="2623">
                  <c:v>0</c:v>
                </c:pt>
                <c:pt idx="2624">
                  <c:v>-0.38957985734470429</c:v>
                </c:pt>
                <c:pt idx="2625">
                  <c:v>-0.18974888775048249</c:v>
                </c:pt>
                <c:pt idx="2626">
                  <c:v>-0.80861213819706734</c:v>
                </c:pt>
                <c:pt idx="2627">
                  <c:v>-0.59593377815611381</c:v>
                </c:pt>
                <c:pt idx="2628">
                  <c:v>4.142438329978175E-2</c:v>
                </c:pt>
                <c:pt idx="2629">
                  <c:v>-0.51453657025529798</c:v>
                </c:pt>
                <c:pt idx="2630">
                  <c:v>0.19145452897855741</c:v>
                </c:pt>
                <c:pt idx="2631">
                  <c:v>0.29572105394196568</c:v>
                </c:pt>
                <c:pt idx="2632">
                  <c:v>-9.0435655224141001E-2</c:v>
                </c:pt>
                <c:pt idx="2633">
                  <c:v>-0.79842283725468599</c:v>
                </c:pt>
                <c:pt idx="2634">
                  <c:v>0</c:v>
                </c:pt>
                <c:pt idx="2635">
                  <c:v>8.5607425990659958E-2</c:v>
                </c:pt>
                <c:pt idx="2636">
                  <c:v>-0.48931776458935478</c:v>
                </c:pt>
                <c:pt idx="2637">
                  <c:v>-0.18284761590202944</c:v>
                </c:pt>
                <c:pt idx="2638">
                  <c:v>0.21528785807370707</c:v>
                </c:pt>
                <c:pt idx="2639">
                  <c:v>-0.17270705746563481</c:v>
                </c:pt>
                <c:pt idx="2640">
                  <c:v>0.86587080469715672</c:v>
                </c:pt>
                <c:pt idx="2641">
                  <c:v>-1.7947189869710462E-2</c:v>
                </c:pt>
                <c:pt idx="2642">
                  <c:v>0.82238044320961645</c:v>
                </c:pt>
                <c:pt idx="2643">
                  <c:v>-0.86771422451232672</c:v>
                </c:pt>
                <c:pt idx="2644">
                  <c:v>-0.16305465175418205</c:v>
                </c:pt>
                <c:pt idx="2645">
                  <c:v>0.38531786677756863</c:v>
                </c:pt>
                <c:pt idx="2646">
                  <c:v>0.19785933730318506</c:v>
                </c:pt>
                <c:pt idx="2647">
                  <c:v>7.173208411996615E-2</c:v>
                </c:pt>
                <c:pt idx="2648">
                  <c:v>-0.54977892776509196</c:v>
                </c:pt>
                <c:pt idx="2649">
                  <c:v>0.18046744028930525</c:v>
                </c:pt>
                <c:pt idx="2650">
                  <c:v>0.31358833834098326</c:v>
                </c:pt>
                <c:pt idx="2651">
                  <c:v>0.7025743690095051</c:v>
                </c:pt>
                <c:pt idx="2652">
                  <c:v>-0.37331127934517705</c:v>
                </c:pt>
                <c:pt idx="2653">
                  <c:v>-0.17348323986376074</c:v>
                </c:pt>
                <c:pt idx="2654">
                  <c:v>0.19984061927321778</c:v>
                </c:pt>
                <c:pt idx="2655">
                  <c:v>-0.91033963638780779</c:v>
                </c:pt>
                <c:pt idx="2656">
                  <c:v>-0.38304752754606675</c:v>
                </c:pt>
                <c:pt idx="2657">
                  <c:v>-0.16070451903405161</c:v>
                </c:pt>
                <c:pt idx="2658">
                  <c:v>-9.5462393011311444E-2</c:v>
                </c:pt>
                <c:pt idx="2659">
                  <c:v>-0.5723629615875272</c:v>
                </c:pt>
                <c:pt idx="2660">
                  <c:v>0.94208235149763531</c:v>
                </c:pt>
                <c:pt idx="2661">
                  <c:v>-0.36674628043744567</c:v>
                </c:pt>
                <c:pt idx="2662">
                  <c:v>-0.13807097239068944</c:v>
                </c:pt>
                <c:pt idx="2663">
                  <c:v>-2.3190710064087011E-3</c:v>
                </c:pt>
                <c:pt idx="2664">
                  <c:v>-0.76029750454833345</c:v>
                </c:pt>
                <c:pt idx="2665">
                  <c:v>6.0350837610004433E-2</c:v>
                </c:pt>
                <c:pt idx="2666">
                  <c:v>-0.12446595206228646</c:v>
                </c:pt>
                <c:pt idx="2667">
                  <c:v>0.24188540748991236</c:v>
                </c:pt>
                <c:pt idx="2668">
                  <c:v>0.63578296032411918</c:v>
                </c:pt>
                <c:pt idx="2669">
                  <c:v>0.73491472464289043</c:v>
                </c:pt>
                <c:pt idx="2670">
                  <c:v>0.59140354762529213</c:v>
                </c:pt>
                <c:pt idx="2671">
                  <c:v>-0.54330802200956041</c:v>
                </c:pt>
                <c:pt idx="2672">
                  <c:v>4.7379120337889102E-2</c:v>
                </c:pt>
                <c:pt idx="2673">
                  <c:v>-0.62473575453557284</c:v>
                </c:pt>
                <c:pt idx="2674">
                  <c:v>-0.27408931672376613</c:v>
                </c:pt>
                <c:pt idx="2675">
                  <c:v>-8.7323303738249518E-3</c:v>
                </c:pt>
                <c:pt idx="2676">
                  <c:v>-0.84539380211771453</c:v>
                </c:pt>
                <c:pt idx="2677">
                  <c:v>-9.1568823060097938E-3</c:v>
                </c:pt>
                <c:pt idx="2678">
                  <c:v>-0.14830860523376768</c:v>
                </c:pt>
                <c:pt idx="2679">
                  <c:v>-9.801205305748413E-3</c:v>
                </c:pt>
                <c:pt idx="2680">
                  <c:v>0.27696975711388622</c:v>
                </c:pt>
                <c:pt idx="2681">
                  <c:v>0</c:v>
                </c:pt>
                <c:pt idx="2682">
                  <c:v>0.50112255066784872</c:v>
                </c:pt>
                <c:pt idx="2683">
                  <c:v>-3.7155567057909962E-2</c:v>
                </c:pt>
                <c:pt idx="2684">
                  <c:v>-0.71833547646908125</c:v>
                </c:pt>
                <c:pt idx="2685">
                  <c:v>0.16672771964415797</c:v>
                </c:pt>
                <c:pt idx="2686">
                  <c:v>-0.30548217173227254</c:v>
                </c:pt>
                <c:pt idx="2687">
                  <c:v>-0.92400209542111356</c:v>
                </c:pt>
                <c:pt idx="2688">
                  <c:v>-0.90627250510931312</c:v>
                </c:pt>
                <c:pt idx="2689">
                  <c:v>-6.1908689995459225E-2</c:v>
                </c:pt>
                <c:pt idx="2690">
                  <c:v>0.31249041797087102</c:v>
                </c:pt>
                <c:pt idx="2691">
                  <c:v>0.69165830427896213</c:v>
                </c:pt>
                <c:pt idx="2692">
                  <c:v>-4.236622403497535E-2</c:v>
                </c:pt>
                <c:pt idx="2693">
                  <c:v>-0.78506989524742588</c:v>
                </c:pt>
                <c:pt idx="2694">
                  <c:v>-0.13879059612035069</c:v>
                </c:pt>
                <c:pt idx="2695">
                  <c:v>0.24615265485026144</c:v>
                </c:pt>
                <c:pt idx="2696">
                  <c:v>-0.61568605489306882</c:v>
                </c:pt>
                <c:pt idx="2697">
                  <c:v>-0.19706069556071126</c:v>
                </c:pt>
                <c:pt idx="2698">
                  <c:v>0.3251764322115947</c:v>
                </c:pt>
                <c:pt idx="2699">
                  <c:v>8.3204797113607662E-2</c:v>
                </c:pt>
                <c:pt idx="2700">
                  <c:v>-6.8972370377170675E-2</c:v>
                </c:pt>
                <c:pt idx="2701">
                  <c:v>-3.4111821210328172E-2</c:v>
                </c:pt>
                <c:pt idx="2702">
                  <c:v>0.54459553358692414</c:v>
                </c:pt>
                <c:pt idx="2703">
                  <c:v>-6.314153078673379E-2</c:v>
                </c:pt>
                <c:pt idx="2704">
                  <c:v>-0.38187659924250106</c:v>
                </c:pt>
                <c:pt idx="2705">
                  <c:v>0.51140934909384883</c:v>
                </c:pt>
                <c:pt idx="2706">
                  <c:v>-0.6219641404171814</c:v>
                </c:pt>
                <c:pt idx="2707">
                  <c:v>0.19281447190974788</c:v>
                </c:pt>
                <c:pt idx="2708">
                  <c:v>0.77816163405769256</c:v>
                </c:pt>
                <c:pt idx="2709">
                  <c:v>0.97926285430038862</c:v>
                </c:pt>
                <c:pt idx="2710">
                  <c:v>-0.45965603461146859</c:v>
                </c:pt>
                <c:pt idx="2711">
                  <c:v>-0.68119111172015179</c:v>
                </c:pt>
                <c:pt idx="2712">
                  <c:v>0</c:v>
                </c:pt>
                <c:pt idx="2713">
                  <c:v>0.52350154464520948</c:v>
                </c:pt>
                <c:pt idx="2714">
                  <c:v>0.91685835812522021</c:v>
                </c:pt>
                <c:pt idx="2715">
                  <c:v>-0.64326587932600432</c:v>
                </c:pt>
                <c:pt idx="2716">
                  <c:v>0.6444169601898041</c:v>
                </c:pt>
                <c:pt idx="2717">
                  <c:v>2.5726512427271742E-2</c:v>
                </c:pt>
                <c:pt idx="2718">
                  <c:v>0.89629672712881547</c:v>
                </c:pt>
                <c:pt idx="2719">
                  <c:v>0.54032021530548058</c:v>
                </c:pt>
                <c:pt idx="2720">
                  <c:v>-7.0773039425887502E-2</c:v>
                </c:pt>
                <c:pt idx="2721">
                  <c:v>-1.1812095752049409E-2</c:v>
                </c:pt>
                <c:pt idx="2722">
                  <c:v>-0.69386787912342729</c:v>
                </c:pt>
                <c:pt idx="2723">
                  <c:v>5.225926668654518E-2</c:v>
                </c:pt>
                <c:pt idx="2724">
                  <c:v>-0.83072885121933926</c:v>
                </c:pt>
                <c:pt idx="2725">
                  <c:v>-0.50994197685651022</c:v>
                </c:pt>
                <c:pt idx="2726">
                  <c:v>-0.20819346326561877</c:v>
                </c:pt>
                <c:pt idx="2727">
                  <c:v>-0.1681092417178208</c:v>
                </c:pt>
                <c:pt idx="2728">
                  <c:v>-0.73740572780558122</c:v>
                </c:pt>
                <c:pt idx="2729">
                  <c:v>0</c:v>
                </c:pt>
                <c:pt idx="2730">
                  <c:v>-0.70418922325057609</c:v>
                </c:pt>
                <c:pt idx="2731">
                  <c:v>-0.21723790148110431</c:v>
                </c:pt>
                <c:pt idx="2732">
                  <c:v>-0.50246996963461832</c:v>
                </c:pt>
                <c:pt idx="2733">
                  <c:v>-0.41035207212755698</c:v>
                </c:pt>
                <c:pt idx="2734">
                  <c:v>-0.65113804156422606</c:v>
                </c:pt>
                <c:pt idx="2735">
                  <c:v>0.89126798132895901</c:v>
                </c:pt>
                <c:pt idx="2736">
                  <c:v>-0.2882500860031309</c:v>
                </c:pt>
                <c:pt idx="2737">
                  <c:v>0</c:v>
                </c:pt>
                <c:pt idx="2738">
                  <c:v>0.17187687177676833</c:v>
                </c:pt>
                <c:pt idx="2739">
                  <c:v>-0.53969988912566291</c:v>
                </c:pt>
                <c:pt idx="2740">
                  <c:v>0</c:v>
                </c:pt>
                <c:pt idx="2741">
                  <c:v>0.72107776612112973</c:v>
                </c:pt>
                <c:pt idx="2742">
                  <c:v>-0.59011679925692551</c:v>
                </c:pt>
                <c:pt idx="2743">
                  <c:v>8.9768002008497189E-2</c:v>
                </c:pt>
                <c:pt idx="2744">
                  <c:v>-0.6903194290686101</c:v>
                </c:pt>
                <c:pt idx="2745">
                  <c:v>-0.52360048066365994</c:v>
                </c:pt>
                <c:pt idx="2746">
                  <c:v>0.45168614061985285</c:v>
                </c:pt>
                <c:pt idx="2747">
                  <c:v>0.32424002030799876</c:v>
                </c:pt>
                <c:pt idx="2748">
                  <c:v>-0.25211695671904144</c:v>
                </c:pt>
                <c:pt idx="2749">
                  <c:v>0.55216392860093366</c:v>
                </c:pt>
                <c:pt idx="2750">
                  <c:v>-0.25624842494877798</c:v>
                </c:pt>
                <c:pt idx="2751">
                  <c:v>2.7085549805653485E-2</c:v>
                </c:pt>
                <c:pt idx="2752">
                  <c:v>-0.67518078813889737</c:v>
                </c:pt>
                <c:pt idx="2753">
                  <c:v>0.857962580407157</c:v>
                </c:pt>
                <c:pt idx="2754">
                  <c:v>-0.23020672757618676</c:v>
                </c:pt>
                <c:pt idx="2755">
                  <c:v>-0.24027857180989279</c:v>
                </c:pt>
                <c:pt idx="2756">
                  <c:v>0.23152639274027664</c:v>
                </c:pt>
                <c:pt idx="2757">
                  <c:v>-0.47761946198566041</c:v>
                </c:pt>
                <c:pt idx="2758">
                  <c:v>-0.47420692400985243</c:v>
                </c:pt>
                <c:pt idx="2759">
                  <c:v>-9.3409612831307137E-2</c:v>
                </c:pt>
                <c:pt idx="2760">
                  <c:v>0.80241326187501172</c:v>
                </c:pt>
                <c:pt idx="2761">
                  <c:v>-0.21559223133776015</c:v>
                </c:pt>
                <c:pt idx="2762">
                  <c:v>7.331402605680612E-2</c:v>
                </c:pt>
                <c:pt idx="2763">
                  <c:v>-0.18169486045274785</c:v>
                </c:pt>
                <c:pt idx="2764">
                  <c:v>-0.77407997692896413</c:v>
                </c:pt>
                <c:pt idx="2765">
                  <c:v>-6.9366049811222047E-2</c:v>
                </c:pt>
                <c:pt idx="2766">
                  <c:v>0.15073262396364492</c:v>
                </c:pt>
                <c:pt idx="2767">
                  <c:v>0.19669028336321426</c:v>
                </c:pt>
                <c:pt idx="2768">
                  <c:v>0.69025233654685736</c:v>
                </c:pt>
                <c:pt idx="2769">
                  <c:v>0.77919108431824025</c:v>
                </c:pt>
                <c:pt idx="2770">
                  <c:v>0.23938190962313211</c:v>
                </c:pt>
                <c:pt idx="2771">
                  <c:v>0.23984886850614984</c:v>
                </c:pt>
                <c:pt idx="2772">
                  <c:v>0.9846054586802534</c:v>
                </c:pt>
                <c:pt idx="2773">
                  <c:v>-0.45647816385825979</c:v>
                </c:pt>
                <c:pt idx="2774">
                  <c:v>-0.35123933280639352</c:v>
                </c:pt>
                <c:pt idx="2775">
                  <c:v>-0.77543430907324085</c:v>
                </c:pt>
                <c:pt idx="2776">
                  <c:v>-0.73471491205898998</c:v>
                </c:pt>
                <c:pt idx="2777">
                  <c:v>-0.29521330019764708</c:v>
                </c:pt>
                <c:pt idx="2778">
                  <c:v>0.14454090912257717</c:v>
                </c:pt>
                <c:pt idx="2779">
                  <c:v>0.5887732619154048</c:v>
                </c:pt>
                <c:pt idx="2780">
                  <c:v>0.63720770255172787</c:v>
                </c:pt>
                <c:pt idx="2781">
                  <c:v>0.92159351087032626</c:v>
                </c:pt>
                <c:pt idx="2782">
                  <c:v>-0.43581875775724604</c:v>
                </c:pt>
                <c:pt idx="2783">
                  <c:v>0.16734931981619605</c:v>
                </c:pt>
                <c:pt idx="2784">
                  <c:v>0.71259862230001825</c:v>
                </c:pt>
                <c:pt idx="2785">
                  <c:v>-1.6398139915243404E-2</c:v>
                </c:pt>
                <c:pt idx="2786">
                  <c:v>2.372604114501875E-2</c:v>
                </c:pt>
                <c:pt idx="2787">
                  <c:v>-0.32715933082160037</c:v>
                </c:pt>
                <c:pt idx="2788">
                  <c:v>0.99172426305563421</c:v>
                </c:pt>
                <c:pt idx="2789">
                  <c:v>-0.24814411664328043</c:v>
                </c:pt>
                <c:pt idx="2790">
                  <c:v>-0.81454398419230978</c:v>
                </c:pt>
                <c:pt idx="2791">
                  <c:v>-0.19267592345526913</c:v>
                </c:pt>
                <c:pt idx="2792">
                  <c:v>0.22601432859376891</c:v>
                </c:pt>
                <c:pt idx="2793">
                  <c:v>-0.33161773501202763</c:v>
                </c:pt>
                <c:pt idx="2794">
                  <c:v>0.16930725161526616</c:v>
                </c:pt>
                <c:pt idx="2795">
                  <c:v>-0.21960570275923233</c:v>
                </c:pt>
                <c:pt idx="2796">
                  <c:v>0.6945936856931938</c:v>
                </c:pt>
                <c:pt idx="2797">
                  <c:v>-0.92064083416204923</c:v>
                </c:pt>
                <c:pt idx="2798">
                  <c:v>-0.14405392131091962</c:v>
                </c:pt>
                <c:pt idx="2799">
                  <c:v>-0.56403027492172753</c:v>
                </c:pt>
                <c:pt idx="2800">
                  <c:v>0</c:v>
                </c:pt>
                <c:pt idx="2801">
                  <c:v>-0.48632658574124132</c:v>
                </c:pt>
                <c:pt idx="2802">
                  <c:v>-0.3988185722156472</c:v>
                </c:pt>
                <c:pt idx="2803">
                  <c:v>0.53921177669380904</c:v>
                </c:pt>
                <c:pt idx="2804">
                  <c:v>-0.25150168500330883</c:v>
                </c:pt>
                <c:pt idx="2805">
                  <c:v>0.20364891485053024</c:v>
                </c:pt>
                <c:pt idx="2806">
                  <c:v>0.42905846582945922</c:v>
                </c:pt>
                <c:pt idx="2807">
                  <c:v>0.14243312381739645</c:v>
                </c:pt>
                <c:pt idx="2808">
                  <c:v>-0.38269204275046165</c:v>
                </c:pt>
                <c:pt idx="2809">
                  <c:v>-0.23927860561607259</c:v>
                </c:pt>
                <c:pt idx="2810">
                  <c:v>-0.74124396612305343</c:v>
                </c:pt>
                <c:pt idx="2811">
                  <c:v>-0.72580592269244992</c:v>
                </c:pt>
                <c:pt idx="2812">
                  <c:v>0.29287196221269174</c:v>
                </c:pt>
                <c:pt idx="2813">
                  <c:v>-0.47242363696395201</c:v>
                </c:pt>
                <c:pt idx="2814">
                  <c:v>-0.38107324725261477</c:v>
                </c:pt>
                <c:pt idx="2815">
                  <c:v>1.1514632267085264E-2</c:v>
                </c:pt>
                <c:pt idx="2816">
                  <c:v>-0.42483788359435182</c:v>
                </c:pt>
                <c:pt idx="2817">
                  <c:v>0</c:v>
                </c:pt>
                <c:pt idx="2818">
                  <c:v>0.18496275008506041</c:v>
                </c:pt>
                <c:pt idx="2819">
                  <c:v>0.21526795330781229</c:v>
                </c:pt>
                <c:pt idx="2820">
                  <c:v>0.36561026896481175</c:v>
                </c:pt>
                <c:pt idx="2821">
                  <c:v>-0.7153227715970677</c:v>
                </c:pt>
                <c:pt idx="2822">
                  <c:v>-0.50321321034605138</c:v>
                </c:pt>
                <c:pt idx="2823">
                  <c:v>-0.28530065196608201</c:v>
                </c:pt>
                <c:pt idx="2824">
                  <c:v>-0.13719132488909022</c:v>
                </c:pt>
                <c:pt idx="2825">
                  <c:v>0.68217955935000618</c:v>
                </c:pt>
                <c:pt idx="2826">
                  <c:v>-0.49890418214575005</c:v>
                </c:pt>
                <c:pt idx="2827">
                  <c:v>-0.89422308148873397</c:v>
                </c:pt>
                <c:pt idx="2828">
                  <c:v>0.15973444317722335</c:v>
                </c:pt>
                <c:pt idx="2829">
                  <c:v>-0.68065681985092952</c:v>
                </c:pt>
                <c:pt idx="2830">
                  <c:v>-0.93283765702470445</c:v>
                </c:pt>
                <c:pt idx="2831">
                  <c:v>2.0100424748040718E-2</c:v>
                </c:pt>
                <c:pt idx="2832">
                  <c:v>0.5442097928784736</c:v>
                </c:pt>
                <c:pt idx="2833">
                  <c:v>-8.7405334788015362E-2</c:v>
                </c:pt>
                <c:pt idx="2834">
                  <c:v>0.16006295331878009</c:v>
                </c:pt>
                <c:pt idx="2835">
                  <c:v>9.2308790321542489E-2</c:v>
                </c:pt>
                <c:pt idx="2836">
                  <c:v>0</c:v>
                </c:pt>
                <c:pt idx="2837">
                  <c:v>0.16374172974271947</c:v>
                </c:pt>
                <c:pt idx="2838">
                  <c:v>0</c:v>
                </c:pt>
                <c:pt idx="2839">
                  <c:v>-0.1792600435853445</c:v>
                </c:pt>
                <c:pt idx="2840">
                  <c:v>-0.70406238321059533</c:v>
                </c:pt>
                <c:pt idx="2841">
                  <c:v>-0.45652714398478639</c:v>
                </c:pt>
                <c:pt idx="2842">
                  <c:v>-7.3337001306636229E-2</c:v>
                </c:pt>
                <c:pt idx="2843">
                  <c:v>-0.62468242956779629</c:v>
                </c:pt>
                <c:pt idx="2844">
                  <c:v>-0.21283640163581657</c:v>
                </c:pt>
                <c:pt idx="2845">
                  <c:v>0.27178132437457775</c:v>
                </c:pt>
                <c:pt idx="2846">
                  <c:v>-0.6758159752705194</c:v>
                </c:pt>
                <c:pt idx="2847">
                  <c:v>-9.2914701931467156E-2</c:v>
                </c:pt>
                <c:pt idx="2848">
                  <c:v>0</c:v>
                </c:pt>
                <c:pt idx="2849">
                  <c:v>-0.58975617121553603</c:v>
                </c:pt>
                <c:pt idx="2850">
                  <c:v>0.91555732631242692</c:v>
                </c:pt>
                <c:pt idx="2851">
                  <c:v>-0.30199196888536756</c:v>
                </c:pt>
                <c:pt idx="2852">
                  <c:v>-0.84825880577288582</c:v>
                </c:pt>
                <c:pt idx="2853">
                  <c:v>-0.53023371083736603</c:v>
                </c:pt>
                <c:pt idx="2854">
                  <c:v>0.13732150340885588</c:v>
                </c:pt>
                <c:pt idx="2855">
                  <c:v>0</c:v>
                </c:pt>
                <c:pt idx="2856">
                  <c:v>-0.10359110974802825</c:v>
                </c:pt>
                <c:pt idx="2857">
                  <c:v>1.1448989430018349E-2</c:v>
                </c:pt>
                <c:pt idx="2858">
                  <c:v>-0.56989684389331252</c:v>
                </c:pt>
                <c:pt idx="2859">
                  <c:v>-0.9132015284385171</c:v>
                </c:pt>
                <c:pt idx="2860">
                  <c:v>9.7766637273284579E-2</c:v>
                </c:pt>
                <c:pt idx="2861">
                  <c:v>0.75295339892175628</c:v>
                </c:pt>
                <c:pt idx="2862">
                  <c:v>-0.8278233219082296</c:v>
                </c:pt>
                <c:pt idx="2863">
                  <c:v>-0.28548745149286847</c:v>
                </c:pt>
                <c:pt idx="2864">
                  <c:v>0.23052915819261668</c:v>
                </c:pt>
                <c:pt idx="2865">
                  <c:v>0.39237541989237174</c:v>
                </c:pt>
                <c:pt idx="2866">
                  <c:v>0.20181166624588232</c:v>
                </c:pt>
                <c:pt idx="2867">
                  <c:v>0.25084016853274854</c:v>
                </c:pt>
                <c:pt idx="2868">
                  <c:v>0.48446537544082252</c:v>
                </c:pt>
                <c:pt idx="2869">
                  <c:v>0.21422341957589044</c:v>
                </c:pt>
                <c:pt idx="2870">
                  <c:v>0.291741625572353</c:v>
                </c:pt>
                <c:pt idx="2871">
                  <c:v>-0.15223938608950666</c:v>
                </c:pt>
                <c:pt idx="2872">
                  <c:v>0.20824342255041697</c:v>
                </c:pt>
                <c:pt idx="2873">
                  <c:v>0.30219253808677404</c:v>
                </c:pt>
                <c:pt idx="2874">
                  <c:v>0.17489475214272684</c:v>
                </c:pt>
                <c:pt idx="2875">
                  <c:v>0.51526787375875915</c:v>
                </c:pt>
                <c:pt idx="2876">
                  <c:v>-4.2608576395174444E-2</c:v>
                </c:pt>
                <c:pt idx="2877">
                  <c:v>0.39190262566005585</c:v>
                </c:pt>
                <c:pt idx="2878">
                  <c:v>-7.6419183017473524E-2</c:v>
                </c:pt>
                <c:pt idx="2879">
                  <c:v>-7.2949738195664471E-2</c:v>
                </c:pt>
                <c:pt idx="2880">
                  <c:v>-0.76875750546124366</c:v>
                </c:pt>
                <c:pt idx="2881">
                  <c:v>-0.82065284177342557</c:v>
                </c:pt>
                <c:pt idx="2882">
                  <c:v>0.65448506118924965</c:v>
                </c:pt>
                <c:pt idx="2883">
                  <c:v>-0.55513323090203048</c:v>
                </c:pt>
                <c:pt idx="2884">
                  <c:v>0.23113218948011363</c:v>
                </c:pt>
                <c:pt idx="2885">
                  <c:v>1.2115317141575474E-2</c:v>
                </c:pt>
                <c:pt idx="2886">
                  <c:v>-4.9742974042437216E-2</c:v>
                </c:pt>
                <c:pt idx="2887">
                  <c:v>6.6468054584353869E-2</c:v>
                </c:pt>
                <c:pt idx="2888">
                  <c:v>-0.69906040234806543</c:v>
                </c:pt>
                <c:pt idx="2889">
                  <c:v>0.10232598004786095</c:v>
                </c:pt>
                <c:pt idx="2890">
                  <c:v>-0.73248798456963493</c:v>
                </c:pt>
                <c:pt idx="2891">
                  <c:v>0.29739173708827532</c:v>
                </c:pt>
                <c:pt idx="2892">
                  <c:v>-0.35032258133492566</c:v>
                </c:pt>
                <c:pt idx="2893">
                  <c:v>-0.23836150805392811</c:v>
                </c:pt>
                <c:pt idx="2894">
                  <c:v>0.80829665162295239</c:v>
                </c:pt>
                <c:pt idx="2895">
                  <c:v>-0.5779046022754063</c:v>
                </c:pt>
                <c:pt idx="2896">
                  <c:v>-0.55850843778042214</c:v>
                </c:pt>
                <c:pt idx="2897">
                  <c:v>6.9612910910934106E-2</c:v>
                </c:pt>
                <c:pt idx="2898">
                  <c:v>0.10580070094984098</c:v>
                </c:pt>
                <c:pt idx="2899">
                  <c:v>0.67822452889873563</c:v>
                </c:pt>
                <c:pt idx="2900">
                  <c:v>0.64885348920280395</c:v>
                </c:pt>
                <c:pt idx="2901">
                  <c:v>-0.41005114419913624</c:v>
                </c:pt>
                <c:pt idx="2902">
                  <c:v>0.52492182822322042</c:v>
                </c:pt>
                <c:pt idx="2903">
                  <c:v>0.18985014793738361</c:v>
                </c:pt>
                <c:pt idx="2904">
                  <c:v>0.29276072084829313</c:v>
                </c:pt>
                <c:pt idx="2905">
                  <c:v>-0.60417193498145205</c:v>
                </c:pt>
                <c:pt idx="2906">
                  <c:v>-0.58574978334517835</c:v>
                </c:pt>
                <c:pt idx="2907">
                  <c:v>-2.9973264702404068E-3</c:v>
                </c:pt>
                <c:pt idx="2908">
                  <c:v>0.38431428288221919</c:v>
                </c:pt>
                <c:pt idx="2909">
                  <c:v>0.74411322048216599</c:v>
                </c:pt>
                <c:pt idx="2910">
                  <c:v>0</c:v>
                </c:pt>
                <c:pt idx="2911">
                  <c:v>-0.51431840714928567</c:v>
                </c:pt>
                <c:pt idx="2912">
                  <c:v>0.40072781310849243</c:v>
                </c:pt>
                <c:pt idx="2913">
                  <c:v>0.67886740049631755</c:v>
                </c:pt>
                <c:pt idx="2914">
                  <c:v>-4.1310712031722242E-2</c:v>
                </c:pt>
                <c:pt idx="2915">
                  <c:v>0.82840966631172597</c:v>
                </c:pt>
                <c:pt idx="2916">
                  <c:v>0.23844972554863925</c:v>
                </c:pt>
                <c:pt idx="2917">
                  <c:v>-4.701138079377204E-2</c:v>
                </c:pt>
                <c:pt idx="2918">
                  <c:v>0</c:v>
                </c:pt>
                <c:pt idx="2919">
                  <c:v>0.16872739199805875</c:v>
                </c:pt>
                <c:pt idx="2920">
                  <c:v>0.737699103839913</c:v>
                </c:pt>
                <c:pt idx="2921">
                  <c:v>-4.465882102770611E-2</c:v>
                </c:pt>
                <c:pt idx="2922">
                  <c:v>7.1006661809100466E-2</c:v>
                </c:pt>
                <c:pt idx="2923">
                  <c:v>-0.3301605601132877</c:v>
                </c:pt>
                <c:pt idx="2924">
                  <c:v>0.60592030581333312</c:v>
                </c:pt>
                <c:pt idx="2925">
                  <c:v>0.19533217008472625</c:v>
                </c:pt>
                <c:pt idx="2926">
                  <c:v>-0.33892887460352072</c:v>
                </c:pt>
                <c:pt idx="2927">
                  <c:v>-0.5170352720726028</c:v>
                </c:pt>
                <c:pt idx="2928">
                  <c:v>0.11982798034907347</c:v>
                </c:pt>
                <c:pt idx="2929">
                  <c:v>0.18295181550325029</c:v>
                </c:pt>
                <c:pt idx="2930">
                  <c:v>2.3375035951663424E-2</c:v>
                </c:pt>
                <c:pt idx="2931">
                  <c:v>-0.84009800609571728</c:v>
                </c:pt>
                <c:pt idx="2932">
                  <c:v>-0.26679162015443386</c:v>
                </c:pt>
                <c:pt idx="2933">
                  <c:v>-8.1505743218021953E-2</c:v>
                </c:pt>
                <c:pt idx="2934">
                  <c:v>-9.0265001607724119E-2</c:v>
                </c:pt>
                <c:pt idx="2935">
                  <c:v>-8.5444870216288646E-2</c:v>
                </c:pt>
                <c:pt idx="2936">
                  <c:v>-0.47587491702601187</c:v>
                </c:pt>
                <c:pt idx="2937">
                  <c:v>0.29334119516258161</c:v>
                </c:pt>
                <c:pt idx="2938">
                  <c:v>0.77006063702500671</c:v>
                </c:pt>
                <c:pt idx="2939">
                  <c:v>-0.10459682978963435</c:v>
                </c:pt>
                <c:pt idx="2940">
                  <c:v>-6.911349524107796E-2</c:v>
                </c:pt>
                <c:pt idx="2941">
                  <c:v>0.90708400369457676</c:v>
                </c:pt>
                <c:pt idx="2942">
                  <c:v>-0.36764457685916674</c:v>
                </c:pt>
                <c:pt idx="2943">
                  <c:v>-0.38357728117975587</c:v>
                </c:pt>
                <c:pt idx="2944">
                  <c:v>0.15259097127224019</c:v>
                </c:pt>
                <c:pt idx="2945">
                  <c:v>0</c:v>
                </c:pt>
                <c:pt idx="2946">
                  <c:v>-0.25201564514318092</c:v>
                </c:pt>
                <c:pt idx="2947">
                  <c:v>0.16986582202938472</c:v>
                </c:pt>
                <c:pt idx="2948">
                  <c:v>0.42132689050434935</c:v>
                </c:pt>
                <c:pt idx="2949">
                  <c:v>-0.7487383879542171</c:v>
                </c:pt>
                <c:pt idx="2950">
                  <c:v>0.18779146066603961</c:v>
                </c:pt>
                <c:pt idx="2951">
                  <c:v>0.20844583930385702</c:v>
                </c:pt>
                <c:pt idx="2952">
                  <c:v>-0.62372603730676779</c:v>
                </c:pt>
                <c:pt idx="2953">
                  <c:v>-0.39581501766187843</c:v>
                </c:pt>
                <c:pt idx="2954">
                  <c:v>0</c:v>
                </c:pt>
                <c:pt idx="2955">
                  <c:v>0.68958387631682416</c:v>
                </c:pt>
                <c:pt idx="2956">
                  <c:v>-0.68406284731782552</c:v>
                </c:pt>
                <c:pt idx="2957">
                  <c:v>-0.44071181587388919</c:v>
                </c:pt>
                <c:pt idx="2958">
                  <c:v>-0.3210348058270811</c:v>
                </c:pt>
                <c:pt idx="2959">
                  <c:v>-0.35282558703354794</c:v>
                </c:pt>
                <c:pt idx="2960">
                  <c:v>-0.59664682340533404</c:v>
                </c:pt>
                <c:pt idx="2961">
                  <c:v>-0.33508961216935995</c:v>
                </c:pt>
                <c:pt idx="2962">
                  <c:v>-0.44241447254366978</c:v>
                </c:pt>
                <c:pt idx="2963">
                  <c:v>0.11346047342855689</c:v>
                </c:pt>
                <c:pt idx="2964">
                  <c:v>-0.28201951805971831</c:v>
                </c:pt>
                <c:pt idx="2965">
                  <c:v>-0.17358987388105726</c:v>
                </c:pt>
                <c:pt idx="2966">
                  <c:v>-0.55007230585592182</c:v>
                </c:pt>
                <c:pt idx="2967">
                  <c:v>0.23602257377585995</c:v>
                </c:pt>
                <c:pt idx="2968">
                  <c:v>0.88180045700188714</c:v>
                </c:pt>
                <c:pt idx="2969">
                  <c:v>0</c:v>
                </c:pt>
                <c:pt idx="2970">
                  <c:v>-0.27930958822702989</c:v>
                </c:pt>
                <c:pt idx="2971">
                  <c:v>-0.13373095427292331</c:v>
                </c:pt>
                <c:pt idx="2972">
                  <c:v>0.83148736276407686</c:v>
                </c:pt>
                <c:pt idx="2973">
                  <c:v>-0.87992780857911967</c:v>
                </c:pt>
                <c:pt idx="2974">
                  <c:v>-0.3842903738700591</c:v>
                </c:pt>
                <c:pt idx="2975">
                  <c:v>0.69132466525912151</c:v>
                </c:pt>
                <c:pt idx="2976">
                  <c:v>-0.74283755367740056</c:v>
                </c:pt>
                <c:pt idx="2977">
                  <c:v>0.15542631236159046</c:v>
                </c:pt>
                <c:pt idx="2978">
                  <c:v>0.60454941275173157</c:v>
                </c:pt>
                <c:pt idx="2979">
                  <c:v>-0.91019059314638617</c:v>
                </c:pt>
                <c:pt idx="2980">
                  <c:v>-0.70563205617058278</c:v>
                </c:pt>
                <c:pt idx="2981">
                  <c:v>-0.26356456227455771</c:v>
                </c:pt>
                <c:pt idx="2982">
                  <c:v>0.95322589918588718</c:v>
                </c:pt>
                <c:pt idx="2983">
                  <c:v>0.9314870107387283</c:v>
                </c:pt>
                <c:pt idx="2984">
                  <c:v>0.25504839095442822</c:v>
                </c:pt>
                <c:pt idx="2985">
                  <c:v>-0.89402133775813841</c:v>
                </c:pt>
                <c:pt idx="2986">
                  <c:v>0</c:v>
                </c:pt>
                <c:pt idx="2987">
                  <c:v>-0.63859871376323452</c:v>
                </c:pt>
                <c:pt idx="2988">
                  <c:v>-0.47743899523795236</c:v>
                </c:pt>
                <c:pt idx="2989">
                  <c:v>-0.27497318884499083</c:v>
                </c:pt>
                <c:pt idx="2990">
                  <c:v>-2.4658250515793383E-2</c:v>
                </c:pt>
                <c:pt idx="2991">
                  <c:v>-0.49900285158452667</c:v>
                </c:pt>
                <c:pt idx="2992">
                  <c:v>0</c:v>
                </c:pt>
                <c:pt idx="2993">
                  <c:v>4.2963630410612519E-2</c:v>
                </c:pt>
                <c:pt idx="2994">
                  <c:v>0.85884821844795411</c:v>
                </c:pt>
                <c:pt idx="2995">
                  <c:v>-0.54801488132073539</c:v>
                </c:pt>
                <c:pt idx="2996">
                  <c:v>0.34409204624181294</c:v>
                </c:pt>
                <c:pt idx="2997">
                  <c:v>-0.44578036798164605</c:v>
                </c:pt>
                <c:pt idx="2998">
                  <c:v>-0.20090950170624441</c:v>
                </c:pt>
                <c:pt idx="2999">
                  <c:v>-0.12086290996613086</c:v>
                </c:pt>
                <c:pt idx="3000">
                  <c:v>0</c:v>
                </c:pt>
                <c:pt idx="3001">
                  <c:v>0.92587038139838751</c:v>
                </c:pt>
                <c:pt idx="3002">
                  <c:v>0.40846719142383053</c:v>
                </c:pt>
                <c:pt idx="3003">
                  <c:v>0.55725592958115322</c:v>
                </c:pt>
                <c:pt idx="3004">
                  <c:v>0.45690714106551594</c:v>
                </c:pt>
                <c:pt idx="3005">
                  <c:v>-0.15455755047902817</c:v>
                </c:pt>
                <c:pt idx="3006">
                  <c:v>0.16053041574179261</c:v>
                </c:pt>
                <c:pt idx="3007">
                  <c:v>0.121455330716371</c:v>
                </c:pt>
                <c:pt idx="3008">
                  <c:v>0.30683241090828789</c:v>
                </c:pt>
                <c:pt idx="3009">
                  <c:v>-0.42492925002668513</c:v>
                </c:pt>
                <c:pt idx="3010">
                  <c:v>-0.79387767820262423</c:v>
                </c:pt>
                <c:pt idx="3011">
                  <c:v>0.92634454795412413</c:v>
                </c:pt>
                <c:pt idx="3012">
                  <c:v>-0.63466856803641503</c:v>
                </c:pt>
                <c:pt idx="3013">
                  <c:v>-1.3201567517340893E-2</c:v>
                </c:pt>
                <c:pt idx="3014">
                  <c:v>2.0642182168336645E-2</c:v>
                </c:pt>
                <c:pt idx="3015">
                  <c:v>0.71970085830898745</c:v>
                </c:pt>
                <c:pt idx="3016">
                  <c:v>-0.31085531515083387</c:v>
                </c:pt>
                <c:pt idx="3017">
                  <c:v>-0.63553181707937056</c:v>
                </c:pt>
                <c:pt idx="3018">
                  <c:v>-0.75696496404590841</c:v>
                </c:pt>
                <c:pt idx="3019">
                  <c:v>0.22368737981351805</c:v>
                </c:pt>
                <c:pt idx="3020">
                  <c:v>-0.11780080668944773</c:v>
                </c:pt>
                <c:pt idx="3021">
                  <c:v>-0.30108295302030436</c:v>
                </c:pt>
                <c:pt idx="3022">
                  <c:v>-3.1379340829996154E-2</c:v>
                </c:pt>
                <c:pt idx="3023">
                  <c:v>7.9170190581786676E-2</c:v>
                </c:pt>
                <c:pt idx="3024">
                  <c:v>0</c:v>
                </c:pt>
                <c:pt idx="3025">
                  <c:v>-0.3131101739009865</c:v>
                </c:pt>
                <c:pt idx="3026">
                  <c:v>-0.26642464519198816</c:v>
                </c:pt>
                <c:pt idx="3027">
                  <c:v>-0.1754922236017197</c:v>
                </c:pt>
                <c:pt idx="3028">
                  <c:v>-9.6529629131305583E-2</c:v>
                </c:pt>
                <c:pt idx="3029">
                  <c:v>0.41623134439783882</c:v>
                </c:pt>
                <c:pt idx="3030">
                  <c:v>0.64730945681649599</c:v>
                </c:pt>
                <c:pt idx="3031">
                  <c:v>-0.30986029573783586</c:v>
                </c:pt>
                <c:pt idx="3032">
                  <c:v>-0.93171510327365392</c:v>
                </c:pt>
                <c:pt idx="3033">
                  <c:v>-0.88707250017963879</c:v>
                </c:pt>
                <c:pt idx="3034">
                  <c:v>0.55399394409810654</c:v>
                </c:pt>
                <c:pt idx="3035">
                  <c:v>-3.900614288566185E-2</c:v>
                </c:pt>
                <c:pt idx="3036">
                  <c:v>0.33371641162134941</c:v>
                </c:pt>
                <c:pt idx="3037">
                  <c:v>-0.21785758450518333</c:v>
                </c:pt>
                <c:pt idx="3038">
                  <c:v>-0.55514948010732135</c:v>
                </c:pt>
                <c:pt idx="3039">
                  <c:v>-0.57257532922641896</c:v>
                </c:pt>
                <c:pt idx="3040">
                  <c:v>-0.28637027449262475</c:v>
                </c:pt>
                <c:pt idx="3041">
                  <c:v>-0.40286940414242028</c:v>
                </c:pt>
                <c:pt idx="3042">
                  <c:v>0.14324321610847535</c:v>
                </c:pt>
                <c:pt idx="3043">
                  <c:v>0.98983378777288455</c:v>
                </c:pt>
                <c:pt idx="3044">
                  <c:v>0.4579029138894673</c:v>
                </c:pt>
                <c:pt idx="3045">
                  <c:v>-0.2044476746981253</c:v>
                </c:pt>
                <c:pt idx="3046">
                  <c:v>-3.9025635230688374E-2</c:v>
                </c:pt>
                <c:pt idx="3047">
                  <c:v>0.6342864672174291</c:v>
                </c:pt>
                <c:pt idx="3048">
                  <c:v>0.7543074071898378</c:v>
                </c:pt>
                <c:pt idx="3049">
                  <c:v>0.43223374333364806</c:v>
                </c:pt>
                <c:pt idx="3050">
                  <c:v>4.4301857047619089E-2</c:v>
                </c:pt>
                <c:pt idx="3051">
                  <c:v>0.7003477155204284</c:v>
                </c:pt>
                <c:pt idx="3052">
                  <c:v>-0.59137269253748193</c:v>
                </c:pt>
                <c:pt idx="3053">
                  <c:v>-0.84139428093010526</c:v>
                </c:pt>
                <c:pt idx="3054">
                  <c:v>0.54313842203269969</c:v>
                </c:pt>
                <c:pt idx="3055">
                  <c:v>-0.25805322516931978</c:v>
                </c:pt>
                <c:pt idx="3056">
                  <c:v>0.17313167748237182</c:v>
                </c:pt>
                <c:pt idx="3057">
                  <c:v>-1.1098855254296528E-2</c:v>
                </c:pt>
                <c:pt idx="3058">
                  <c:v>-4.3889518583627891E-2</c:v>
                </c:pt>
                <c:pt idx="3059">
                  <c:v>0.4751354950361642</c:v>
                </c:pt>
                <c:pt idx="3060">
                  <c:v>0.53996380988582893</c:v>
                </c:pt>
                <c:pt idx="3061">
                  <c:v>-0.29079096613251754</c:v>
                </c:pt>
                <c:pt idx="3062">
                  <c:v>0.58449926200449442</c:v>
                </c:pt>
                <c:pt idx="3063">
                  <c:v>-0.8825866801188168</c:v>
                </c:pt>
                <c:pt idx="3064">
                  <c:v>-0.81063115942314823</c:v>
                </c:pt>
                <c:pt idx="3065">
                  <c:v>-0.25479716229055333</c:v>
                </c:pt>
                <c:pt idx="3066">
                  <c:v>-9.6819812762839699E-2</c:v>
                </c:pt>
                <c:pt idx="3067">
                  <c:v>0.30642304884052435</c:v>
                </c:pt>
                <c:pt idx="3068">
                  <c:v>9.5565714860208928E-2</c:v>
                </c:pt>
                <c:pt idx="3069">
                  <c:v>0.45719080006374363</c:v>
                </c:pt>
                <c:pt idx="3070">
                  <c:v>-0.26970828468627361</c:v>
                </c:pt>
                <c:pt idx="3071">
                  <c:v>-0.36054169266101693</c:v>
                </c:pt>
                <c:pt idx="3072">
                  <c:v>-0.7251990087908714</c:v>
                </c:pt>
                <c:pt idx="3073">
                  <c:v>0.34582433400550799</c:v>
                </c:pt>
                <c:pt idx="3074">
                  <c:v>0.74231428395511379</c:v>
                </c:pt>
                <c:pt idx="3075">
                  <c:v>-0.66934233317974923</c:v>
                </c:pt>
                <c:pt idx="3076">
                  <c:v>0.22499398952129349</c:v>
                </c:pt>
                <c:pt idx="3077">
                  <c:v>-8.2713930152328377E-2</c:v>
                </c:pt>
                <c:pt idx="3078">
                  <c:v>0.6863265838111966</c:v>
                </c:pt>
                <c:pt idx="3079">
                  <c:v>-0.13479032671680358</c:v>
                </c:pt>
                <c:pt idx="3080">
                  <c:v>0.99088082128404653</c:v>
                </c:pt>
                <c:pt idx="3081">
                  <c:v>0.21328182205004512</c:v>
                </c:pt>
                <c:pt idx="3082">
                  <c:v>0.54010020526301283</c:v>
                </c:pt>
                <c:pt idx="3083">
                  <c:v>-0.49255011877640864</c:v>
                </c:pt>
                <c:pt idx="3084">
                  <c:v>0.41986464534816875</c:v>
                </c:pt>
                <c:pt idx="3085">
                  <c:v>0.47334957238795222</c:v>
                </c:pt>
                <c:pt idx="3086">
                  <c:v>0.43792914690586959</c:v>
                </c:pt>
                <c:pt idx="3087">
                  <c:v>-0.75882081921500855</c:v>
                </c:pt>
                <c:pt idx="3088">
                  <c:v>-0.16302580328266117</c:v>
                </c:pt>
                <c:pt idx="3089">
                  <c:v>-0.28568533586762496</c:v>
                </c:pt>
                <c:pt idx="3090">
                  <c:v>-0.24844529376463254</c:v>
                </c:pt>
                <c:pt idx="3091">
                  <c:v>-0.77486562295035355</c:v>
                </c:pt>
                <c:pt idx="3092">
                  <c:v>-0.18784104194285636</c:v>
                </c:pt>
                <c:pt idx="3093">
                  <c:v>-0.24658863938039466</c:v>
                </c:pt>
                <c:pt idx="3094">
                  <c:v>0</c:v>
                </c:pt>
                <c:pt idx="3095">
                  <c:v>0.31109688827484511</c:v>
                </c:pt>
                <c:pt idx="3096">
                  <c:v>0.12484264196749968</c:v>
                </c:pt>
                <c:pt idx="3097">
                  <c:v>-0.31301314400364399</c:v>
                </c:pt>
                <c:pt idx="3098">
                  <c:v>-0.79545151626753641</c:v>
                </c:pt>
                <c:pt idx="3099">
                  <c:v>0.15275596806304065</c:v>
                </c:pt>
                <c:pt idx="3100">
                  <c:v>0.89084401264944579</c:v>
                </c:pt>
                <c:pt idx="3101">
                  <c:v>0</c:v>
                </c:pt>
                <c:pt idx="3102">
                  <c:v>0</c:v>
                </c:pt>
                <c:pt idx="3103">
                  <c:v>-0.87831578305767799</c:v>
                </c:pt>
                <c:pt idx="3104">
                  <c:v>0.24928206821012541</c:v>
                </c:pt>
                <c:pt idx="3105">
                  <c:v>0.90131057087700706</c:v>
                </c:pt>
                <c:pt idx="3106">
                  <c:v>-0.47900685855185077</c:v>
                </c:pt>
                <c:pt idx="3107">
                  <c:v>7.0468979130952764E-2</c:v>
                </c:pt>
                <c:pt idx="3108">
                  <c:v>-0.64237722104641604</c:v>
                </c:pt>
                <c:pt idx="3109">
                  <c:v>0.49877818776258498</c:v>
                </c:pt>
                <c:pt idx="3110">
                  <c:v>0</c:v>
                </c:pt>
                <c:pt idx="3111">
                  <c:v>0.47253730708283159</c:v>
                </c:pt>
                <c:pt idx="3112">
                  <c:v>0.68665856349622911</c:v>
                </c:pt>
                <c:pt idx="3113">
                  <c:v>-0.12767523234172659</c:v>
                </c:pt>
                <c:pt idx="3114">
                  <c:v>0.69197298058613554</c:v>
                </c:pt>
                <c:pt idx="3115">
                  <c:v>-0.72420403253462662</c:v>
                </c:pt>
                <c:pt idx="3116">
                  <c:v>-0.39522388292713101</c:v>
                </c:pt>
                <c:pt idx="3117">
                  <c:v>-0.26864613636887724</c:v>
                </c:pt>
                <c:pt idx="3118">
                  <c:v>-0.50171207146713181</c:v>
                </c:pt>
                <c:pt idx="3119">
                  <c:v>0.42581658405481637</c:v>
                </c:pt>
                <c:pt idx="3120">
                  <c:v>-7.0148231142051529E-2</c:v>
                </c:pt>
                <c:pt idx="3121">
                  <c:v>-9.5653448859748552E-2</c:v>
                </c:pt>
                <c:pt idx="3122">
                  <c:v>-0.84941196955573361</c:v>
                </c:pt>
                <c:pt idx="3123">
                  <c:v>3.9705593249645147E-3</c:v>
                </c:pt>
                <c:pt idx="3124">
                  <c:v>-0.89687911285072863</c:v>
                </c:pt>
                <c:pt idx="3125">
                  <c:v>0.29484554108093436</c:v>
                </c:pt>
                <c:pt idx="3126">
                  <c:v>-0.69236195193200278</c:v>
                </c:pt>
                <c:pt idx="3127">
                  <c:v>-0.66705183384859212</c:v>
                </c:pt>
                <c:pt idx="3128">
                  <c:v>-0.18546446919838239</c:v>
                </c:pt>
                <c:pt idx="3129">
                  <c:v>-0.14182862557752821</c:v>
                </c:pt>
                <c:pt idx="3130">
                  <c:v>-7.3002380143229434E-2</c:v>
                </c:pt>
                <c:pt idx="3131">
                  <c:v>0.29087725040634849</c:v>
                </c:pt>
                <c:pt idx="3132">
                  <c:v>-0.6197305865981787</c:v>
                </c:pt>
                <c:pt idx="3133">
                  <c:v>0.94051559765831239</c:v>
                </c:pt>
                <c:pt idx="3134">
                  <c:v>-0.42040679786056129</c:v>
                </c:pt>
                <c:pt idx="3135">
                  <c:v>0.11538482260694047</c:v>
                </c:pt>
                <c:pt idx="3136">
                  <c:v>0.4994967759526644</c:v>
                </c:pt>
                <c:pt idx="3137">
                  <c:v>-0.18742773105623298</c:v>
                </c:pt>
                <c:pt idx="3138">
                  <c:v>-0.23410525418886041</c:v>
                </c:pt>
                <c:pt idx="3139">
                  <c:v>0.70675898904095524</c:v>
                </c:pt>
                <c:pt idx="3140">
                  <c:v>3.6585883369037973E-2</c:v>
                </c:pt>
                <c:pt idx="3141">
                  <c:v>-0.48543318679223901</c:v>
                </c:pt>
                <c:pt idx="3142">
                  <c:v>0.37648838715444399</c:v>
                </c:pt>
                <c:pt idx="3143">
                  <c:v>0</c:v>
                </c:pt>
                <c:pt idx="3144">
                  <c:v>0.90941977343669966</c:v>
                </c:pt>
                <c:pt idx="3145">
                  <c:v>-0.72529462588269544</c:v>
                </c:pt>
                <c:pt idx="3146">
                  <c:v>9.0662348393231326E-2</c:v>
                </c:pt>
                <c:pt idx="3147">
                  <c:v>-0.47325531537582205</c:v>
                </c:pt>
                <c:pt idx="3148">
                  <c:v>-0.2719570019043146</c:v>
                </c:pt>
                <c:pt idx="3149">
                  <c:v>-0.34480540181207131</c:v>
                </c:pt>
                <c:pt idx="3150">
                  <c:v>0.9239064923059932</c:v>
                </c:pt>
                <c:pt idx="3151">
                  <c:v>-0.36281885440317679</c:v>
                </c:pt>
                <c:pt idx="3152">
                  <c:v>0.10600128791060287</c:v>
                </c:pt>
                <c:pt idx="3153">
                  <c:v>0.36568811729119755</c:v>
                </c:pt>
                <c:pt idx="3154">
                  <c:v>-0.10597573557645175</c:v>
                </c:pt>
                <c:pt idx="3155">
                  <c:v>0.71618626352430204</c:v>
                </c:pt>
                <c:pt idx="3156">
                  <c:v>-0.84220025528302889</c:v>
                </c:pt>
                <c:pt idx="3157">
                  <c:v>4.462973308360739E-2</c:v>
                </c:pt>
                <c:pt idx="3158">
                  <c:v>-0.73284171116623342</c:v>
                </c:pt>
                <c:pt idx="3159">
                  <c:v>-0.2017800067182148</c:v>
                </c:pt>
                <c:pt idx="3160">
                  <c:v>-0.64907345881597001</c:v>
                </c:pt>
                <c:pt idx="3161">
                  <c:v>0.22512674998934548</c:v>
                </c:pt>
                <c:pt idx="3162">
                  <c:v>-0.44212837398221466</c:v>
                </c:pt>
                <c:pt idx="3163">
                  <c:v>0.74588119914917117</c:v>
                </c:pt>
                <c:pt idx="3164">
                  <c:v>-0.40424735830235592</c:v>
                </c:pt>
                <c:pt idx="3165">
                  <c:v>-0.36150145194356653</c:v>
                </c:pt>
                <c:pt idx="3166">
                  <c:v>0.5498429411068082</c:v>
                </c:pt>
                <c:pt idx="3167">
                  <c:v>-0.65955160839270677</c:v>
                </c:pt>
                <c:pt idx="3168">
                  <c:v>-0.34799526160049776</c:v>
                </c:pt>
                <c:pt idx="3169">
                  <c:v>-0.29369031757393926</c:v>
                </c:pt>
                <c:pt idx="3170">
                  <c:v>0</c:v>
                </c:pt>
                <c:pt idx="3171">
                  <c:v>-5.7321238747704617E-2</c:v>
                </c:pt>
                <c:pt idx="3172">
                  <c:v>-0.72466617071380457</c:v>
                </c:pt>
                <c:pt idx="3173">
                  <c:v>-0.83475804303015244</c:v>
                </c:pt>
                <c:pt idx="3174">
                  <c:v>-0.73309899709084769</c:v>
                </c:pt>
                <c:pt idx="3175">
                  <c:v>0.40824523584183481</c:v>
                </c:pt>
                <c:pt idx="3176">
                  <c:v>-1.8236887242048767E-2</c:v>
                </c:pt>
                <c:pt idx="3177">
                  <c:v>-0.6827571486857309</c:v>
                </c:pt>
                <c:pt idx="3178">
                  <c:v>-3.6340282938415222E-2</c:v>
                </c:pt>
                <c:pt idx="3179">
                  <c:v>0.17578888405676715</c:v>
                </c:pt>
                <c:pt idx="3180">
                  <c:v>0.71042620545108548</c:v>
                </c:pt>
                <c:pt idx="3181">
                  <c:v>0.80008237816168826</c:v>
                </c:pt>
                <c:pt idx="3182">
                  <c:v>-0.190948368963755</c:v>
                </c:pt>
                <c:pt idx="3183">
                  <c:v>0</c:v>
                </c:pt>
                <c:pt idx="3184">
                  <c:v>-0.1717024545672178</c:v>
                </c:pt>
                <c:pt idx="3185">
                  <c:v>0.75903406790335681</c:v>
                </c:pt>
                <c:pt idx="3186">
                  <c:v>-0.29678271720981209</c:v>
                </c:pt>
                <c:pt idx="3187">
                  <c:v>0</c:v>
                </c:pt>
                <c:pt idx="3188">
                  <c:v>0.82328733869178372</c:v>
                </c:pt>
                <c:pt idx="3189">
                  <c:v>0.80365326434778828</c:v>
                </c:pt>
                <c:pt idx="3190">
                  <c:v>9.9977620245224122E-2</c:v>
                </c:pt>
                <c:pt idx="3191">
                  <c:v>0</c:v>
                </c:pt>
                <c:pt idx="3192">
                  <c:v>0.98882842725099251</c:v>
                </c:pt>
                <c:pt idx="3193">
                  <c:v>0.26845945957009737</c:v>
                </c:pt>
                <c:pt idx="3194">
                  <c:v>-0.49295700769343259</c:v>
                </c:pt>
                <c:pt idx="3195">
                  <c:v>-0.91136303255045015</c:v>
                </c:pt>
                <c:pt idx="3196">
                  <c:v>-0.48611627321882339</c:v>
                </c:pt>
                <c:pt idx="3197">
                  <c:v>0.69139479884375554</c:v>
                </c:pt>
                <c:pt idx="3198">
                  <c:v>9.3063843597508952E-2</c:v>
                </c:pt>
                <c:pt idx="3199">
                  <c:v>0.92150462867674343</c:v>
                </c:pt>
                <c:pt idx="3200">
                  <c:v>0.92237131877348832</c:v>
                </c:pt>
                <c:pt idx="3201">
                  <c:v>-0.38881125677633177</c:v>
                </c:pt>
                <c:pt idx="3202">
                  <c:v>-0.33834987516706877</c:v>
                </c:pt>
                <c:pt idx="3203">
                  <c:v>-0.42236540262726263</c:v>
                </c:pt>
                <c:pt idx="3204">
                  <c:v>-0.26376653726233024</c:v>
                </c:pt>
                <c:pt idx="3205">
                  <c:v>7.966046729629904E-2</c:v>
                </c:pt>
                <c:pt idx="3206">
                  <c:v>-0.41446601078960477</c:v>
                </c:pt>
                <c:pt idx="3207">
                  <c:v>-0.10420401904325938</c:v>
                </c:pt>
                <c:pt idx="3208">
                  <c:v>0.46328896367297434</c:v>
                </c:pt>
                <c:pt idx="3209">
                  <c:v>-0.11740954137523217</c:v>
                </c:pt>
                <c:pt idx="3210">
                  <c:v>-6.2922597523867557E-2</c:v>
                </c:pt>
                <c:pt idx="3211">
                  <c:v>0.12337167188108775</c:v>
                </c:pt>
                <c:pt idx="3212">
                  <c:v>-0.85535267078042565</c:v>
                </c:pt>
                <c:pt idx="3213">
                  <c:v>0.32912121692392904</c:v>
                </c:pt>
                <c:pt idx="3214">
                  <c:v>0.93496834685772434</c:v>
                </c:pt>
                <c:pt idx="3215">
                  <c:v>-0.32936009649227521</c:v>
                </c:pt>
                <c:pt idx="3216">
                  <c:v>5.0503068759397661E-2</c:v>
                </c:pt>
                <c:pt idx="3217">
                  <c:v>-0.86948865520240093</c:v>
                </c:pt>
                <c:pt idx="3218">
                  <c:v>-2.0864166001848296E-2</c:v>
                </c:pt>
                <c:pt idx="3219">
                  <c:v>0.75525710707483029</c:v>
                </c:pt>
                <c:pt idx="3220">
                  <c:v>-0.47852031518248828</c:v>
                </c:pt>
                <c:pt idx="3221">
                  <c:v>0.39173328193530366</c:v>
                </c:pt>
                <c:pt idx="3222">
                  <c:v>0.48278048665266216</c:v>
                </c:pt>
                <c:pt idx="3223">
                  <c:v>-0.21231468040328069</c:v>
                </c:pt>
                <c:pt idx="3224">
                  <c:v>-0.71301447619740532</c:v>
                </c:pt>
                <c:pt idx="3225">
                  <c:v>0.63084266743948558</c:v>
                </c:pt>
                <c:pt idx="3226">
                  <c:v>0.75164210567261691</c:v>
                </c:pt>
                <c:pt idx="3227">
                  <c:v>0.17020847635369996</c:v>
                </c:pt>
                <c:pt idx="3228">
                  <c:v>0.16112797492450984</c:v>
                </c:pt>
                <c:pt idx="3229">
                  <c:v>-0.88056178959079723</c:v>
                </c:pt>
                <c:pt idx="3230">
                  <c:v>-0.6401104362676967</c:v>
                </c:pt>
                <c:pt idx="3231">
                  <c:v>-0.32264682303164466</c:v>
                </c:pt>
                <c:pt idx="3232">
                  <c:v>0</c:v>
                </c:pt>
                <c:pt idx="3233">
                  <c:v>-0.68154140196089985</c:v>
                </c:pt>
                <c:pt idx="3234">
                  <c:v>-0.20106462477182241</c:v>
                </c:pt>
                <c:pt idx="3235">
                  <c:v>0.96119383021215898</c:v>
                </c:pt>
                <c:pt idx="3236">
                  <c:v>-0.57838660459569113</c:v>
                </c:pt>
                <c:pt idx="3237">
                  <c:v>0.93318570373874199</c:v>
                </c:pt>
                <c:pt idx="3238">
                  <c:v>-0.91739789581360176</c:v>
                </c:pt>
                <c:pt idx="3239">
                  <c:v>0.2149975255551328</c:v>
                </c:pt>
                <c:pt idx="3240">
                  <c:v>0</c:v>
                </c:pt>
                <c:pt idx="3241">
                  <c:v>-0.7397819876563142</c:v>
                </c:pt>
                <c:pt idx="3242">
                  <c:v>-0.49503728982536865</c:v>
                </c:pt>
                <c:pt idx="3243">
                  <c:v>-0.90250189076934229</c:v>
                </c:pt>
                <c:pt idx="3244">
                  <c:v>0.34153541645606389</c:v>
                </c:pt>
                <c:pt idx="3245">
                  <c:v>-0.72269718365088109</c:v>
                </c:pt>
                <c:pt idx="3246">
                  <c:v>0.45991985480860309</c:v>
                </c:pt>
                <c:pt idx="3247">
                  <c:v>-0.51952635164816985</c:v>
                </c:pt>
                <c:pt idx="3248">
                  <c:v>0.22256127054387867</c:v>
                </c:pt>
                <c:pt idx="3249">
                  <c:v>8.1767782685343363E-3</c:v>
                </c:pt>
                <c:pt idx="3250">
                  <c:v>-0.58416087958576501</c:v>
                </c:pt>
                <c:pt idx="3251">
                  <c:v>0.83645938495108485</c:v>
                </c:pt>
                <c:pt idx="3252">
                  <c:v>0.22244303686609504</c:v>
                </c:pt>
                <c:pt idx="3253">
                  <c:v>0.86392804044676275</c:v>
                </c:pt>
                <c:pt idx="3254">
                  <c:v>-6.6763289440521179E-2</c:v>
                </c:pt>
                <c:pt idx="3255">
                  <c:v>0.48821940655462404</c:v>
                </c:pt>
                <c:pt idx="3256">
                  <c:v>0.82483912125093961</c:v>
                </c:pt>
                <c:pt idx="3257">
                  <c:v>-0.32630232591136044</c:v>
                </c:pt>
                <c:pt idx="3258">
                  <c:v>9.9813401885576677E-2</c:v>
                </c:pt>
                <c:pt idx="3259">
                  <c:v>0.84589298427309167</c:v>
                </c:pt>
                <c:pt idx="3260">
                  <c:v>0.2993882134674602</c:v>
                </c:pt>
                <c:pt idx="3261">
                  <c:v>0</c:v>
                </c:pt>
                <c:pt idx="3262">
                  <c:v>-0.71061511099331343</c:v>
                </c:pt>
                <c:pt idx="3263">
                  <c:v>0.80234952385494696</c:v>
                </c:pt>
                <c:pt idx="3264">
                  <c:v>0.22886517053170471</c:v>
                </c:pt>
                <c:pt idx="3265">
                  <c:v>-0.85684318057081799</c:v>
                </c:pt>
                <c:pt idx="3266">
                  <c:v>2.4161433840334024E-2</c:v>
                </c:pt>
                <c:pt idx="3267">
                  <c:v>0.71631451991851036</c:v>
                </c:pt>
                <c:pt idx="3268">
                  <c:v>-0.51205450553612497</c:v>
                </c:pt>
                <c:pt idx="3269">
                  <c:v>-0.39023274852571405</c:v>
                </c:pt>
                <c:pt idx="3270">
                  <c:v>0.74628159281417072</c:v>
                </c:pt>
                <c:pt idx="3271">
                  <c:v>0.18864953296383324</c:v>
                </c:pt>
                <c:pt idx="3272">
                  <c:v>5.8440922809500653E-2</c:v>
                </c:pt>
                <c:pt idx="3273">
                  <c:v>-0.66227786581216785</c:v>
                </c:pt>
                <c:pt idx="3274">
                  <c:v>-0.62317091854164075</c:v>
                </c:pt>
                <c:pt idx="3275">
                  <c:v>0</c:v>
                </c:pt>
                <c:pt idx="3276">
                  <c:v>0.89966258159412871</c:v>
                </c:pt>
                <c:pt idx="3277">
                  <c:v>0</c:v>
                </c:pt>
                <c:pt idx="3278">
                  <c:v>-0.11844700170669775</c:v>
                </c:pt>
                <c:pt idx="3279">
                  <c:v>0</c:v>
                </c:pt>
                <c:pt idx="3280">
                  <c:v>-0.30780646364893316</c:v>
                </c:pt>
                <c:pt idx="3281">
                  <c:v>-6.0776059884889856E-2</c:v>
                </c:pt>
                <c:pt idx="3282">
                  <c:v>0.60816959210529897</c:v>
                </c:pt>
                <c:pt idx="3283">
                  <c:v>-0.44946561211068226</c:v>
                </c:pt>
                <c:pt idx="3284">
                  <c:v>-8.705163245661611E-2</c:v>
                </c:pt>
                <c:pt idx="3285">
                  <c:v>0.51564637349017861</c:v>
                </c:pt>
                <c:pt idx="3286">
                  <c:v>-0.52797953969708566</c:v>
                </c:pt>
                <c:pt idx="3287">
                  <c:v>-0.25399540483243666</c:v>
                </c:pt>
                <c:pt idx="3288">
                  <c:v>-0.28718640919860028</c:v>
                </c:pt>
                <c:pt idx="3289">
                  <c:v>0.98150951882434001</c:v>
                </c:pt>
                <c:pt idx="3290">
                  <c:v>-0.64737970169879588</c:v>
                </c:pt>
                <c:pt idx="3291">
                  <c:v>-0.24316373357204521</c:v>
                </c:pt>
                <c:pt idx="3292">
                  <c:v>0.31321439963516906</c:v>
                </c:pt>
                <c:pt idx="3293">
                  <c:v>0</c:v>
                </c:pt>
                <c:pt idx="3294">
                  <c:v>0.63883984632551905</c:v>
                </c:pt>
                <c:pt idx="3295">
                  <c:v>-0.60080862877751484</c:v>
                </c:pt>
                <c:pt idx="3296">
                  <c:v>-0.12821723618582201</c:v>
                </c:pt>
                <c:pt idx="3297">
                  <c:v>0</c:v>
                </c:pt>
                <c:pt idx="3298">
                  <c:v>-0.43290266030313074</c:v>
                </c:pt>
                <c:pt idx="3299">
                  <c:v>-0.65822170261121782</c:v>
                </c:pt>
                <c:pt idx="3300">
                  <c:v>0</c:v>
                </c:pt>
                <c:pt idx="3301">
                  <c:v>-0.89595373027109726</c:v>
                </c:pt>
                <c:pt idx="3302">
                  <c:v>0.51923045933447221</c:v>
                </c:pt>
                <c:pt idx="3303">
                  <c:v>-0.38971068804164027</c:v>
                </c:pt>
                <c:pt idx="3304">
                  <c:v>-0.16258856604489988</c:v>
                </c:pt>
                <c:pt idx="3305">
                  <c:v>0.44430759251308605</c:v>
                </c:pt>
                <c:pt idx="3306">
                  <c:v>-0.26230284351868882</c:v>
                </c:pt>
                <c:pt idx="3307">
                  <c:v>-0.59908762752856182</c:v>
                </c:pt>
                <c:pt idx="3308">
                  <c:v>0.35429752978838264</c:v>
                </c:pt>
                <c:pt idx="3309">
                  <c:v>0.38660779572798021</c:v>
                </c:pt>
                <c:pt idx="3310">
                  <c:v>-0.52356027739351962</c:v>
                </c:pt>
                <c:pt idx="3311">
                  <c:v>0.72058453746177764</c:v>
                </c:pt>
                <c:pt idx="3312">
                  <c:v>-0.16262120203299366</c:v>
                </c:pt>
                <c:pt idx="3313">
                  <c:v>-0.42499741322171403</c:v>
                </c:pt>
                <c:pt idx="3314">
                  <c:v>-0.14793749812541571</c:v>
                </c:pt>
                <c:pt idx="3315">
                  <c:v>0.34627200679149073</c:v>
                </c:pt>
                <c:pt idx="3316">
                  <c:v>-3.01378788924682E-2</c:v>
                </c:pt>
                <c:pt idx="3317">
                  <c:v>-0.21716457673354211</c:v>
                </c:pt>
                <c:pt idx="3318">
                  <c:v>-9.9279155742931252E-2</c:v>
                </c:pt>
                <c:pt idx="3319">
                  <c:v>-0.52410339061409672</c:v>
                </c:pt>
                <c:pt idx="3320">
                  <c:v>0.20842408230548301</c:v>
                </c:pt>
                <c:pt idx="3321">
                  <c:v>-0.49531334169636243</c:v>
                </c:pt>
                <c:pt idx="3322">
                  <c:v>-4.8908387432002688E-2</c:v>
                </c:pt>
                <c:pt idx="3323">
                  <c:v>-3.3443312960091336E-2</c:v>
                </c:pt>
                <c:pt idx="3324">
                  <c:v>0.6944723211149012</c:v>
                </c:pt>
                <c:pt idx="3325">
                  <c:v>-0.21693479014050798</c:v>
                </c:pt>
                <c:pt idx="3326">
                  <c:v>-0.94181675557014444</c:v>
                </c:pt>
                <c:pt idx="3327">
                  <c:v>0.81626608785640331</c:v>
                </c:pt>
                <c:pt idx="3328">
                  <c:v>0</c:v>
                </c:pt>
                <c:pt idx="3329">
                  <c:v>0.219377875737119</c:v>
                </c:pt>
                <c:pt idx="3330">
                  <c:v>0.45880509277436021</c:v>
                </c:pt>
                <c:pt idx="3331">
                  <c:v>-0.45863402668187064</c:v>
                </c:pt>
                <c:pt idx="3332">
                  <c:v>0</c:v>
                </c:pt>
                <c:pt idx="3333">
                  <c:v>0.59259989734367813</c:v>
                </c:pt>
                <c:pt idx="3334">
                  <c:v>-2.6455411754557442E-2</c:v>
                </c:pt>
                <c:pt idx="3335">
                  <c:v>0.9554205375224446</c:v>
                </c:pt>
                <c:pt idx="3336">
                  <c:v>0.15362866890369262</c:v>
                </c:pt>
                <c:pt idx="3337">
                  <c:v>0.11072837501419434</c:v>
                </c:pt>
                <c:pt idx="3338">
                  <c:v>9.0608106041684552E-2</c:v>
                </c:pt>
                <c:pt idx="3339">
                  <c:v>-0.29000745904292524</c:v>
                </c:pt>
                <c:pt idx="3340">
                  <c:v>0.31619450694297169</c:v>
                </c:pt>
                <c:pt idx="3341">
                  <c:v>0.25745993825289049</c:v>
                </c:pt>
                <c:pt idx="3342">
                  <c:v>0.51990130090375253</c:v>
                </c:pt>
                <c:pt idx="3343">
                  <c:v>0.15927956906641927</c:v>
                </c:pt>
                <c:pt idx="3344">
                  <c:v>-0.40315062996989587</c:v>
                </c:pt>
                <c:pt idx="3345">
                  <c:v>-0.12618109541918393</c:v>
                </c:pt>
                <c:pt idx="3346">
                  <c:v>0.53605875223310073</c:v>
                </c:pt>
                <c:pt idx="3347">
                  <c:v>0.86790780375294685</c:v>
                </c:pt>
                <c:pt idx="3348">
                  <c:v>0</c:v>
                </c:pt>
                <c:pt idx="3349">
                  <c:v>0.9212434814097531</c:v>
                </c:pt>
                <c:pt idx="3350">
                  <c:v>-0.54992019791185576</c:v>
                </c:pt>
                <c:pt idx="3351">
                  <c:v>-0.28131941882832506</c:v>
                </c:pt>
                <c:pt idx="3352">
                  <c:v>-0.71931532979175661</c:v>
                </c:pt>
                <c:pt idx="3353">
                  <c:v>-0.51671322818038701</c:v>
                </c:pt>
                <c:pt idx="3354">
                  <c:v>0.81872353602148062</c:v>
                </c:pt>
                <c:pt idx="3355">
                  <c:v>-0.8975642147226397</c:v>
                </c:pt>
                <c:pt idx="3356">
                  <c:v>3.106038316793687E-2</c:v>
                </c:pt>
                <c:pt idx="3357">
                  <c:v>0</c:v>
                </c:pt>
                <c:pt idx="3358">
                  <c:v>-0.61945455005734817</c:v>
                </c:pt>
                <c:pt idx="3359">
                  <c:v>-0.67678529040231361</c:v>
                </c:pt>
                <c:pt idx="3360">
                  <c:v>-0.15387238147340301</c:v>
                </c:pt>
                <c:pt idx="3361">
                  <c:v>0</c:v>
                </c:pt>
                <c:pt idx="3362">
                  <c:v>0.5268080254909594</c:v>
                </c:pt>
                <c:pt idx="3363">
                  <c:v>-0.92859691879520445</c:v>
                </c:pt>
                <c:pt idx="3364">
                  <c:v>0.14729142374654142</c:v>
                </c:pt>
                <c:pt idx="3365">
                  <c:v>0.93139091353100167</c:v>
                </c:pt>
                <c:pt idx="3366">
                  <c:v>0.46508963513640056</c:v>
                </c:pt>
                <c:pt idx="3367">
                  <c:v>-0.46876850424580546</c:v>
                </c:pt>
                <c:pt idx="3368">
                  <c:v>0.68445911599976439</c:v>
                </c:pt>
                <c:pt idx="3369">
                  <c:v>0.92623940988467524</c:v>
                </c:pt>
                <c:pt idx="3370">
                  <c:v>-9.8363517133089762E-3</c:v>
                </c:pt>
                <c:pt idx="3371">
                  <c:v>0</c:v>
                </c:pt>
                <c:pt idx="3372">
                  <c:v>0</c:v>
                </c:pt>
                <c:pt idx="3373">
                  <c:v>-0.45994208694022615</c:v>
                </c:pt>
                <c:pt idx="3374">
                  <c:v>0.27805837493232594</c:v>
                </c:pt>
                <c:pt idx="3375">
                  <c:v>0</c:v>
                </c:pt>
                <c:pt idx="3376">
                  <c:v>-0.12597201037604111</c:v>
                </c:pt>
                <c:pt idx="3377">
                  <c:v>-0.72285881935314444</c:v>
                </c:pt>
                <c:pt idx="3378">
                  <c:v>9.1368099086641633E-2</c:v>
                </c:pt>
                <c:pt idx="3379">
                  <c:v>-0.72805449054975524</c:v>
                </c:pt>
                <c:pt idx="3380">
                  <c:v>0.53441651681299751</c:v>
                </c:pt>
                <c:pt idx="3381">
                  <c:v>0.30017039396242584</c:v>
                </c:pt>
                <c:pt idx="3382">
                  <c:v>-8.6609369646626078E-2</c:v>
                </c:pt>
                <c:pt idx="3383">
                  <c:v>0.16862217853413719</c:v>
                </c:pt>
                <c:pt idx="3384">
                  <c:v>0.29895450802083995</c:v>
                </c:pt>
                <c:pt idx="3385">
                  <c:v>0.74752919234910831</c:v>
                </c:pt>
                <c:pt idx="3386">
                  <c:v>0.7673425569506177</c:v>
                </c:pt>
                <c:pt idx="3387">
                  <c:v>0.23765652114672864</c:v>
                </c:pt>
                <c:pt idx="3388">
                  <c:v>-0.90594207859030884</c:v>
                </c:pt>
                <c:pt idx="3389">
                  <c:v>-0.30991954724852128</c:v>
                </c:pt>
                <c:pt idx="3390">
                  <c:v>4.4038492809188014E-2</c:v>
                </c:pt>
                <c:pt idx="3391">
                  <c:v>0.85953838739784238</c:v>
                </c:pt>
                <c:pt idx="3392">
                  <c:v>0.27386506685213702</c:v>
                </c:pt>
                <c:pt idx="3393">
                  <c:v>0.87640795576231212</c:v>
                </c:pt>
                <c:pt idx="3394">
                  <c:v>-0.6863944994957405</c:v>
                </c:pt>
                <c:pt idx="3395">
                  <c:v>-0.32991941449334894</c:v>
                </c:pt>
                <c:pt idx="3396">
                  <c:v>-0.79198842860247298</c:v>
                </c:pt>
                <c:pt idx="3397">
                  <c:v>-0.90382166540818265</c:v>
                </c:pt>
                <c:pt idx="3398">
                  <c:v>0</c:v>
                </c:pt>
                <c:pt idx="3399">
                  <c:v>0.8663039414773045</c:v>
                </c:pt>
                <c:pt idx="3400">
                  <c:v>-0.62478701988839158</c:v>
                </c:pt>
                <c:pt idx="3401">
                  <c:v>0.15102281313562638</c:v>
                </c:pt>
                <c:pt idx="3402">
                  <c:v>0.9327980507745729</c:v>
                </c:pt>
                <c:pt idx="3403">
                  <c:v>1.363257730215971E-2</c:v>
                </c:pt>
                <c:pt idx="3404">
                  <c:v>5.9653335273151906E-2</c:v>
                </c:pt>
                <c:pt idx="3405">
                  <c:v>-0.57837280995642548</c:v>
                </c:pt>
                <c:pt idx="3406">
                  <c:v>-0.70766819244931889</c:v>
                </c:pt>
                <c:pt idx="3407">
                  <c:v>-0.49997798410913746</c:v>
                </c:pt>
                <c:pt idx="3408">
                  <c:v>0.13105433833006083</c:v>
                </c:pt>
                <c:pt idx="3409">
                  <c:v>0</c:v>
                </c:pt>
                <c:pt idx="3410">
                  <c:v>-0.18187296976677622</c:v>
                </c:pt>
                <c:pt idx="3411">
                  <c:v>-0.43461022301611535</c:v>
                </c:pt>
                <c:pt idx="3412">
                  <c:v>0.15897330509040331</c:v>
                </c:pt>
                <c:pt idx="3413">
                  <c:v>-0.34655931241042209</c:v>
                </c:pt>
                <c:pt idx="3414">
                  <c:v>0.25819061723051517</c:v>
                </c:pt>
                <c:pt idx="3415">
                  <c:v>0.48932242769422324</c:v>
                </c:pt>
                <c:pt idx="3416">
                  <c:v>0.6355506862336423</c:v>
                </c:pt>
                <c:pt idx="3417">
                  <c:v>0.69980644924399105</c:v>
                </c:pt>
                <c:pt idx="3418">
                  <c:v>-0.28045279803795209</c:v>
                </c:pt>
                <c:pt idx="3419">
                  <c:v>0.87536007578213726</c:v>
                </c:pt>
                <c:pt idx="3420">
                  <c:v>-0.81665858042272599</c:v>
                </c:pt>
                <c:pt idx="3421">
                  <c:v>0.68806151588968134</c:v>
                </c:pt>
                <c:pt idx="3422">
                  <c:v>-0.22166594868147874</c:v>
                </c:pt>
                <c:pt idx="3423">
                  <c:v>0.31242887579216128</c:v>
                </c:pt>
                <c:pt idx="3424">
                  <c:v>0.54198167873158765</c:v>
                </c:pt>
                <c:pt idx="3425">
                  <c:v>1.0465005139819388E-2</c:v>
                </c:pt>
                <c:pt idx="3426">
                  <c:v>-0.17345963051014693</c:v>
                </c:pt>
                <c:pt idx="3427">
                  <c:v>0.36761303148291075</c:v>
                </c:pt>
                <c:pt idx="3428">
                  <c:v>0.68323252026624082</c:v>
                </c:pt>
                <c:pt idx="3429">
                  <c:v>-0.14230327713990704</c:v>
                </c:pt>
                <c:pt idx="3430">
                  <c:v>0.75932316466728556</c:v>
                </c:pt>
                <c:pt idx="3431">
                  <c:v>6.5430001963911133E-2</c:v>
                </c:pt>
                <c:pt idx="3432">
                  <c:v>-0.22724286352816989</c:v>
                </c:pt>
                <c:pt idx="3433">
                  <c:v>-0.37871843196700539</c:v>
                </c:pt>
                <c:pt idx="3434">
                  <c:v>-0.52701567693508822</c:v>
                </c:pt>
                <c:pt idx="3435">
                  <c:v>0.79477794314246386</c:v>
                </c:pt>
                <c:pt idx="3436">
                  <c:v>0</c:v>
                </c:pt>
                <c:pt idx="3437">
                  <c:v>-0.41694060996874222</c:v>
                </c:pt>
                <c:pt idx="3438">
                  <c:v>0.33483561477936113</c:v>
                </c:pt>
                <c:pt idx="3439">
                  <c:v>-0.68711185003811459</c:v>
                </c:pt>
                <c:pt idx="3440">
                  <c:v>0.26111051754449921</c:v>
                </c:pt>
                <c:pt idx="3441">
                  <c:v>0.36445194645058915</c:v>
                </c:pt>
                <c:pt idx="3442">
                  <c:v>0.36174163811283888</c:v>
                </c:pt>
                <c:pt idx="3443">
                  <c:v>-0.24904847432814695</c:v>
                </c:pt>
                <c:pt idx="3444">
                  <c:v>0</c:v>
                </c:pt>
                <c:pt idx="3445">
                  <c:v>-1.5681297079036847E-2</c:v>
                </c:pt>
                <c:pt idx="3446">
                  <c:v>-0.25637414911940126</c:v>
                </c:pt>
                <c:pt idx="3447">
                  <c:v>0.25496004489306706</c:v>
                </c:pt>
                <c:pt idx="3448">
                  <c:v>0.4178396904888696</c:v>
                </c:pt>
                <c:pt idx="3449">
                  <c:v>0.62366732295591687</c:v>
                </c:pt>
                <c:pt idx="3450">
                  <c:v>0.36233791170287227</c:v>
                </c:pt>
                <c:pt idx="3451">
                  <c:v>0.40981799322442336</c:v>
                </c:pt>
                <c:pt idx="3452">
                  <c:v>-0.44811673708066874</c:v>
                </c:pt>
                <c:pt idx="3453">
                  <c:v>-0.2689097696238405</c:v>
                </c:pt>
                <c:pt idx="3454">
                  <c:v>0</c:v>
                </c:pt>
                <c:pt idx="3455">
                  <c:v>0.46614987103988109</c:v>
                </c:pt>
                <c:pt idx="3456">
                  <c:v>0</c:v>
                </c:pt>
                <c:pt idx="3457">
                  <c:v>0.15000557304672746</c:v>
                </c:pt>
                <c:pt idx="3458">
                  <c:v>-0.72255640121944242</c:v>
                </c:pt>
                <c:pt idx="3459">
                  <c:v>2.0125661275127327E-2</c:v>
                </c:pt>
                <c:pt idx="3460">
                  <c:v>-0.39131238315670086</c:v>
                </c:pt>
                <c:pt idx="3461">
                  <c:v>0.16962478030891065</c:v>
                </c:pt>
                <c:pt idx="3462">
                  <c:v>0.33202801038531682</c:v>
                </c:pt>
                <c:pt idx="3463">
                  <c:v>-0.74405379779470693</c:v>
                </c:pt>
                <c:pt idx="3464">
                  <c:v>-9.8721803386977558E-2</c:v>
                </c:pt>
                <c:pt idx="3465">
                  <c:v>-1.0513200437682274E-2</c:v>
                </c:pt>
                <c:pt idx="3466">
                  <c:v>-0.29758486744192852</c:v>
                </c:pt>
                <c:pt idx="3467">
                  <c:v>0.86880787746146804</c:v>
                </c:pt>
                <c:pt idx="3468">
                  <c:v>-0.206488050965835</c:v>
                </c:pt>
                <c:pt idx="3469">
                  <c:v>-0.7524016407874291</c:v>
                </c:pt>
                <c:pt idx="3470">
                  <c:v>-0.82182787088232945</c:v>
                </c:pt>
                <c:pt idx="3471">
                  <c:v>0.11997487558618594</c:v>
                </c:pt>
                <c:pt idx="3472">
                  <c:v>-0.74048286229448768</c:v>
                </c:pt>
                <c:pt idx="3473">
                  <c:v>0.81418422215204123</c:v>
                </c:pt>
                <c:pt idx="3474">
                  <c:v>0.62186584927815458</c:v>
                </c:pt>
                <c:pt idx="3475">
                  <c:v>-0.21761382197595927</c:v>
                </c:pt>
                <c:pt idx="3476">
                  <c:v>-5.3339883874908137E-2</c:v>
                </c:pt>
                <c:pt idx="3477">
                  <c:v>0.54181060321995045</c:v>
                </c:pt>
                <c:pt idx="3478">
                  <c:v>0.17212129941076421</c:v>
                </c:pt>
                <c:pt idx="3479">
                  <c:v>0.32474270473628924</c:v>
                </c:pt>
                <c:pt idx="3480">
                  <c:v>-6.2758641280007809E-3</c:v>
                </c:pt>
                <c:pt idx="3481">
                  <c:v>-0.46778332009431611</c:v>
                </c:pt>
                <c:pt idx="3482">
                  <c:v>-0.1718515573323818</c:v>
                </c:pt>
                <c:pt idx="3483">
                  <c:v>0.9566407524646402</c:v>
                </c:pt>
                <c:pt idx="3484">
                  <c:v>-0.33754060062902014</c:v>
                </c:pt>
                <c:pt idx="3485">
                  <c:v>-0.335111256981726</c:v>
                </c:pt>
                <c:pt idx="3486">
                  <c:v>-0.19930615060972398</c:v>
                </c:pt>
                <c:pt idx="3487">
                  <c:v>-0.42130682336696784</c:v>
                </c:pt>
                <c:pt idx="3488">
                  <c:v>-0.89566810585619194</c:v>
                </c:pt>
                <c:pt idx="3489">
                  <c:v>0.97297461290337572</c:v>
                </c:pt>
                <c:pt idx="3490">
                  <c:v>-0.69222072679679136</c:v>
                </c:pt>
                <c:pt idx="3491">
                  <c:v>0.77458154601776708</c:v>
                </c:pt>
                <c:pt idx="3492">
                  <c:v>0.70074821477356231</c:v>
                </c:pt>
                <c:pt idx="3493">
                  <c:v>0</c:v>
                </c:pt>
                <c:pt idx="3494">
                  <c:v>0.10840656707250082</c:v>
                </c:pt>
                <c:pt idx="3495">
                  <c:v>0.74287293410072064</c:v>
                </c:pt>
                <c:pt idx="3496">
                  <c:v>0.16582996391542615</c:v>
                </c:pt>
                <c:pt idx="3497">
                  <c:v>0</c:v>
                </c:pt>
                <c:pt idx="3498">
                  <c:v>0.67694934225333403</c:v>
                </c:pt>
                <c:pt idx="3499">
                  <c:v>-0.80916850577132893</c:v>
                </c:pt>
                <c:pt idx="3500">
                  <c:v>0.28239786069673523</c:v>
                </c:pt>
                <c:pt idx="3501">
                  <c:v>-0.49279648480121196</c:v>
                </c:pt>
                <c:pt idx="3502">
                  <c:v>-0.3773812662193522</c:v>
                </c:pt>
                <c:pt idx="3503">
                  <c:v>0.10301761384409326</c:v>
                </c:pt>
                <c:pt idx="3504">
                  <c:v>0.64489021119110845</c:v>
                </c:pt>
                <c:pt idx="3505">
                  <c:v>0.72720479418035255</c:v>
                </c:pt>
                <c:pt idx="3506">
                  <c:v>0.18095683243546318</c:v>
                </c:pt>
                <c:pt idx="3507">
                  <c:v>-0.45463320913429844</c:v>
                </c:pt>
                <c:pt idx="3508">
                  <c:v>-0.88808127802461656</c:v>
                </c:pt>
                <c:pt idx="3509">
                  <c:v>0.84179344633795838</c:v>
                </c:pt>
                <c:pt idx="3510">
                  <c:v>0.73838060773111913</c:v>
                </c:pt>
                <c:pt idx="3511">
                  <c:v>0.43094632631295848</c:v>
                </c:pt>
                <c:pt idx="3512">
                  <c:v>0.86177674031023388</c:v>
                </c:pt>
                <c:pt idx="3513">
                  <c:v>-0.11037145553165843</c:v>
                </c:pt>
                <c:pt idx="3514">
                  <c:v>9.6206775047225926E-2</c:v>
                </c:pt>
                <c:pt idx="3515">
                  <c:v>0.20589103270364434</c:v>
                </c:pt>
                <c:pt idx="3516">
                  <c:v>0.95167535602183972</c:v>
                </c:pt>
                <c:pt idx="3517">
                  <c:v>6.2874979837444181E-2</c:v>
                </c:pt>
                <c:pt idx="3518">
                  <c:v>-0.82174511311511933</c:v>
                </c:pt>
                <c:pt idx="3519">
                  <c:v>0.55403985895187668</c:v>
                </c:pt>
                <c:pt idx="3520">
                  <c:v>-0.45718254359951055</c:v>
                </c:pt>
                <c:pt idx="3521">
                  <c:v>-0.7524495193005557</c:v>
                </c:pt>
                <c:pt idx="3522">
                  <c:v>-0.30643274818883337</c:v>
                </c:pt>
                <c:pt idx="3523">
                  <c:v>-0.77833207237291302</c:v>
                </c:pt>
                <c:pt idx="3524">
                  <c:v>-0.15315893550371021</c:v>
                </c:pt>
                <c:pt idx="3525">
                  <c:v>-0.34196699589204033</c:v>
                </c:pt>
                <c:pt idx="3526">
                  <c:v>0.39126527300641328</c:v>
                </c:pt>
                <c:pt idx="3527">
                  <c:v>0.34622852181682756</c:v>
                </c:pt>
                <c:pt idx="3528">
                  <c:v>-0.61947795677071749</c:v>
                </c:pt>
                <c:pt idx="3529">
                  <c:v>0.18174336450630094</c:v>
                </c:pt>
                <c:pt idx="3530">
                  <c:v>-0.59842474299736836</c:v>
                </c:pt>
                <c:pt idx="3531">
                  <c:v>-0.73056152790121021</c:v>
                </c:pt>
                <c:pt idx="3532">
                  <c:v>0.65171438222270539</c:v>
                </c:pt>
                <c:pt idx="3533">
                  <c:v>-0.18049287262654518</c:v>
                </c:pt>
                <c:pt idx="3534">
                  <c:v>-0.17549872433792199</c:v>
                </c:pt>
                <c:pt idx="3535">
                  <c:v>-2.1002685059533059E-2</c:v>
                </c:pt>
                <c:pt idx="3536">
                  <c:v>0.30373528205747075</c:v>
                </c:pt>
                <c:pt idx="3537">
                  <c:v>0.28928210181555486</c:v>
                </c:pt>
                <c:pt idx="3538">
                  <c:v>-0.28062635826297705</c:v>
                </c:pt>
                <c:pt idx="3539">
                  <c:v>-0.2464151321573563</c:v>
                </c:pt>
                <c:pt idx="3540">
                  <c:v>-0.27013921627675114</c:v>
                </c:pt>
                <c:pt idx="3541">
                  <c:v>0.94073267765345003</c:v>
                </c:pt>
                <c:pt idx="3542">
                  <c:v>-0.51636370575041657</c:v>
                </c:pt>
                <c:pt idx="3543">
                  <c:v>-0.22041929477665398</c:v>
                </c:pt>
                <c:pt idx="3544">
                  <c:v>0.31782395122900919</c:v>
                </c:pt>
                <c:pt idx="3545">
                  <c:v>-0.72636208122878598</c:v>
                </c:pt>
                <c:pt idx="3546">
                  <c:v>0</c:v>
                </c:pt>
                <c:pt idx="3547">
                  <c:v>0</c:v>
                </c:pt>
                <c:pt idx="3548">
                  <c:v>0.95750656110720989</c:v>
                </c:pt>
                <c:pt idx="3549">
                  <c:v>-0.21992259514619161</c:v>
                </c:pt>
                <c:pt idx="3550">
                  <c:v>-0.22619185325865013</c:v>
                </c:pt>
                <c:pt idx="3551">
                  <c:v>0.30759678466410062</c:v>
                </c:pt>
                <c:pt idx="3552">
                  <c:v>-0.90771752067380551</c:v>
                </c:pt>
                <c:pt idx="3553">
                  <c:v>9.6508073076088663E-3</c:v>
                </c:pt>
                <c:pt idx="3554">
                  <c:v>-0.75204238233642495</c:v>
                </c:pt>
                <c:pt idx="3555">
                  <c:v>0.17837623399521338</c:v>
                </c:pt>
                <c:pt idx="3556">
                  <c:v>-0.1258699316238884</c:v>
                </c:pt>
                <c:pt idx="3557">
                  <c:v>-0.65342682009647546</c:v>
                </c:pt>
                <c:pt idx="3558">
                  <c:v>0.40810778365330669</c:v>
                </c:pt>
                <c:pt idx="3559">
                  <c:v>-0.89252004554708242</c:v>
                </c:pt>
                <c:pt idx="3560">
                  <c:v>0.21999602230675117</c:v>
                </c:pt>
                <c:pt idx="3561">
                  <c:v>-0.82938010615673019</c:v>
                </c:pt>
                <c:pt idx="3562">
                  <c:v>-0.67101303179047966</c:v>
                </c:pt>
                <c:pt idx="3563">
                  <c:v>0</c:v>
                </c:pt>
                <c:pt idx="3564">
                  <c:v>0.83859745137144392</c:v>
                </c:pt>
                <c:pt idx="3565">
                  <c:v>0.1177756311487244</c:v>
                </c:pt>
                <c:pt idx="3566">
                  <c:v>0.15552348402141311</c:v>
                </c:pt>
                <c:pt idx="3567">
                  <c:v>0.7478039287421675</c:v>
                </c:pt>
                <c:pt idx="3568">
                  <c:v>-0.21131896373136075</c:v>
                </c:pt>
                <c:pt idx="3569">
                  <c:v>-0.13803019462049626</c:v>
                </c:pt>
                <c:pt idx="3570">
                  <c:v>0.55324513473868464</c:v>
                </c:pt>
                <c:pt idx="3571">
                  <c:v>-0.39197964821197462</c:v>
                </c:pt>
                <c:pt idx="3572">
                  <c:v>-0.29779805522996605</c:v>
                </c:pt>
                <c:pt idx="3573">
                  <c:v>0.29659674992054158</c:v>
                </c:pt>
                <c:pt idx="3574">
                  <c:v>-0.66298130604741246</c:v>
                </c:pt>
                <c:pt idx="3575">
                  <c:v>0</c:v>
                </c:pt>
                <c:pt idx="3576">
                  <c:v>-0.49106148074611955</c:v>
                </c:pt>
                <c:pt idx="3577">
                  <c:v>-0.64938002422772856</c:v>
                </c:pt>
                <c:pt idx="3578">
                  <c:v>-0.6813857407479631</c:v>
                </c:pt>
                <c:pt idx="3579">
                  <c:v>0.52235377756429946</c:v>
                </c:pt>
                <c:pt idx="3580">
                  <c:v>-0.78102935037188925</c:v>
                </c:pt>
                <c:pt idx="3581">
                  <c:v>-0.84819819770360738</c:v>
                </c:pt>
                <c:pt idx="3582">
                  <c:v>0</c:v>
                </c:pt>
                <c:pt idx="3583">
                  <c:v>-0.39088884979014282</c:v>
                </c:pt>
                <c:pt idx="3584">
                  <c:v>-0.46685162016699799</c:v>
                </c:pt>
                <c:pt idx="3585">
                  <c:v>0.4578501286144811</c:v>
                </c:pt>
                <c:pt idx="3586">
                  <c:v>0</c:v>
                </c:pt>
                <c:pt idx="3587">
                  <c:v>-0.42929346608903235</c:v>
                </c:pt>
                <c:pt idx="3588">
                  <c:v>-0.28715349828086689</c:v>
                </c:pt>
                <c:pt idx="3589">
                  <c:v>-0.25947467866593199</c:v>
                </c:pt>
                <c:pt idx="3590">
                  <c:v>3.3287519199261428E-2</c:v>
                </c:pt>
                <c:pt idx="3591">
                  <c:v>0</c:v>
                </c:pt>
                <c:pt idx="3592">
                  <c:v>-0.58836547245998283</c:v>
                </c:pt>
                <c:pt idx="3593">
                  <c:v>0.77295237520827886</c:v>
                </c:pt>
                <c:pt idx="3594">
                  <c:v>-0.70741902202765983</c:v>
                </c:pt>
                <c:pt idx="3595">
                  <c:v>-0.20328565064268278</c:v>
                </c:pt>
                <c:pt idx="3596">
                  <c:v>-0.94668338125615081</c:v>
                </c:pt>
                <c:pt idx="3597">
                  <c:v>-0.28811849654739091</c:v>
                </c:pt>
                <c:pt idx="3598">
                  <c:v>0.64346494514217267</c:v>
                </c:pt>
                <c:pt idx="3599">
                  <c:v>-0.81071179412295158</c:v>
                </c:pt>
                <c:pt idx="3600">
                  <c:v>-0.25060429789585781</c:v>
                </c:pt>
                <c:pt idx="3601">
                  <c:v>0</c:v>
                </c:pt>
                <c:pt idx="3602">
                  <c:v>-0.87066126435305158</c:v>
                </c:pt>
                <c:pt idx="3603">
                  <c:v>5.3331930859641177E-2</c:v>
                </c:pt>
                <c:pt idx="3604">
                  <c:v>-0.45689994519947269</c:v>
                </c:pt>
                <c:pt idx="3605">
                  <c:v>-0.30157098511520203</c:v>
                </c:pt>
                <c:pt idx="3606">
                  <c:v>-0.42879331381949631</c:v>
                </c:pt>
                <c:pt idx="3607">
                  <c:v>0.20043545934640361</c:v>
                </c:pt>
                <c:pt idx="3608">
                  <c:v>0.41953887632197984</c:v>
                </c:pt>
                <c:pt idx="3609">
                  <c:v>-0.17018487004576721</c:v>
                </c:pt>
                <c:pt idx="3610">
                  <c:v>-3.8214556051543648E-2</c:v>
                </c:pt>
                <c:pt idx="3611">
                  <c:v>0.32079403337042844</c:v>
                </c:pt>
                <c:pt idx="3612">
                  <c:v>0.4295812008931188</c:v>
                </c:pt>
                <c:pt idx="3613">
                  <c:v>-0.75638326675295198</c:v>
                </c:pt>
                <c:pt idx="3614">
                  <c:v>-0.70140005943038397</c:v>
                </c:pt>
                <c:pt idx="3615">
                  <c:v>6.6568595527489546E-2</c:v>
                </c:pt>
                <c:pt idx="3616">
                  <c:v>0.94336108898216819</c:v>
                </c:pt>
                <c:pt idx="3617">
                  <c:v>-0.4912764880416845</c:v>
                </c:pt>
                <c:pt idx="3618">
                  <c:v>-0.83738325568717753</c:v>
                </c:pt>
                <c:pt idx="3619">
                  <c:v>-0.4568302065375256</c:v>
                </c:pt>
                <c:pt idx="3620">
                  <c:v>8.7618459015804964E-2</c:v>
                </c:pt>
                <c:pt idx="3621">
                  <c:v>-0.47725042417766517</c:v>
                </c:pt>
                <c:pt idx="3622">
                  <c:v>-0.43121203805821062</c:v>
                </c:pt>
                <c:pt idx="3623">
                  <c:v>-0.17461962376379953</c:v>
                </c:pt>
                <c:pt idx="3624">
                  <c:v>-0.3570994069198275</c:v>
                </c:pt>
                <c:pt idx="3625">
                  <c:v>0</c:v>
                </c:pt>
                <c:pt idx="3626">
                  <c:v>0.16301764055291254</c:v>
                </c:pt>
                <c:pt idx="3627">
                  <c:v>-0.26176670427695309</c:v>
                </c:pt>
                <c:pt idx="3628">
                  <c:v>-0.30951398016921755</c:v>
                </c:pt>
                <c:pt idx="3629">
                  <c:v>2.8243168748174775E-2</c:v>
                </c:pt>
                <c:pt idx="3630">
                  <c:v>-0.88121106719702769</c:v>
                </c:pt>
                <c:pt idx="3631">
                  <c:v>-0.49395133068813968</c:v>
                </c:pt>
                <c:pt idx="3632">
                  <c:v>0.49614394405430634</c:v>
                </c:pt>
                <c:pt idx="3633">
                  <c:v>-0.70176046342999432</c:v>
                </c:pt>
                <c:pt idx="3634">
                  <c:v>-0.73531161489871477</c:v>
                </c:pt>
                <c:pt idx="3635">
                  <c:v>0.15138311362706058</c:v>
                </c:pt>
                <c:pt idx="3636">
                  <c:v>-7.2161569689277283E-2</c:v>
                </c:pt>
                <c:pt idx="3637">
                  <c:v>-0.16116443098380817</c:v>
                </c:pt>
                <c:pt idx="3638">
                  <c:v>0.4434510976595411</c:v>
                </c:pt>
                <c:pt idx="3639">
                  <c:v>4.2983366509589643E-2</c:v>
                </c:pt>
                <c:pt idx="3640">
                  <c:v>-0.45390383333585055</c:v>
                </c:pt>
                <c:pt idx="3641">
                  <c:v>1.4209986561903132E-3</c:v>
                </c:pt>
                <c:pt idx="3642">
                  <c:v>0.23341534319717791</c:v>
                </c:pt>
                <c:pt idx="3643">
                  <c:v>-0.14507613005913209</c:v>
                </c:pt>
                <c:pt idx="3644">
                  <c:v>0.2464103112403537</c:v>
                </c:pt>
                <c:pt idx="3645">
                  <c:v>0.4694260228430937</c:v>
                </c:pt>
                <c:pt idx="3646">
                  <c:v>-0.54152396297981742</c:v>
                </c:pt>
                <c:pt idx="3647">
                  <c:v>0.61861542312780782</c:v>
                </c:pt>
                <c:pt idx="3648">
                  <c:v>0.80321874645204505</c:v>
                </c:pt>
                <c:pt idx="3649">
                  <c:v>7.4053613943444481E-5</c:v>
                </c:pt>
                <c:pt idx="3650">
                  <c:v>0.20728963909533712</c:v>
                </c:pt>
                <c:pt idx="3651">
                  <c:v>0.61425276669908924</c:v>
                </c:pt>
                <c:pt idx="3652">
                  <c:v>-0.12089247344406069</c:v>
                </c:pt>
                <c:pt idx="3653">
                  <c:v>0.63582520877837279</c:v>
                </c:pt>
                <c:pt idx="3654">
                  <c:v>0.52656332744897505</c:v>
                </c:pt>
                <c:pt idx="3655">
                  <c:v>6.2399756204799026E-2</c:v>
                </c:pt>
                <c:pt idx="3656">
                  <c:v>-6.8722301647568693E-2</c:v>
                </c:pt>
                <c:pt idx="3657">
                  <c:v>-8.9924432244612454E-2</c:v>
                </c:pt>
                <c:pt idx="3658">
                  <c:v>9.8843318483325532E-3</c:v>
                </c:pt>
                <c:pt idx="3659">
                  <c:v>0.15506544023120236</c:v>
                </c:pt>
                <c:pt idx="3660">
                  <c:v>0.31090686830066094</c:v>
                </c:pt>
                <c:pt idx="3661">
                  <c:v>-0.7693893133995191</c:v>
                </c:pt>
                <c:pt idx="3662">
                  <c:v>-0.52820920590830289</c:v>
                </c:pt>
                <c:pt idx="3663">
                  <c:v>0.89473078553175978</c:v>
                </c:pt>
                <c:pt idx="3664">
                  <c:v>-0.56463725250555141</c:v>
                </c:pt>
                <c:pt idx="3665">
                  <c:v>6.5767275012605902E-2</c:v>
                </c:pt>
                <c:pt idx="3666">
                  <c:v>-0.29794669974151317</c:v>
                </c:pt>
                <c:pt idx="3667">
                  <c:v>0.67352173793621894</c:v>
                </c:pt>
                <c:pt idx="3668">
                  <c:v>0.20857729155991284</c:v>
                </c:pt>
                <c:pt idx="3669">
                  <c:v>-0.73685696182777194</c:v>
                </c:pt>
                <c:pt idx="3670">
                  <c:v>0.539788669131264</c:v>
                </c:pt>
                <c:pt idx="3671">
                  <c:v>0.31309797922280758</c:v>
                </c:pt>
                <c:pt idx="3672">
                  <c:v>-0.43613702423629991</c:v>
                </c:pt>
                <c:pt idx="3673">
                  <c:v>0.41273846172159789</c:v>
                </c:pt>
                <c:pt idx="3674">
                  <c:v>-0.37949627255803681</c:v>
                </c:pt>
                <c:pt idx="3675">
                  <c:v>-0.78526924670342391</c:v>
                </c:pt>
                <c:pt idx="3676">
                  <c:v>-0.81320999935750604</c:v>
                </c:pt>
                <c:pt idx="3677">
                  <c:v>-0.51327308312375308</c:v>
                </c:pt>
                <c:pt idx="3678">
                  <c:v>-5.0050228799334781E-2</c:v>
                </c:pt>
                <c:pt idx="3679">
                  <c:v>0.36719738066185004</c:v>
                </c:pt>
                <c:pt idx="3680">
                  <c:v>0.58044116271763257</c:v>
                </c:pt>
                <c:pt idx="3681">
                  <c:v>0</c:v>
                </c:pt>
                <c:pt idx="3682">
                  <c:v>-0.60891359204218587</c:v>
                </c:pt>
                <c:pt idx="3683">
                  <c:v>0.26745722742934191</c:v>
                </c:pt>
                <c:pt idx="3684">
                  <c:v>0.24212047220216229</c:v>
                </c:pt>
                <c:pt idx="3685">
                  <c:v>0.85897827479158362</c:v>
                </c:pt>
                <c:pt idx="3686">
                  <c:v>0.80599826367836958</c:v>
                </c:pt>
                <c:pt idx="3687">
                  <c:v>-0.28825522481003968</c:v>
                </c:pt>
                <c:pt idx="3688">
                  <c:v>-0.85683090535509687</c:v>
                </c:pt>
                <c:pt idx="3689">
                  <c:v>0.32133977012907872</c:v>
                </c:pt>
                <c:pt idx="3690">
                  <c:v>3.7203772972405423E-2</c:v>
                </c:pt>
                <c:pt idx="3691">
                  <c:v>-0.11605732530640774</c:v>
                </c:pt>
                <c:pt idx="3692">
                  <c:v>-0.46371172794799081</c:v>
                </c:pt>
                <c:pt idx="3693">
                  <c:v>0.32056270596071423</c:v>
                </c:pt>
                <c:pt idx="3694">
                  <c:v>0.84090740231315964</c:v>
                </c:pt>
                <c:pt idx="3695">
                  <c:v>0.10679857967151742</c:v>
                </c:pt>
                <c:pt idx="3696">
                  <c:v>-4.7885688606456235E-2</c:v>
                </c:pt>
                <c:pt idx="3697">
                  <c:v>0.90453675183446181</c:v>
                </c:pt>
                <c:pt idx="3698">
                  <c:v>-0.84220991405155099</c:v>
                </c:pt>
                <c:pt idx="3699">
                  <c:v>-0.42180441610502067</c:v>
                </c:pt>
                <c:pt idx="3700">
                  <c:v>0.25452255779747202</c:v>
                </c:pt>
                <c:pt idx="3701">
                  <c:v>0.69769858714451061</c:v>
                </c:pt>
                <c:pt idx="3702">
                  <c:v>-0.44479628057854476</c:v>
                </c:pt>
                <c:pt idx="3703">
                  <c:v>0</c:v>
                </c:pt>
                <c:pt idx="3704">
                  <c:v>0.16167979404415142</c:v>
                </c:pt>
                <c:pt idx="3705">
                  <c:v>-0.23237421737497946</c:v>
                </c:pt>
                <c:pt idx="3706">
                  <c:v>-0.26429584276527501</c:v>
                </c:pt>
                <c:pt idx="3707">
                  <c:v>0.85557713213671571</c:v>
                </c:pt>
                <c:pt idx="3708">
                  <c:v>0.60847141847552766</c:v>
                </c:pt>
                <c:pt idx="3709">
                  <c:v>-0.52227514159045574</c:v>
                </c:pt>
                <c:pt idx="3710">
                  <c:v>-0.13680882289937288</c:v>
                </c:pt>
                <c:pt idx="3711">
                  <c:v>0</c:v>
                </c:pt>
                <c:pt idx="3712">
                  <c:v>-0.67309102543211385</c:v>
                </c:pt>
                <c:pt idx="3713">
                  <c:v>-0.57496519971967452</c:v>
                </c:pt>
                <c:pt idx="3714">
                  <c:v>0.33701169622744903</c:v>
                </c:pt>
                <c:pt idx="3715">
                  <c:v>-0.55534649789953361</c:v>
                </c:pt>
                <c:pt idx="3716">
                  <c:v>0</c:v>
                </c:pt>
                <c:pt idx="3717">
                  <c:v>-0.12767701068615381</c:v>
                </c:pt>
                <c:pt idx="3718">
                  <c:v>0.90606371963321553</c:v>
                </c:pt>
                <c:pt idx="3719">
                  <c:v>0</c:v>
                </c:pt>
                <c:pt idx="3720">
                  <c:v>0.36951580470450313</c:v>
                </c:pt>
                <c:pt idx="3721">
                  <c:v>0.13631432684585479</c:v>
                </c:pt>
                <c:pt idx="3722">
                  <c:v>-0.20892909642608945</c:v>
                </c:pt>
                <c:pt idx="3723">
                  <c:v>0.21447573965307215</c:v>
                </c:pt>
                <c:pt idx="3724">
                  <c:v>0.29970434052222722</c:v>
                </c:pt>
                <c:pt idx="3725">
                  <c:v>-0.62964852580339314</c:v>
                </c:pt>
                <c:pt idx="3726">
                  <c:v>0</c:v>
                </c:pt>
                <c:pt idx="3727">
                  <c:v>0.1253110920887946</c:v>
                </c:pt>
                <c:pt idx="3728">
                  <c:v>-0.33963151493493576</c:v>
                </c:pt>
                <c:pt idx="3729">
                  <c:v>-0.27469873611617651</c:v>
                </c:pt>
                <c:pt idx="3730">
                  <c:v>0.74932972031643086</c:v>
                </c:pt>
                <c:pt idx="3731">
                  <c:v>0.75784841983307694</c:v>
                </c:pt>
                <c:pt idx="3732">
                  <c:v>-0.81819525863042852</c:v>
                </c:pt>
                <c:pt idx="3733">
                  <c:v>-0.43564423929782059</c:v>
                </c:pt>
                <c:pt idx="3734">
                  <c:v>0.65560002426136099</c:v>
                </c:pt>
                <c:pt idx="3735">
                  <c:v>0.597869390725418</c:v>
                </c:pt>
                <c:pt idx="3736">
                  <c:v>-0.58119140120600188</c:v>
                </c:pt>
                <c:pt idx="3737">
                  <c:v>0.97080759146569362</c:v>
                </c:pt>
                <c:pt idx="3738">
                  <c:v>-0.17424188653471939</c:v>
                </c:pt>
                <c:pt idx="3739">
                  <c:v>-0.33702450729328914</c:v>
                </c:pt>
                <c:pt idx="3740">
                  <c:v>0.68437228699614194</c:v>
                </c:pt>
                <c:pt idx="3741">
                  <c:v>-0.42121533055085364</c:v>
                </c:pt>
                <c:pt idx="3742">
                  <c:v>-0.25995950213706404</c:v>
                </c:pt>
                <c:pt idx="3743">
                  <c:v>0.28051534142226864</c:v>
                </c:pt>
                <c:pt idx="3744">
                  <c:v>0.94089213675100247</c:v>
                </c:pt>
                <c:pt idx="3745">
                  <c:v>0.12895327256352559</c:v>
                </c:pt>
                <c:pt idx="3746">
                  <c:v>-0.33905008068258369</c:v>
                </c:pt>
                <c:pt idx="3747">
                  <c:v>1.9102748366451208E-3</c:v>
                </c:pt>
                <c:pt idx="3748">
                  <c:v>0.99540117823027929</c:v>
                </c:pt>
                <c:pt idx="3749">
                  <c:v>-0.1695348257943394</c:v>
                </c:pt>
                <c:pt idx="3750">
                  <c:v>-0.76289643442374311</c:v>
                </c:pt>
              </c:numCache>
            </c:numRef>
          </c:val>
          <c:extLst>
            <c:ext xmlns:c16="http://schemas.microsoft.com/office/drawing/2014/chart" uri="{C3380CC4-5D6E-409C-BE32-E72D297353CC}">
              <c16:uniqueId val="{00000000-FBCD-4AF9-A261-C1B9A149FC6F}"/>
            </c:ext>
          </c:extLst>
        </c:ser>
        <c:dLbls>
          <c:showLegendKey val="0"/>
          <c:showVal val="0"/>
          <c:showCatName val="0"/>
          <c:showSerName val="0"/>
          <c:showPercent val="0"/>
          <c:showBubbleSize val="0"/>
        </c:dLbls>
        <c:gapWidth val="219"/>
        <c:axId val="1955916752"/>
        <c:axId val="2063692768"/>
      </c:barChart>
      <c:lineChart>
        <c:grouping val="standard"/>
        <c:varyColors val="0"/>
        <c:ser>
          <c:idx val="0"/>
          <c:order val="0"/>
          <c:tx>
            <c:strRef>
              <c:f>Sheet8!$A$1</c:f>
              <c:strCache>
                <c:ptCount val="1"/>
                <c:pt idx="0">
                  <c:v>Cost</c:v>
                </c:pt>
              </c:strCache>
            </c:strRef>
          </c:tx>
          <c:spPr>
            <a:ln w="28575" cap="rnd">
              <a:solidFill>
                <a:schemeClr val="accent1"/>
              </a:solidFill>
              <a:round/>
            </a:ln>
            <a:effectLst/>
          </c:spPr>
          <c:marker>
            <c:symbol val="none"/>
          </c:marker>
          <c:val>
            <c:numRef>
              <c:f>Sheet8!$A$2:$A$3753</c:f>
              <c:numCache>
                <c:formatCode>h:mm:ss</c:formatCode>
                <c:ptCount val="3752"/>
                <c:pt idx="0">
                  <c:v>2.7546296296296294E-3</c:v>
                </c:pt>
                <c:pt idx="1">
                  <c:v>2.9861111111111113E-3</c:v>
                </c:pt>
                <c:pt idx="2">
                  <c:v>3.414351851851852E-3</c:v>
                </c:pt>
                <c:pt idx="3">
                  <c:v>3.6921296296296298E-3</c:v>
                </c:pt>
                <c:pt idx="4">
                  <c:v>3.7500000000000003E-3</c:v>
                </c:pt>
                <c:pt idx="5">
                  <c:v>3.7847222222222223E-3</c:v>
                </c:pt>
                <c:pt idx="6">
                  <c:v>3.8078703703703707E-3</c:v>
                </c:pt>
                <c:pt idx="7">
                  <c:v>3.9699074074074072E-3</c:v>
                </c:pt>
                <c:pt idx="8">
                  <c:v>3.9814814814814817E-3</c:v>
                </c:pt>
                <c:pt idx="9">
                  <c:v>3.9930555555555561E-3</c:v>
                </c:pt>
                <c:pt idx="10">
                  <c:v>4.0509259259259257E-3</c:v>
                </c:pt>
                <c:pt idx="11">
                  <c:v>4.0856481481481481E-3</c:v>
                </c:pt>
                <c:pt idx="12">
                  <c:v>4.1435185185185186E-3</c:v>
                </c:pt>
                <c:pt idx="13">
                  <c:v>4.340277777777778E-3</c:v>
                </c:pt>
                <c:pt idx="14">
                  <c:v>4.3981481481481484E-3</c:v>
                </c:pt>
                <c:pt idx="15">
                  <c:v>4.5370370370370365E-3</c:v>
                </c:pt>
                <c:pt idx="16">
                  <c:v>4.5486111111111109E-3</c:v>
                </c:pt>
                <c:pt idx="17">
                  <c:v>4.6296296296296302E-3</c:v>
                </c:pt>
                <c:pt idx="18">
                  <c:v>4.7453703703703703E-3</c:v>
                </c:pt>
                <c:pt idx="19">
                  <c:v>4.7569444444444447E-3</c:v>
                </c:pt>
                <c:pt idx="20">
                  <c:v>4.7569444444444447E-3</c:v>
                </c:pt>
                <c:pt idx="21">
                  <c:v>4.7800925925925919E-3</c:v>
                </c:pt>
                <c:pt idx="22">
                  <c:v>4.8958333333333328E-3</c:v>
                </c:pt>
                <c:pt idx="23">
                  <c:v>5.0000000000000001E-3</c:v>
                </c:pt>
                <c:pt idx="24">
                  <c:v>5.0925925925925921E-3</c:v>
                </c:pt>
                <c:pt idx="25">
                  <c:v>5.115740740740741E-3</c:v>
                </c:pt>
                <c:pt idx="26">
                  <c:v>5.1273148148148146E-3</c:v>
                </c:pt>
                <c:pt idx="27">
                  <c:v>5.138888888888889E-3</c:v>
                </c:pt>
                <c:pt idx="28">
                  <c:v>5.1504629629629635E-3</c:v>
                </c:pt>
                <c:pt idx="29">
                  <c:v>5.2430555555555555E-3</c:v>
                </c:pt>
                <c:pt idx="30">
                  <c:v>5.3240740740740748E-3</c:v>
                </c:pt>
                <c:pt idx="31">
                  <c:v>5.37037037037037E-3</c:v>
                </c:pt>
                <c:pt idx="32">
                  <c:v>5.37037037037037E-3</c:v>
                </c:pt>
                <c:pt idx="33">
                  <c:v>5.5324074074074069E-3</c:v>
                </c:pt>
                <c:pt idx="34">
                  <c:v>5.5439814814814822E-3</c:v>
                </c:pt>
                <c:pt idx="35">
                  <c:v>5.5555555555555558E-3</c:v>
                </c:pt>
                <c:pt idx="36">
                  <c:v>5.6018518518518518E-3</c:v>
                </c:pt>
                <c:pt idx="37">
                  <c:v>5.6712962962962958E-3</c:v>
                </c:pt>
                <c:pt idx="38">
                  <c:v>5.6828703703703702E-3</c:v>
                </c:pt>
                <c:pt idx="39">
                  <c:v>5.6944444444444438E-3</c:v>
                </c:pt>
                <c:pt idx="40">
                  <c:v>5.7870370370370376E-3</c:v>
                </c:pt>
                <c:pt idx="41">
                  <c:v>5.8449074074074072E-3</c:v>
                </c:pt>
                <c:pt idx="42">
                  <c:v>5.8564814814814825E-3</c:v>
                </c:pt>
                <c:pt idx="43">
                  <c:v>5.9259259259259256E-3</c:v>
                </c:pt>
                <c:pt idx="44">
                  <c:v>5.9953703703703697E-3</c:v>
                </c:pt>
                <c:pt idx="45">
                  <c:v>6.0069444444444441E-3</c:v>
                </c:pt>
                <c:pt idx="46">
                  <c:v>6.030092592592593E-3</c:v>
                </c:pt>
                <c:pt idx="47">
                  <c:v>6.030092592592593E-3</c:v>
                </c:pt>
                <c:pt idx="48">
                  <c:v>6.053240740740741E-3</c:v>
                </c:pt>
                <c:pt idx="49">
                  <c:v>6.076388888888889E-3</c:v>
                </c:pt>
                <c:pt idx="50">
                  <c:v>6.1342592592592594E-3</c:v>
                </c:pt>
                <c:pt idx="51">
                  <c:v>6.168981481481481E-3</c:v>
                </c:pt>
                <c:pt idx="52">
                  <c:v>6.1921296296296299E-3</c:v>
                </c:pt>
                <c:pt idx="53">
                  <c:v>6.1921296296296299E-3</c:v>
                </c:pt>
                <c:pt idx="54">
                  <c:v>6.215277777777777E-3</c:v>
                </c:pt>
                <c:pt idx="55">
                  <c:v>6.3194444444444444E-3</c:v>
                </c:pt>
                <c:pt idx="56">
                  <c:v>6.3773148148148148E-3</c:v>
                </c:pt>
                <c:pt idx="57">
                  <c:v>6.3888888888888884E-3</c:v>
                </c:pt>
                <c:pt idx="58">
                  <c:v>6.3888888888888884E-3</c:v>
                </c:pt>
                <c:pt idx="59">
                  <c:v>6.4004629629629628E-3</c:v>
                </c:pt>
                <c:pt idx="60">
                  <c:v>6.4236111111111117E-3</c:v>
                </c:pt>
                <c:pt idx="61">
                  <c:v>6.4467592592592597E-3</c:v>
                </c:pt>
                <c:pt idx="62">
                  <c:v>6.5393518518518517E-3</c:v>
                </c:pt>
                <c:pt idx="63">
                  <c:v>6.6435185185185182E-3</c:v>
                </c:pt>
                <c:pt idx="64">
                  <c:v>6.7129629629629622E-3</c:v>
                </c:pt>
                <c:pt idx="65">
                  <c:v>6.7361111111111103E-3</c:v>
                </c:pt>
                <c:pt idx="66">
                  <c:v>6.7361111111111103E-3</c:v>
                </c:pt>
                <c:pt idx="67">
                  <c:v>6.7361111111111103E-3</c:v>
                </c:pt>
                <c:pt idx="68">
                  <c:v>6.7939814814814816E-3</c:v>
                </c:pt>
                <c:pt idx="69">
                  <c:v>6.8402777777777776E-3</c:v>
                </c:pt>
                <c:pt idx="70">
                  <c:v>6.8634259259259256E-3</c:v>
                </c:pt>
                <c:pt idx="71">
                  <c:v>6.8865740740740736E-3</c:v>
                </c:pt>
                <c:pt idx="72">
                  <c:v>6.9097222222222225E-3</c:v>
                </c:pt>
                <c:pt idx="73">
                  <c:v>6.9675925925925921E-3</c:v>
                </c:pt>
                <c:pt idx="74">
                  <c:v>7.2222222222222228E-3</c:v>
                </c:pt>
                <c:pt idx="75">
                  <c:v>7.2916666666666659E-3</c:v>
                </c:pt>
                <c:pt idx="76">
                  <c:v>7.2916666666666659E-3</c:v>
                </c:pt>
                <c:pt idx="77">
                  <c:v>7.3842592592592597E-3</c:v>
                </c:pt>
                <c:pt idx="78">
                  <c:v>7.4652777777777781E-3</c:v>
                </c:pt>
                <c:pt idx="79">
                  <c:v>7.5000000000000006E-3</c:v>
                </c:pt>
                <c:pt idx="80">
                  <c:v>7.5115740740740742E-3</c:v>
                </c:pt>
                <c:pt idx="81">
                  <c:v>7.5115740740740742E-3</c:v>
                </c:pt>
                <c:pt idx="82">
                  <c:v>7.5810185185185182E-3</c:v>
                </c:pt>
                <c:pt idx="83">
                  <c:v>7.6041666666666662E-3</c:v>
                </c:pt>
                <c:pt idx="84">
                  <c:v>7.6273148148148151E-3</c:v>
                </c:pt>
                <c:pt idx="85">
                  <c:v>7.6504629629629631E-3</c:v>
                </c:pt>
                <c:pt idx="86">
                  <c:v>7.6851851851851847E-3</c:v>
                </c:pt>
                <c:pt idx="87">
                  <c:v>7.69675925925926E-3</c:v>
                </c:pt>
                <c:pt idx="88">
                  <c:v>7.719907407407408E-3</c:v>
                </c:pt>
                <c:pt idx="89">
                  <c:v>7.8356481481481489E-3</c:v>
                </c:pt>
                <c:pt idx="90">
                  <c:v>7.858796296296296E-3</c:v>
                </c:pt>
                <c:pt idx="91">
                  <c:v>7.905092592592592E-3</c:v>
                </c:pt>
                <c:pt idx="92">
                  <c:v>7.9166666666666673E-3</c:v>
                </c:pt>
                <c:pt idx="93">
                  <c:v>8.1018518518518514E-3</c:v>
                </c:pt>
                <c:pt idx="94">
                  <c:v>8.1365740740740738E-3</c:v>
                </c:pt>
                <c:pt idx="95">
                  <c:v>8.1481481481481474E-3</c:v>
                </c:pt>
                <c:pt idx="96">
                  <c:v>8.1828703703703699E-3</c:v>
                </c:pt>
                <c:pt idx="97">
                  <c:v>8.217592592592594E-3</c:v>
                </c:pt>
                <c:pt idx="98">
                  <c:v>8.2407407407407412E-3</c:v>
                </c:pt>
                <c:pt idx="99">
                  <c:v>8.2523148148148148E-3</c:v>
                </c:pt>
                <c:pt idx="100">
                  <c:v>8.2754629629629619E-3</c:v>
                </c:pt>
                <c:pt idx="101">
                  <c:v>8.3449074074074085E-3</c:v>
                </c:pt>
                <c:pt idx="102">
                  <c:v>8.4259259259259253E-3</c:v>
                </c:pt>
                <c:pt idx="103">
                  <c:v>8.4606481481481494E-3</c:v>
                </c:pt>
                <c:pt idx="104">
                  <c:v>8.5069444444444437E-3</c:v>
                </c:pt>
                <c:pt idx="105">
                  <c:v>8.5416666666666679E-3</c:v>
                </c:pt>
                <c:pt idx="106">
                  <c:v>8.5416666666666679E-3</c:v>
                </c:pt>
                <c:pt idx="107">
                  <c:v>8.5532407407407415E-3</c:v>
                </c:pt>
                <c:pt idx="108">
                  <c:v>8.5532407407407415E-3</c:v>
                </c:pt>
                <c:pt idx="109">
                  <c:v>8.5763888888888886E-3</c:v>
                </c:pt>
                <c:pt idx="110">
                  <c:v>8.5763888888888886E-3</c:v>
                </c:pt>
                <c:pt idx="111">
                  <c:v>8.5763888888888886E-3</c:v>
                </c:pt>
                <c:pt idx="112">
                  <c:v>8.6226851851851846E-3</c:v>
                </c:pt>
                <c:pt idx="113">
                  <c:v>8.6458333333333335E-3</c:v>
                </c:pt>
                <c:pt idx="114">
                  <c:v>8.6574074074074071E-3</c:v>
                </c:pt>
                <c:pt idx="115">
                  <c:v>8.6921296296296312E-3</c:v>
                </c:pt>
                <c:pt idx="116">
                  <c:v>8.7037037037037031E-3</c:v>
                </c:pt>
                <c:pt idx="117">
                  <c:v>8.726851851851852E-3</c:v>
                </c:pt>
                <c:pt idx="118">
                  <c:v>8.726851851851852E-3</c:v>
                </c:pt>
                <c:pt idx="119">
                  <c:v>8.7499999999999991E-3</c:v>
                </c:pt>
                <c:pt idx="120">
                  <c:v>8.7847222222222233E-3</c:v>
                </c:pt>
                <c:pt idx="121">
                  <c:v>8.9120370370370378E-3</c:v>
                </c:pt>
                <c:pt idx="122">
                  <c:v>8.9467592592592585E-3</c:v>
                </c:pt>
                <c:pt idx="123">
                  <c:v>9.0856481481481483E-3</c:v>
                </c:pt>
                <c:pt idx="124">
                  <c:v>9.0856481481481483E-3</c:v>
                </c:pt>
                <c:pt idx="125">
                  <c:v>9.1666666666666667E-3</c:v>
                </c:pt>
                <c:pt idx="126">
                  <c:v>9.2013888888888892E-3</c:v>
                </c:pt>
                <c:pt idx="127">
                  <c:v>9.2129629629629627E-3</c:v>
                </c:pt>
                <c:pt idx="128">
                  <c:v>9.2245370370370363E-3</c:v>
                </c:pt>
                <c:pt idx="129">
                  <c:v>9.2361111111111116E-3</c:v>
                </c:pt>
                <c:pt idx="130">
                  <c:v>9.2476851851851852E-3</c:v>
                </c:pt>
                <c:pt idx="131">
                  <c:v>9.2592592592592605E-3</c:v>
                </c:pt>
                <c:pt idx="132">
                  <c:v>9.2708333333333341E-3</c:v>
                </c:pt>
                <c:pt idx="133">
                  <c:v>9.2824074074074076E-3</c:v>
                </c:pt>
                <c:pt idx="134">
                  <c:v>9.3518518518518525E-3</c:v>
                </c:pt>
                <c:pt idx="135">
                  <c:v>9.3981481481481485E-3</c:v>
                </c:pt>
                <c:pt idx="136">
                  <c:v>9.4560185185185181E-3</c:v>
                </c:pt>
                <c:pt idx="137">
                  <c:v>9.525462962962963E-3</c:v>
                </c:pt>
                <c:pt idx="138">
                  <c:v>9.5486111111111101E-3</c:v>
                </c:pt>
                <c:pt idx="139">
                  <c:v>9.5949074074074079E-3</c:v>
                </c:pt>
                <c:pt idx="140">
                  <c:v>9.5949074074074079E-3</c:v>
                </c:pt>
                <c:pt idx="141">
                  <c:v>9.6064814814814815E-3</c:v>
                </c:pt>
                <c:pt idx="142">
                  <c:v>9.618055555555555E-3</c:v>
                </c:pt>
                <c:pt idx="143">
                  <c:v>9.6296296296296303E-3</c:v>
                </c:pt>
                <c:pt idx="144">
                  <c:v>9.6527777777777775E-3</c:v>
                </c:pt>
                <c:pt idx="145">
                  <c:v>9.6527777777777775E-3</c:v>
                </c:pt>
                <c:pt idx="146">
                  <c:v>9.7453703703703713E-3</c:v>
                </c:pt>
                <c:pt idx="147">
                  <c:v>9.780092592592592E-3</c:v>
                </c:pt>
                <c:pt idx="148">
                  <c:v>9.780092592592592E-3</c:v>
                </c:pt>
                <c:pt idx="149">
                  <c:v>9.7916666666666655E-3</c:v>
                </c:pt>
                <c:pt idx="150">
                  <c:v>9.8148148148148144E-3</c:v>
                </c:pt>
                <c:pt idx="151">
                  <c:v>9.8379629629629633E-3</c:v>
                </c:pt>
                <c:pt idx="152">
                  <c:v>9.8495370370370369E-3</c:v>
                </c:pt>
                <c:pt idx="153">
                  <c:v>9.8958333333333329E-3</c:v>
                </c:pt>
                <c:pt idx="154">
                  <c:v>9.9074074074074082E-3</c:v>
                </c:pt>
                <c:pt idx="155">
                  <c:v>9.9189814814814817E-3</c:v>
                </c:pt>
                <c:pt idx="156">
                  <c:v>9.9652777777777778E-3</c:v>
                </c:pt>
                <c:pt idx="157">
                  <c:v>9.9768518518518531E-3</c:v>
                </c:pt>
                <c:pt idx="158">
                  <c:v>9.9768518518518531E-3</c:v>
                </c:pt>
                <c:pt idx="159">
                  <c:v>9.9768518518518531E-3</c:v>
                </c:pt>
                <c:pt idx="160">
                  <c:v>1.0023148148148147E-2</c:v>
                </c:pt>
                <c:pt idx="161">
                  <c:v>1.0034722222222221E-2</c:v>
                </c:pt>
                <c:pt idx="162">
                  <c:v>1.0034722222222221E-2</c:v>
                </c:pt>
                <c:pt idx="163">
                  <c:v>1.0046296296296296E-2</c:v>
                </c:pt>
                <c:pt idx="164">
                  <c:v>1.005787037037037E-2</c:v>
                </c:pt>
                <c:pt idx="165">
                  <c:v>1.0081018518518519E-2</c:v>
                </c:pt>
                <c:pt idx="166">
                  <c:v>1.0115740740740741E-2</c:v>
                </c:pt>
                <c:pt idx="167">
                  <c:v>1.0138888888888888E-2</c:v>
                </c:pt>
                <c:pt idx="168">
                  <c:v>1.0173611111111111E-2</c:v>
                </c:pt>
                <c:pt idx="169">
                  <c:v>1.0219907407407408E-2</c:v>
                </c:pt>
                <c:pt idx="170">
                  <c:v>1.0231481481481482E-2</c:v>
                </c:pt>
                <c:pt idx="171">
                  <c:v>1.0231481481481482E-2</c:v>
                </c:pt>
                <c:pt idx="172">
                  <c:v>1.0243055555555556E-2</c:v>
                </c:pt>
                <c:pt idx="173">
                  <c:v>1.0243055555555556E-2</c:v>
                </c:pt>
                <c:pt idx="174">
                  <c:v>1.0243055555555556E-2</c:v>
                </c:pt>
                <c:pt idx="175">
                  <c:v>1.0266203703703703E-2</c:v>
                </c:pt>
                <c:pt idx="176">
                  <c:v>1.0266203703703703E-2</c:v>
                </c:pt>
                <c:pt idx="177">
                  <c:v>1.0324074074074074E-2</c:v>
                </c:pt>
                <c:pt idx="178">
                  <c:v>1.0324074074074074E-2</c:v>
                </c:pt>
                <c:pt idx="179">
                  <c:v>1.0335648148148148E-2</c:v>
                </c:pt>
                <c:pt idx="180">
                  <c:v>1.0335648148148148E-2</c:v>
                </c:pt>
                <c:pt idx="181">
                  <c:v>1.0358796296296295E-2</c:v>
                </c:pt>
                <c:pt idx="182">
                  <c:v>1.0405092592592593E-2</c:v>
                </c:pt>
                <c:pt idx="183">
                  <c:v>1.0497685185185186E-2</c:v>
                </c:pt>
                <c:pt idx="184">
                  <c:v>1.050925925925926E-2</c:v>
                </c:pt>
                <c:pt idx="185">
                  <c:v>1.0520833333333333E-2</c:v>
                </c:pt>
                <c:pt idx="186">
                  <c:v>1.0532407407407407E-2</c:v>
                </c:pt>
                <c:pt idx="187">
                  <c:v>1.0590277777777777E-2</c:v>
                </c:pt>
                <c:pt idx="188">
                  <c:v>1.0601851851851854E-2</c:v>
                </c:pt>
                <c:pt idx="189">
                  <c:v>1.064814814814815E-2</c:v>
                </c:pt>
                <c:pt idx="190">
                  <c:v>1.064814814814815E-2</c:v>
                </c:pt>
                <c:pt idx="191">
                  <c:v>1.0659722222222221E-2</c:v>
                </c:pt>
                <c:pt idx="192">
                  <c:v>1.0706018518518517E-2</c:v>
                </c:pt>
                <c:pt idx="193">
                  <c:v>1.0729166666666666E-2</c:v>
                </c:pt>
                <c:pt idx="194">
                  <c:v>1.0763888888888891E-2</c:v>
                </c:pt>
                <c:pt idx="195">
                  <c:v>1.0763888888888891E-2</c:v>
                </c:pt>
                <c:pt idx="196">
                  <c:v>1.0763888888888891E-2</c:v>
                </c:pt>
                <c:pt idx="197">
                  <c:v>1.0775462962962964E-2</c:v>
                </c:pt>
                <c:pt idx="198">
                  <c:v>1.0810185185185185E-2</c:v>
                </c:pt>
                <c:pt idx="199">
                  <c:v>1.082175925925926E-2</c:v>
                </c:pt>
                <c:pt idx="200">
                  <c:v>1.082175925925926E-2</c:v>
                </c:pt>
                <c:pt idx="201">
                  <c:v>1.0856481481481481E-2</c:v>
                </c:pt>
                <c:pt idx="202">
                  <c:v>1.091435185185185E-2</c:v>
                </c:pt>
                <c:pt idx="203">
                  <c:v>1.0972222222222223E-2</c:v>
                </c:pt>
                <c:pt idx="204">
                  <c:v>1.1006944444444444E-2</c:v>
                </c:pt>
                <c:pt idx="205">
                  <c:v>1.1006944444444444E-2</c:v>
                </c:pt>
                <c:pt idx="206">
                  <c:v>1.1041666666666667E-2</c:v>
                </c:pt>
                <c:pt idx="207">
                  <c:v>1.105324074074074E-2</c:v>
                </c:pt>
                <c:pt idx="208">
                  <c:v>1.1064814814814814E-2</c:v>
                </c:pt>
                <c:pt idx="209">
                  <c:v>1.1087962962962964E-2</c:v>
                </c:pt>
                <c:pt idx="210">
                  <c:v>1.1099537037037038E-2</c:v>
                </c:pt>
                <c:pt idx="211">
                  <c:v>1.1145833333333334E-2</c:v>
                </c:pt>
                <c:pt idx="212">
                  <c:v>1.1168981481481481E-2</c:v>
                </c:pt>
                <c:pt idx="213">
                  <c:v>1.1180555555555556E-2</c:v>
                </c:pt>
                <c:pt idx="214">
                  <c:v>1.1215277777777777E-2</c:v>
                </c:pt>
                <c:pt idx="215">
                  <c:v>1.1226851851851854E-2</c:v>
                </c:pt>
                <c:pt idx="216">
                  <c:v>1.1226851851851854E-2</c:v>
                </c:pt>
                <c:pt idx="217">
                  <c:v>1.1261574074074071E-2</c:v>
                </c:pt>
                <c:pt idx="218">
                  <c:v>1.1284722222222222E-2</c:v>
                </c:pt>
                <c:pt idx="219">
                  <c:v>1.136574074074074E-2</c:v>
                </c:pt>
                <c:pt idx="220">
                  <c:v>1.1400462962962965E-2</c:v>
                </c:pt>
                <c:pt idx="221">
                  <c:v>1.1412037037037038E-2</c:v>
                </c:pt>
                <c:pt idx="222">
                  <c:v>1.1469907407407408E-2</c:v>
                </c:pt>
                <c:pt idx="223">
                  <c:v>1.1504629629629629E-2</c:v>
                </c:pt>
                <c:pt idx="224">
                  <c:v>1.1504629629629629E-2</c:v>
                </c:pt>
                <c:pt idx="225">
                  <c:v>1.1527777777777777E-2</c:v>
                </c:pt>
                <c:pt idx="226">
                  <c:v>1.1585648148148149E-2</c:v>
                </c:pt>
                <c:pt idx="227">
                  <c:v>1.1620370370370371E-2</c:v>
                </c:pt>
                <c:pt idx="228">
                  <c:v>1.1620370370370371E-2</c:v>
                </c:pt>
                <c:pt idx="229">
                  <c:v>1.1620370370370371E-2</c:v>
                </c:pt>
                <c:pt idx="230">
                  <c:v>1.1643518518518518E-2</c:v>
                </c:pt>
                <c:pt idx="231">
                  <c:v>1.1643518518518518E-2</c:v>
                </c:pt>
                <c:pt idx="232">
                  <c:v>1.1666666666666667E-2</c:v>
                </c:pt>
                <c:pt idx="233">
                  <c:v>1.1678240740740741E-2</c:v>
                </c:pt>
                <c:pt idx="234">
                  <c:v>1.1689814814814814E-2</c:v>
                </c:pt>
                <c:pt idx="235">
                  <c:v>1.1712962962962965E-2</c:v>
                </c:pt>
                <c:pt idx="236">
                  <c:v>1.1747685185185186E-2</c:v>
                </c:pt>
                <c:pt idx="237">
                  <c:v>1.1759259259259259E-2</c:v>
                </c:pt>
                <c:pt idx="238">
                  <c:v>1.1828703703703704E-2</c:v>
                </c:pt>
                <c:pt idx="239">
                  <c:v>1.1886574074074075E-2</c:v>
                </c:pt>
                <c:pt idx="240">
                  <c:v>1.1909722222222223E-2</c:v>
                </c:pt>
                <c:pt idx="241">
                  <c:v>1.1909722222222223E-2</c:v>
                </c:pt>
                <c:pt idx="242">
                  <c:v>1.1921296296296298E-2</c:v>
                </c:pt>
                <c:pt idx="243">
                  <c:v>1.1956018518518517E-2</c:v>
                </c:pt>
                <c:pt idx="244">
                  <c:v>1.1967592592592592E-2</c:v>
                </c:pt>
                <c:pt idx="245">
                  <c:v>1.1979166666666666E-2</c:v>
                </c:pt>
                <c:pt idx="246">
                  <c:v>1.2013888888888888E-2</c:v>
                </c:pt>
                <c:pt idx="247">
                  <c:v>1.2025462962962962E-2</c:v>
                </c:pt>
                <c:pt idx="248">
                  <c:v>1.2025462962962962E-2</c:v>
                </c:pt>
                <c:pt idx="249">
                  <c:v>1.2060185185185186E-2</c:v>
                </c:pt>
                <c:pt idx="250">
                  <c:v>1.2060185185185186E-2</c:v>
                </c:pt>
                <c:pt idx="251">
                  <c:v>1.207175925925926E-2</c:v>
                </c:pt>
                <c:pt idx="252">
                  <c:v>1.2083333333333333E-2</c:v>
                </c:pt>
                <c:pt idx="253">
                  <c:v>1.2094907407407408E-2</c:v>
                </c:pt>
                <c:pt idx="254">
                  <c:v>1.2106481481481482E-2</c:v>
                </c:pt>
                <c:pt idx="255">
                  <c:v>1.2141203703703704E-2</c:v>
                </c:pt>
                <c:pt idx="256">
                  <c:v>1.2164351851851852E-2</c:v>
                </c:pt>
                <c:pt idx="257">
                  <c:v>1.2175925925925929E-2</c:v>
                </c:pt>
                <c:pt idx="258">
                  <c:v>1.2210648148148146E-2</c:v>
                </c:pt>
                <c:pt idx="259">
                  <c:v>1.2210648148148146E-2</c:v>
                </c:pt>
                <c:pt idx="260">
                  <c:v>1.2222222222222223E-2</c:v>
                </c:pt>
                <c:pt idx="261">
                  <c:v>1.2256944444444444E-2</c:v>
                </c:pt>
                <c:pt idx="262">
                  <c:v>1.2268518518518519E-2</c:v>
                </c:pt>
                <c:pt idx="263">
                  <c:v>1.2291666666666666E-2</c:v>
                </c:pt>
                <c:pt idx="264">
                  <c:v>1.230324074074074E-2</c:v>
                </c:pt>
                <c:pt idx="265">
                  <c:v>1.2326388888888888E-2</c:v>
                </c:pt>
                <c:pt idx="266">
                  <c:v>1.2326388888888888E-2</c:v>
                </c:pt>
                <c:pt idx="267">
                  <c:v>1.2349537037037039E-2</c:v>
                </c:pt>
                <c:pt idx="268">
                  <c:v>1.2361111111111113E-2</c:v>
                </c:pt>
                <c:pt idx="269">
                  <c:v>1.238425925925926E-2</c:v>
                </c:pt>
                <c:pt idx="270">
                  <c:v>1.2395833333333335E-2</c:v>
                </c:pt>
                <c:pt idx="271">
                  <c:v>1.2407407407407409E-2</c:v>
                </c:pt>
                <c:pt idx="272">
                  <c:v>1.2465277777777777E-2</c:v>
                </c:pt>
                <c:pt idx="273">
                  <c:v>1.247685185185185E-2</c:v>
                </c:pt>
                <c:pt idx="274">
                  <c:v>1.2511574074074073E-2</c:v>
                </c:pt>
                <c:pt idx="275">
                  <c:v>1.252314814814815E-2</c:v>
                </c:pt>
                <c:pt idx="276">
                  <c:v>1.2534722222222223E-2</c:v>
                </c:pt>
                <c:pt idx="277">
                  <c:v>1.2569444444444446E-2</c:v>
                </c:pt>
                <c:pt idx="278">
                  <c:v>1.2581018518518519E-2</c:v>
                </c:pt>
                <c:pt idx="279">
                  <c:v>1.2604166666666666E-2</c:v>
                </c:pt>
                <c:pt idx="280">
                  <c:v>1.2604166666666666E-2</c:v>
                </c:pt>
                <c:pt idx="281">
                  <c:v>1.2615740740740742E-2</c:v>
                </c:pt>
                <c:pt idx="282">
                  <c:v>1.2615740740740742E-2</c:v>
                </c:pt>
                <c:pt idx="283">
                  <c:v>1.2627314814814815E-2</c:v>
                </c:pt>
                <c:pt idx="284">
                  <c:v>1.2650462962962962E-2</c:v>
                </c:pt>
                <c:pt idx="285">
                  <c:v>1.2685185185185183E-2</c:v>
                </c:pt>
                <c:pt idx="286">
                  <c:v>1.269675925925926E-2</c:v>
                </c:pt>
                <c:pt idx="287">
                  <c:v>1.2719907407407407E-2</c:v>
                </c:pt>
                <c:pt idx="288">
                  <c:v>1.2743055555555556E-2</c:v>
                </c:pt>
                <c:pt idx="289">
                  <c:v>1.275462962962963E-2</c:v>
                </c:pt>
                <c:pt idx="290">
                  <c:v>1.275462962962963E-2</c:v>
                </c:pt>
                <c:pt idx="291">
                  <c:v>1.2777777777777777E-2</c:v>
                </c:pt>
                <c:pt idx="292">
                  <c:v>1.2777777777777777E-2</c:v>
                </c:pt>
                <c:pt idx="293">
                  <c:v>1.2777777777777777E-2</c:v>
                </c:pt>
                <c:pt idx="294">
                  <c:v>1.2789351851851852E-2</c:v>
                </c:pt>
                <c:pt idx="295">
                  <c:v>1.2824074074074073E-2</c:v>
                </c:pt>
                <c:pt idx="296">
                  <c:v>1.2881944444444446E-2</c:v>
                </c:pt>
                <c:pt idx="297">
                  <c:v>1.2881944444444446E-2</c:v>
                </c:pt>
                <c:pt idx="298">
                  <c:v>1.2893518518518519E-2</c:v>
                </c:pt>
                <c:pt idx="299">
                  <c:v>1.2893518518518519E-2</c:v>
                </c:pt>
                <c:pt idx="300">
                  <c:v>1.2905092592592591E-2</c:v>
                </c:pt>
                <c:pt idx="301">
                  <c:v>1.2905092592592591E-2</c:v>
                </c:pt>
                <c:pt idx="302">
                  <c:v>1.292824074074074E-2</c:v>
                </c:pt>
                <c:pt idx="303">
                  <c:v>1.298611111111111E-2</c:v>
                </c:pt>
                <c:pt idx="304">
                  <c:v>1.3020833333333334E-2</c:v>
                </c:pt>
                <c:pt idx="305">
                  <c:v>1.3032407407407407E-2</c:v>
                </c:pt>
                <c:pt idx="306">
                  <c:v>1.3032407407407407E-2</c:v>
                </c:pt>
                <c:pt idx="307">
                  <c:v>1.3032407407407407E-2</c:v>
                </c:pt>
                <c:pt idx="308">
                  <c:v>1.3055555555555556E-2</c:v>
                </c:pt>
                <c:pt idx="309">
                  <c:v>1.3055555555555556E-2</c:v>
                </c:pt>
                <c:pt idx="310">
                  <c:v>1.306712962962963E-2</c:v>
                </c:pt>
                <c:pt idx="311">
                  <c:v>1.3078703703703703E-2</c:v>
                </c:pt>
                <c:pt idx="312">
                  <c:v>1.3078703703703703E-2</c:v>
                </c:pt>
                <c:pt idx="313">
                  <c:v>1.3078703703703703E-2</c:v>
                </c:pt>
                <c:pt idx="314">
                  <c:v>1.3078703703703703E-2</c:v>
                </c:pt>
                <c:pt idx="315">
                  <c:v>1.3090277777777779E-2</c:v>
                </c:pt>
                <c:pt idx="316">
                  <c:v>1.3101851851851852E-2</c:v>
                </c:pt>
                <c:pt idx="317">
                  <c:v>1.3125E-2</c:v>
                </c:pt>
                <c:pt idx="318">
                  <c:v>1.3125E-2</c:v>
                </c:pt>
                <c:pt idx="319">
                  <c:v>1.3136574074074077E-2</c:v>
                </c:pt>
                <c:pt idx="320">
                  <c:v>1.3136574074074077E-2</c:v>
                </c:pt>
                <c:pt idx="321">
                  <c:v>1.3148148148148147E-2</c:v>
                </c:pt>
                <c:pt idx="322">
                  <c:v>1.3148148148148147E-2</c:v>
                </c:pt>
                <c:pt idx="323">
                  <c:v>1.315972222222222E-2</c:v>
                </c:pt>
                <c:pt idx="324">
                  <c:v>1.315972222222222E-2</c:v>
                </c:pt>
                <c:pt idx="325">
                  <c:v>1.315972222222222E-2</c:v>
                </c:pt>
                <c:pt idx="326">
                  <c:v>1.3171296296296294E-2</c:v>
                </c:pt>
                <c:pt idx="327">
                  <c:v>1.3194444444444444E-2</c:v>
                </c:pt>
                <c:pt idx="328">
                  <c:v>1.324074074074074E-2</c:v>
                </c:pt>
                <c:pt idx="329">
                  <c:v>1.324074074074074E-2</c:v>
                </c:pt>
                <c:pt idx="330">
                  <c:v>1.3252314814814814E-2</c:v>
                </c:pt>
                <c:pt idx="331">
                  <c:v>1.3263888888888889E-2</c:v>
                </c:pt>
                <c:pt idx="332">
                  <c:v>1.3263888888888889E-2</c:v>
                </c:pt>
                <c:pt idx="333">
                  <c:v>1.3287037037037036E-2</c:v>
                </c:pt>
                <c:pt idx="334">
                  <c:v>1.329861111111111E-2</c:v>
                </c:pt>
                <c:pt idx="335">
                  <c:v>1.329861111111111E-2</c:v>
                </c:pt>
                <c:pt idx="336">
                  <c:v>1.3310185185185187E-2</c:v>
                </c:pt>
                <c:pt idx="337">
                  <c:v>1.3310185185185187E-2</c:v>
                </c:pt>
                <c:pt idx="338">
                  <c:v>1.3321759259259261E-2</c:v>
                </c:pt>
                <c:pt idx="339">
                  <c:v>1.3321759259259261E-2</c:v>
                </c:pt>
                <c:pt idx="340">
                  <c:v>1.3344907407407408E-2</c:v>
                </c:pt>
                <c:pt idx="341">
                  <c:v>1.3402777777777777E-2</c:v>
                </c:pt>
                <c:pt idx="342">
                  <c:v>1.34375E-2</c:v>
                </c:pt>
                <c:pt idx="343">
                  <c:v>1.34375E-2</c:v>
                </c:pt>
                <c:pt idx="344">
                  <c:v>1.3460648148148147E-2</c:v>
                </c:pt>
                <c:pt idx="345">
                  <c:v>1.3460648148148147E-2</c:v>
                </c:pt>
                <c:pt idx="346">
                  <c:v>1.3460648148148147E-2</c:v>
                </c:pt>
                <c:pt idx="347">
                  <c:v>1.3472222222222221E-2</c:v>
                </c:pt>
                <c:pt idx="348">
                  <c:v>1.3564814814814816E-2</c:v>
                </c:pt>
                <c:pt idx="349">
                  <c:v>1.357638888888889E-2</c:v>
                </c:pt>
                <c:pt idx="350">
                  <c:v>1.3587962962962963E-2</c:v>
                </c:pt>
                <c:pt idx="351">
                  <c:v>1.3611111111111114E-2</c:v>
                </c:pt>
                <c:pt idx="352">
                  <c:v>1.3611111111111114E-2</c:v>
                </c:pt>
                <c:pt idx="353">
                  <c:v>1.3611111111111114E-2</c:v>
                </c:pt>
                <c:pt idx="354">
                  <c:v>1.3645833333333331E-2</c:v>
                </c:pt>
                <c:pt idx="355">
                  <c:v>1.3657407407407408E-2</c:v>
                </c:pt>
                <c:pt idx="356">
                  <c:v>1.3668981481481482E-2</c:v>
                </c:pt>
                <c:pt idx="357">
                  <c:v>1.3668981481481482E-2</c:v>
                </c:pt>
                <c:pt idx="358">
                  <c:v>1.3668981481481482E-2</c:v>
                </c:pt>
                <c:pt idx="359">
                  <c:v>1.3692129629629629E-2</c:v>
                </c:pt>
                <c:pt idx="360">
                  <c:v>1.3761574074074074E-2</c:v>
                </c:pt>
                <c:pt idx="361">
                  <c:v>1.3773148148148147E-2</c:v>
                </c:pt>
                <c:pt idx="362">
                  <c:v>1.3796296296296298E-2</c:v>
                </c:pt>
                <c:pt idx="363">
                  <c:v>1.3807870370370371E-2</c:v>
                </c:pt>
                <c:pt idx="364">
                  <c:v>1.3819444444444445E-2</c:v>
                </c:pt>
                <c:pt idx="365">
                  <c:v>1.383101851851852E-2</c:v>
                </c:pt>
                <c:pt idx="366">
                  <c:v>1.383101851851852E-2</c:v>
                </c:pt>
                <c:pt idx="367">
                  <c:v>1.3842592592592594E-2</c:v>
                </c:pt>
                <c:pt idx="368">
                  <c:v>1.3877314814814815E-2</c:v>
                </c:pt>
                <c:pt idx="369">
                  <c:v>1.3900462962962962E-2</c:v>
                </c:pt>
                <c:pt idx="370">
                  <c:v>1.3923611111111111E-2</c:v>
                </c:pt>
                <c:pt idx="371">
                  <c:v>1.3935185185185184E-2</c:v>
                </c:pt>
                <c:pt idx="372">
                  <c:v>1.4004629629629631E-2</c:v>
                </c:pt>
                <c:pt idx="373">
                  <c:v>1.4016203703703704E-2</c:v>
                </c:pt>
                <c:pt idx="374">
                  <c:v>1.4039351851851851E-2</c:v>
                </c:pt>
                <c:pt idx="375">
                  <c:v>1.4039351851851851E-2</c:v>
                </c:pt>
                <c:pt idx="376">
                  <c:v>1.4050925925925927E-2</c:v>
                </c:pt>
                <c:pt idx="377">
                  <c:v>1.4074074074074074E-2</c:v>
                </c:pt>
                <c:pt idx="378">
                  <c:v>1.4074074074074074E-2</c:v>
                </c:pt>
                <c:pt idx="379">
                  <c:v>1.4074074074074074E-2</c:v>
                </c:pt>
                <c:pt idx="380">
                  <c:v>1.4085648148148151E-2</c:v>
                </c:pt>
                <c:pt idx="381">
                  <c:v>1.4108796296296295E-2</c:v>
                </c:pt>
                <c:pt idx="382">
                  <c:v>1.4108796296296295E-2</c:v>
                </c:pt>
                <c:pt idx="383">
                  <c:v>1.4120370370370368E-2</c:v>
                </c:pt>
                <c:pt idx="384">
                  <c:v>1.4131944444444445E-2</c:v>
                </c:pt>
                <c:pt idx="385">
                  <c:v>1.4155092592592592E-2</c:v>
                </c:pt>
                <c:pt idx="386">
                  <c:v>1.4155092592592592E-2</c:v>
                </c:pt>
                <c:pt idx="387">
                  <c:v>1.4166666666666666E-2</c:v>
                </c:pt>
                <c:pt idx="388">
                  <c:v>1.4189814814814815E-2</c:v>
                </c:pt>
                <c:pt idx="389">
                  <c:v>1.4201388888888888E-2</c:v>
                </c:pt>
                <c:pt idx="390">
                  <c:v>1.4259259259259261E-2</c:v>
                </c:pt>
                <c:pt idx="391">
                  <c:v>1.4270833333333335E-2</c:v>
                </c:pt>
                <c:pt idx="392">
                  <c:v>1.4270833333333335E-2</c:v>
                </c:pt>
                <c:pt idx="393">
                  <c:v>1.4282407407407409E-2</c:v>
                </c:pt>
                <c:pt idx="394">
                  <c:v>1.4305555555555557E-2</c:v>
                </c:pt>
                <c:pt idx="395">
                  <c:v>1.4317129629629631E-2</c:v>
                </c:pt>
                <c:pt idx="396">
                  <c:v>1.4386574074074072E-2</c:v>
                </c:pt>
                <c:pt idx="397">
                  <c:v>1.4386574074074072E-2</c:v>
                </c:pt>
                <c:pt idx="398">
                  <c:v>1.4444444444444446E-2</c:v>
                </c:pt>
                <c:pt idx="399">
                  <c:v>1.4444444444444446E-2</c:v>
                </c:pt>
                <c:pt idx="400">
                  <c:v>1.4456018518518519E-2</c:v>
                </c:pt>
                <c:pt idx="401">
                  <c:v>1.4467592592592593E-2</c:v>
                </c:pt>
                <c:pt idx="402">
                  <c:v>1.4490740740740742E-2</c:v>
                </c:pt>
                <c:pt idx="403">
                  <c:v>1.4490740740740742E-2</c:v>
                </c:pt>
                <c:pt idx="404">
                  <c:v>1.4502314814814815E-2</c:v>
                </c:pt>
                <c:pt idx="405">
                  <c:v>1.4513888888888889E-2</c:v>
                </c:pt>
                <c:pt idx="406">
                  <c:v>1.4525462962962964E-2</c:v>
                </c:pt>
                <c:pt idx="407">
                  <c:v>1.4525462962962964E-2</c:v>
                </c:pt>
                <c:pt idx="408">
                  <c:v>1.4525462962962964E-2</c:v>
                </c:pt>
                <c:pt idx="409">
                  <c:v>1.4560185185185183E-2</c:v>
                </c:pt>
                <c:pt idx="410">
                  <c:v>1.4571759259259258E-2</c:v>
                </c:pt>
                <c:pt idx="411">
                  <c:v>1.4594907407407405E-2</c:v>
                </c:pt>
                <c:pt idx="412">
                  <c:v>1.4618055555555556E-2</c:v>
                </c:pt>
                <c:pt idx="413">
                  <c:v>1.462962962962963E-2</c:v>
                </c:pt>
                <c:pt idx="414">
                  <c:v>1.462962962962963E-2</c:v>
                </c:pt>
                <c:pt idx="415">
                  <c:v>1.462962962962963E-2</c:v>
                </c:pt>
                <c:pt idx="416">
                  <c:v>1.462962962962963E-2</c:v>
                </c:pt>
                <c:pt idx="417">
                  <c:v>1.4641203703703703E-2</c:v>
                </c:pt>
                <c:pt idx="418">
                  <c:v>1.4652777777777778E-2</c:v>
                </c:pt>
                <c:pt idx="419">
                  <c:v>1.4664351851851852E-2</c:v>
                </c:pt>
                <c:pt idx="420">
                  <c:v>1.4675925925925926E-2</c:v>
                </c:pt>
                <c:pt idx="421">
                  <c:v>1.4675925925925926E-2</c:v>
                </c:pt>
                <c:pt idx="422">
                  <c:v>1.4687499999999999E-2</c:v>
                </c:pt>
                <c:pt idx="423">
                  <c:v>1.4687499999999999E-2</c:v>
                </c:pt>
                <c:pt idx="424">
                  <c:v>1.4710648148148148E-2</c:v>
                </c:pt>
                <c:pt idx="425">
                  <c:v>1.4722222222222222E-2</c:v>
                </c:pt>
                <c:pt idx="426">
                  <c:v>1.4722222222222222E-2</c:v>
                </c:pt>
                <c:pt idx="427">
                  <c:v>1.4722222222222222E-2</c:v>
                </c:pt>
                <c:pt idx="428">
                  <c:v>1.4733796296296295E-2</c:v>
                </c:pt>
                <c:pt idx="429">
                  <c:v>1.4733796296296295E-2</c:v>
                </c:pt>
                <c:pt idx="430">
                  <c:v>1.4745370370370372E-2</c:v>
                </c:pt>
                <c:pt idx="431">
                  <c:v>1.4768518518518519E-2</c:v>
                </c:pt>
                <c:pt idx="432">
                  <c:v>1.4780092592592595E-2</c:v>
                </c:pt>
                <c:pt idx="433">
                  <c:v>1.4791666666666668E-2</c:v>
                </c:pt>
                <c:pt idx="434">
                  <c:v>1.480324074074074E-2</c:v>
                </c:pt>
                <c:pt idx="435">
                  <c:v>1.480324074074074E-2</c:v>
                </c:pt>
                <c:pt idx="436">
                  <c:v>1.480324074074074E-2</c:v>
                </c:pt>
                <c:pt idx="437">
                  <c:v>1.4814814814814814E-2</c:v>
                </c:pt>
                <c:pt idx="438">
                  <c:v>1.4814814814814814E-2</c:v>
                </c:pt>
                <c:pt idx="439">
                  <c:v>1.4837962962962963E-2</c:v>
                </c:pt>
                <c:pt idx="440">
                  <c:v>1.4837962962962963E-2</c:v>
                </c:pt>
                <c:pt idx="441">
                  <c:v>1.4849537037037036E-2</c:v>
                </c:pt>
                <c:pt idx="442">
                  <c:v>1.4884259259259259E-2</c:v>
                </c:pt>
                <c:pt idx="443">
                  <c:v>1.4884259259259259E-2</c:v>
                </c:pt>
                <c:pt idx="444">
                  <c:v>1.4895833333333332E-2</c:v>
                </c:pt>
                <c:pt idx="445">
                  <c:v>1.4895833333333332E-2</c:v>
                </c:pt>
                <c:pt idx="446">
                  <c:v>1.4907407407407406E-2</c:v>
                </c:pt>
                <c:pt idx="447">
                  <c:v>1.494212962962963E-2</c:v>
                </c:pt>
                <c:pt idx="448">
                  <c:v>1.4965277777777779E-2</c:v>
                </c:pt>
                <c:pt idx="449">
                  <c:v>1.4976851851851852E-2</c:v>
                </c:pt>
                <c:pt idx="450">
                  <c:v>1.5011574074074075E-2</c:v>
                </c:pt>
                <c:pt idx="451">
                  <c:v>1.5023148148148148E-2</c:v>
                </c:pt>
                <c:pt idx="452">
                  <c:v>1.503472222222222E-2</c:v>
                </c:pt>
                <c:pt idx="453">
                  <c:v>1.503472222222222E-2</c:v>
                </c:pt>
                <c:pt idx="454">
                  <c:v>1.503472222222222E-2</c:v>
                </c:pt>
                <c:pt idx="455">
                  <c:v>1.5046296296296295E-2</c:v>
                </c:pt>
                <c:pt idx="456">
                  <c:v>1.5057870370370369E-2</c:v>
                </c:pt>
                <c:pt idx="457">
                  <c:v>1.5057870370370369E-2</c:v>
                </c:pt>
                <c:pt idx="458">
                  <c:v>1.5057870370370369E-2</c:v>
                </c:pt>
                <c:pt idx="459">
                  <c:v>1.5069444444444443E-2</c:v>
                </c:pt>
                <c:pt idx="460">
                  <c:v>1.5081018518518516E-2</c:v>
                </c:pt>
                <c:pt idx="461">
                  <c:v>1.5104166666666667E-2</c:v>
                </c:pt>
                <c:pt idx="462">
                  <c:v>1.5150462962962963E-2</c:v>
                </c:pt>
                <c:pt idx="463">
                  <c:v>1.5173611111111112E-2</c:v>
                </c:pt>
                <c:pt idx="464">
                  <c:v>1.5185185185185185E-2</c:v>
                </c:pt>
                <c:pt idx="465">
                  <c:v>1.5196759259259259E-2</c:v>
                </c:pt>
                <c:pt idx="466">
                  <c:v>1.5208333333333332E-2</c:v>
                </c:pt>
                <c:pt idx="467">
                  <c:v>1.5219907407407409E-2</c:v>
                </c:pt>
                <c:pt idx="468">
                  <c:v>1.5231481481481483E-2</c:v>
                </c:pt>
                <c:pt idx="469">
                  <c:v>1.5231481481481483E-2</c:v>
                </c:pt>
                <c:pt idx="470">
                  <c:v>1.5243055555555557E-2</c:v>
                </c:pt>
                <c:pt idx="471">
                  <c:v>1.525462962962963E-2</c:v>
                </c:pt>
                <c:pt idx="472">
                  <c:v>1.5289351851851851E-2</c:v>
                </c:pt>
                <c:pt idx="473">
                  <c:v>1.5300925925925926E-2</c:v>
                </c:pt>
                <c:pt idx="474">
                  <c:v>1.5300925925925926E-2</c:v>
                </c:pt>
                <c:pt idx="475">
                  <c:v>1.5370370370370369E-2</c:v>
                </c:pt>
                <c:pt idx="476">
                  <c:v>1.5381944444444443E-2</c:v>
                </c:pt>
                <c:pt idx="477">
                  <c:v>1.5381944444444443E-2</c:v>
                </c:pt>
                <c:pt idx="478">
                  <c:v>1.5416666666666667E-2</c:v>
                </c:pt>
                <c:pt idx="479">
                  <c:v>1.5428240740740741E-2</c:v>
                </c:pt>
                <c:pt idx="480">
                  <c:v>1.5439814814814816E-2</c:v>
                </c:pt>
                <c:pt idx="481">
                  <c:v>1.545138888888889E-2</c:v>
                </c:pt>
                <c:pt idx="482">
                  <c:v>1.545138888888889E-2</c:v>
                </c:pt>
                <c:pt idx="483">
                  <c:v>1.5486111111111112E-2</c:v>
                </c:pt>
                <c:pt idx="484">
                  <c:v>1.5486111111111112E-2</c:v>
                </c:pt>
                <c:pt idx="485">
                  <c:v>1.5497685185185186E-2</c:v>
                </c:pt>
                <c:pt idx="486">
                  <c:v>1.5532407407407406E-2</c:v>
                </c:pt>
                <c:pt idx="487">
                  <c:v>1.5532407407407406E-2</c:v>
                </c:pt>
                <c:pt idx="488">
                  <c:v>1.554398148148148E-2</c:v>
                </c:pt>
                <c:pt idx="489">
                  <c:v>1.5555555555555553E-2</c:v>
                </c:pt>
                <c:pt idx="490">
                  <c:v>1.556712962962963E-2</c:v>
                </c:pt>
                <c:pt idx="491">
                  <c:v>1.556712962962963E-2</c:v>
                </c:pt>
                <c:pt idx="492">
                  <c:v>1.5590277777777778E-2</c:v>
                </c:pt>
                <c:pt idx="493">
                  <c:v>1.5590277777777778E-2</c:v>
                </c:pt>
                <c:pt idx="494">
                  <c:v>1.5601851851851851E-2</c:v>
                </c:pt>
                <c:pt idx="495">
                  <c:v>1.5613425925925926E-2</c:v>
                </c:pt>
                <c:pt idx="496">
                  <c:v>1.5613425925925926E-2</c:v>
                </c:pt>
                <c:pt idx="497">
                  <c:v>1.5613425925925926E-2</c:v>
                </c:pt>
                <c:pt idx="498">
                  <c:v>1.5636574074074074E-2</c:v>
                </c:pt>
                <c:pt idx="499">
                  <c:v>1.5659722222222224E-2</c:v>
                </c:pt>
                <c:pt idx="500">
                  <c:v>1.5682870370370371E-2</c:v>
                </c:pt>
                <c:pt idx="501">
                  <c:v>1.5682870370370371E-2</c:v>
                </c:pt>
                <c:pt idx="502">
                  <c:v>1.5682870370370371E-2</c:v>
                </c:pt>
                <c:pt idx="503">
                  <c:v>1.5694444444444445E-2</c:v>
                </c:pt>
                <c:pt idx="504">
                  <c:v>1.5694444444444445E-2</c:v>
                </c:pt>
                <c:pt idx="505">
                  <c:v>1.5740740740740743E-2</c:v>
                </c:pt>
                <c:pt idx="506">
                  <c:v>1.577546296296296E-2</c:v>
                </c:pt>
                <c:pt idx="507">
                  <c:v>1.577546296296296E-2</c:v>
                </c:pt>
                <c:pt idx="508">
                  <c:v>1.579861111111111E-2</c:v>
                </c:pt>
                <c:pt idx="509">
                  <c:v>1.579861111111111E-2</c:v>
                </c:pt>
                <c:pt idx="510">
                  <c:v>1.579861111111111E-2</c:v>
                </c:pt>
                <c:pt idx="511">
                  <c:v>1.579861111111111E-2</c:v>
                </c:pt>
                <c:pt idx="512">
                  <c:v>1.579861111111111E-2</c:v>
                </c:pt>
                <c:pt idx="513">
                  <c:v>1.5810185185185184E-2</c:v>
                </c:pt>
                <c:pt idx="514">
                  <c:v>1.5810185185185184E-2</c:v>
                </c:pt>
                <c:pt idx="515">
                  <c:v>1.5833333333333335E-2</c:v>
                </c:pt>
                <c:pt idx="516">
                  <c:v>1.5844907407407408E-2</c:v>
                </c:pt>
                <c:pt idx="517">
                  <c:v>1.5856481481481482E-2</c:v>
                </c:pt>
                <c:pt idx="518">
                  <c:v>1.5879629629629629E-2</c:v>
                </c:pt>
                <c:pt idx="519">
                  <c:v>1.5891203703703703E-2</c:v>
                </c:pt>
                <c:pt idx="520">
                  <c:v>1.5914351851851853E-2</c:v>
                </c:pt>
                <c:pt idx="521">
                  <c:v>1.5914351851851853E-2</c:v>
                </c:pt>
                <c:pt idx="522">
                  <c:v>1.5972222222222224E-2</c:v>
                </c:pt>
                <c:pt idx="523">
                  <c:v>1.5983796296296295E-2</c:v>
                </c:pt>
                <c:pt idx="524">
                  <c:v>1.5995370370370372E-2</c:v>
                </c:pt>
                <c:pt idx="525">
                  <c:v>1.6006944444444445E-2</c:v>
                </c:pt>
                <c:pt idx="526">
                  <c:v>1.6006944444444445E-2</c:v>
                </c:pt>
                <c:pt idx="527">
                  <c:v>1.6006944444444445E-2</c:v>
                </c:pt>
                <c:pt idx="528">
                  <c:v>1.6018518518518519E-2</c:v>
                </c:pt>
                <c:pt idx="529">
                  <c:v>1.6030092592592592E-2</c:v>
                </c:pt>
                <c:pt idx="530">
                  <c:v>1.6041666666666666E-2</c:v>
                </c:pt>
                <c:pt idx="531">
                  <c:v>1.6076388888888887E-2</c:v>
                </c:pt>
                <c:pt idx="532">
                  <c:v>1.6087962962962964E-2</c:v>
                </c:pt>
                <c:pt idx="533">
                  <c:v>1.6099537037037037E-2</c:v>
                </c:pt>
                <c:pt idx="534">
                  <c:v>1.6099537037037037E-2</c:v>
                </c:pt>
                <c:pt idx="535">
                  <c:v>1.6099537037037037E-2</c:v>
                </c:pt>
                <c:pt idx="536">
                  <c:v>1.6134259259259261E-2</c:v>
                </c:pt>
                <c:pt idx="537">
                  <c:v>1.6134259259259261E-2</c:v>
                </c:pt>
                <c:pt idx="538">
                  <c:v>1.6145833333333335E-2</c:v>
                </c:pt>
                <c:pt idx="539">
                  <c:v>1.6157407407407409E-2</c:v>
                </c:pt>
                <c:pt idx="540">
                  <c:v>1.6168981481481482E-2</c:v>
                </c:pt>
                <c:pt idx="541">
                  <c:v>1.6168981481481482E-2</c:v>
                </c:pt>
                <c:pt idx="542">
                  <c:v>1.6180555555555556E-2</c:v>
                </c:pt>
                <c:pt idx="543">
                  <c:v>1.6192129629629629E-2</c:v>
                </c:pt>
                <c:pt idx="544">
                  <c:v>1.6203703703703703E-2</c:v>
                </c:pt>
                <c:pt idx="545">
                  <c:v>1.6203703703703703E-2</c:v>
                </c:pt>
                <c:pt idx="546">
                  <c:v>1.621527777777778E-2</c:v>
                </c:pt>
                <c:pt idx="547">
                  <c:v>1.622685185185185E-2</c:v>
                </c:pt>
                <c:pt idx="548">
                  <c:v>1.6238425925925924E-2</c:v>
                </c:pt>
                <c:pt idx="549">
                  <c:v>1.6249999999999997E-2</c:v>
                </c:pt>
                <c:pt idx="550">
                  <c:v>1.6261574074074074E-2</c:v>
                </c:pt>
                <c:pt idx="551">
                  <c:v>1.6261574074074074E-2</c:v>
                </c:pt>
                <c:pt idx="552">
                  <c:v>1.6284722222222221E-2</c:v>
                </c:pt>
                <c:pt idx="553">
                  <c:v>1.6307870370370372E-2</c:v>
                </c:pt>
                <c:pt idx="554">
                  <c:v>1.6307870370370372E-2</c:v>
                </c:pt>
                <c:pt idx="555">
                  <c:v>1.6331018518518519E-2</c:v>
                </c:pt>
                <c:pt idx="556">
                  <c:v>1.6377314814814813E-2</c:v>
                </c:pt>
                <c:pt idx="557">
                  <c:v>1.6377314814814813E-2</c:v>
                </c:pt>
                <c:pt idx="558">
                  <c:v>1.6400462962962964E-2</c:v>
                </c:pt>
                <c:pt idx="559">
                  <c:v>1.6400462962962964E-2</c:v>
                </c:pt>
                <c:pt idx="560">
                  <c:v>1.6400462962962964E-2</c:v>
                </c:pt>
                <c:pt idx="561">
                  <c:v>1.6412037037037037E-2</c:v>
                </c:pt>
                <c:pt idx="562">
                  <c:v>1.6412037037037037E-2</c:v>
                </c:pt>
                <c:pt idx="563">
                  <c:v>1.6412037037037037E-2</c:v>
                </c:pt>
                <c:pt idx="564">
                  <c:v>1.6435185185185188E-2</c:v>
                </c:pt>
                <c:pt idx="565">
                  <c:v>1.6435185185185188E-2</c:v>
                </c:pt>
                <c:pt idx="566">
                  <c:v>1.6446759259259262E-2</c:v>
                </c:pt>
                <c:pt idx="567">
                  <c:v>1.6458333333333332E-2</c:v>
                </c:pt>
                <c:pt idx="568">
                  <c:v>1.6458333333333332E-2</c:v>
                </c:pt>
                <c:pt idx="569">
                  <c:v>1.6481481481481482E-2</c:v>
                </c:pt>
                <c:pt idx="570">
                  <c:v>1.6481481481481482E-2</c:v>
                </c:pt>
                <c:pt idx="571">
                  <c:v>1.6493055555555556E-2</c:v>
                </c:pt>
                <c:pt idx="572">
                  <c:v>1.6493055555555556E-2</c:v>
                </c:pt>
                <c:pt idx="573">
                  <c:v>1.650462962962963E-2</c:v>
                </c:pt>
                <c:pt idx="574">
                  <c:v>1.650462962962963E-2</c:v>
                </c:pt>
                <c:pt idx="575">
                  <c:v>1.6516203703703703E-2</c:v>
                </c:pt>
                <c:pt idx="576">
                  <c:v>1.653935185185185E-2</c:v>
                </c:pt>
                <c:pt idx="577">
                  <c:v>1.6562500000000001E-2</c:v>
                </c:pt>
                <c:pt idx="578">
                  <c:v>1.6562500000000001E-2</c:v>
                </c:pt>
                <c:pt idx="579">
                  <c:v>1.6562500000000001E-2</c:v>
                </c:pt>
                <c:pt idx="580">
                  <c:v>1.6574074074074074E-2</c:v>
                </c:pt>
                <c:pt idx="581">
                  <c:v>1.6574074074074074E-2</c:v>
                </c:pt>
                <c:pt idx="582">
                  <c:v>1.6574074074074074E-2</c:v>
                </c:pt>
                <c:pt idx="583">
                  <c:v>1.6585648148148148E-2</c:v>
                </c:pt>
                <c:pt idx="584">
                  <c:v>1.6597222222222222E-2</c:v>
                </c:pt>
                <c:pt idx="585">
                  <c:v>1.6620370370370372E-2</c:v>
                </c:pt>
                <c:pt idx="586">
                  <c:v>1.6631944444444446E-2</c:v>
                </c:pt>
                <c:pt idx="587">
                  <c:v>1.6643518518518519E-2</c:v>
                </c:pt>
                <c:pt idx="588">
                  <c:v>1.6666666666666666E-2</c:v>
                </c:pt>
                <c:pt idx="589">
                  <c:v>1.6666666666666666E-2</c:v>
                </c:pt>
                <c:pt idx="590">
                  <c:v>1.6666666666666666E-2</c:v>
                </c:pt>
                <c:pt idx="591">
                  <c:v>1.667824074074074E-2</c:v>
                </c:pt>
                <c:pt idx="592">
                  <c:v>1.6701388888888887E-2</c:v>
                </c:pt>
                <c:pt idx="593">
                  <c:v>1.6701388888888887E-2</c:v>
                </c:pt>
                <c:pt idx="594">
                  <c:v>1.6724537037037034E-2</c:v>
                </c:pt>
                <c:pt idx="595">
                  <c:v>1.6724537037037034E-2</c:v>
                </c:pt>
                <c:pt idx="596">
                  <c:v>1.6736111111111111E-2</c:v>
                </c:pt>
                <c:pt idx="597">
                  <c:v>1.6747685185185185E-2</c:v>
                </c:pt>
                <c:pt idx="598">
                  <c:v>1.6747685185185185E-2</c:v>
                </c:pt>
                <c:pt idx="599">
                  <c:v>1.6747685185185185E-2</c:v>
                </c:pt>
                <c:pt idx="600">
                  <c:v>1.6759259259259258E-2</c:v>
                </c:pt>
                <c:pt idx="601">
                  <c:v>1.6770833333333332E-2</c:v>
                </c:pt>
                <c:pt idx="602">
                  <c:v>1.6793981481481483E-2</c:v>
                </c:pt>
                <c:pt idx="603">
                  <c:v>1.6793981481481483E-2</c:v>
                </c:pt>
                <c:pt idx="604">
                  <c:v>1.6828703703703703E-2</c:v>
                </c:pt>
                <c:pt idx="605">
                  <c:v>1.6828703703703703E-2</c:v>
                </c:pt>
                <c:pt idx="606">
                  <c:v>1.6828703703703703E-2</c:v>
                </c:pt>
                <c:pt idx="607">
                  <c:v>1.6840277777777777E-2</c:v>
                </c:pt>
                <c:pt idx="608">
                  <c:v>1.6840277777777777E-2</c:v>
                </c:pt>
                <c:pt idx="609">
                  <c:v>1.6840277777777777E-2</c:v>
                </c:pt>
                <c:pt idx="610">
                  <c:v>1.6851851851851851E-2</c:v>
                </c:pt>
                <c:pt idx="611">
                  <c:v>1.6851851851851851E-2</c:v>
                </c:pt>
                <c:pt idx="612">
                  <c:v>1.6863425925925928E-2</c:v>
                </c:pt>
                <c:pt idx="613">
                  <c:v>1.6863425925925928E-2</c:v>
                </c:pt>
                <c:pt idx="614">
                  <c:v>1.6875000000000001E-2</c:v>
                </c:pt>
                <c:pt idx="615">
                  <c:v>1.6886574074074075E-2</c:v>
                </c:pt>
                <c:pt idx="616">
                  <c:v>1.6898148148148148E-2</c:v>
                </c:pt>
                <c:pt idx="617">
                  <c:v>1.6898148148148148E-2</c:v>
                </c:pt>
                <c:pt idx="618">
                  <c:v>1.6909722222222225E-2</c:v>
                </c:pt>
                <c:pt idx="619">
                  <c:v>1.6921296296296299E-2</c:v>
                </c:pt>
                <c:pt idx="620">
                  <c:v>1.6944444444444443E-2</c:v>
                </c:pt>
                <c:pt idx="621">
                  <c:v>1.6944444444444443E-2</c:v>
                </c:pt>
                <c:pt idx="622">
                  <c:v>1.695601851851852E-2</c:v>
                </c:pt>
                <c:pt idx="623">
                  <c:v>1.6967592592592593E-2</c:v>
                </c:pt>
                <c:pt idx="624">
                  <c:v>1.7013888888888887E-2</c:v>
                </c:pt>
                <c:pt idx="625">
                  <c:v>1.7025462962962961E-2</c:v>
                </c:pt>
                <c:pt idx="626">
                  <c:v>1.7025462962962961E-2</c:v>
                </c:pt>
                <c:pt idx="627">
                  <c:v>1.7037037037037038E-2</c:v>
                </c:pt>
                <c:pt idx="628">
                  <c:v>1.7048611111111112E-2</c:v>
                </c:pt>
                <c:pt idx="629">
                  <c:v>1.7071759259259259E-2</c:v>
                </c:pt>
                <c:pt idx="630">
                  <c:v>1.7071759259259259E-2</c:v>
                </c:pt>
                <c:pt idx="631">
                  <c:v>1.7094907407407409E-2</c:v>
                </c:pt>
                <c:pt idx="632">
                  <c:v>1.7106481481481483E-2</c:v>
                </c:pt>
                <c:pt idx="633">
                  <c:v>1.7118055555555556E-2</c:v>
                </c:pt>
                <c:pt idx="634">
                  <c:v>1.712962962962963E-2</c:v>
                </c:pt>
                <c:pt idx="635">
                  <c:v>1.712962962962963E-2</c:v>
                </c:pt>
                <c:pt idx="636">
                  <c:v>1.712962962962963E-2</c:v>
                </c:pt>
                <c:pt idx="637">
                  <c:v>1.7141203703703704E-2</c:v>
                </c:pt>
                <c:pt idx="638">
                  <c:v>1.7152777777777777E-2</c:v>
                </c:pt>
                <c:pt idx="639">
                  <c:v>1.7187499999999998E-2</c:v>
                </c:pt>
                <c:pt idx="640">
                  <c:v>1.7199074074074071E-2</c:v>
                </c:pt>
                <c:pt idx="641">
                  <c:v>1.7222222222222222E-2</c:v>
                </c:pt>
                <c:pt idx="642">
                  <c:v>1.7233796296296296E-2</c:v>
                </c:pt>
                <c:pt idx="643">
                  <c:v>1.7245370370370369E-2</c:v>
                </c:pt>
                <c:pt idx="644">
                  <c:v>1.7245370370370369E-2</c:v>
                </c:pt>
                <c:pt idx="645">
                  <c:v>1.7256944444444446E-2</c:v>
                </c:pt>
                <c:pt idx="646">
                  <c:v>1.726851851851852E-2</c:v>
                </c:pt>
                <c:pt idx="647">
                  <c:v>1.7280092592592593E-2</c:v>
                </c:pt>
                <c:pt idx="648">
                  <c:v>1.7291666666666667E-2</c:v>
                </c:pt>
                <c:pt idx="649">
                  <c:v>1.7291666666666667E-2</c:v>
                </c:pt>
                <c:pt idx="650">
                  <c:v>1.7303240740740741E-2</c:v>
                </c:pt>
                <c:pt idx="651">
                  <c:v>1.7314814814814814E-2</c:v>
                </c:pt>
                <c:pt idx="652">
                  <c:v>1.7326388888888888E-2</c:v>
                </c:pt>
                <c:pt idx="653">
                  <c:v>1.7361111111111112E-2</c:v>
                </c:pt>
                <c:pt idx="654">
                  <c:v>1.7372685185185185E-2</c:v>
                </c:pt>
                <c:pt idx="655">
                  <c:v>1.7372685185185185E-2</c:v>
                </c:pt>
                <c:pt idx="656">
                  <c:v>1.7384259259259262E-2</c:v>
                </c:pt>
                <c:pt idx="657">
                  <c:v>1.7395833333333336E-2</c:v>
                </c:pt>
                <c:pt idx="658">
                  <c:v>1.7407407407407406E-2</c:v>
                </c:pt>
                <c:pt idx="659">
                  <c:v>1.741898148148148E-2</c:v>
                </c:pt>
                <c:pt idx="660">
                  <c:v>1.741898148148148E-2</c:v>
                </c:pt>
                <c:pt idx="661">
                  <c:v>1.7453703703703704E-2</c:v>
                </c:pt>
                <c:pt idx="662">
                  <c:v>1.7465277777777777E-2</c:v>
                </c:pt>
                <c:pt idx="663">
                  <c:v>1.7465277777777777E-2</c:v>
                </c:pt>
                <c:pt idx="664">
                  <c:v>1.7511574074074072E-2</c:v>
                </c:pt>
                <c:pt idx="665">
                  <c:v>1.7511574074074072E-2</c:v>
                </c:pt>
                <c:pt idx="666">
                  <c:v>1.7534722222222222E-2</c:v>
                </c:pt>
                <c:pt idx="667">
                  <c:v>1.7534722222222222E-2</c:v>
                </c:pt>
                <c:pt idx="668">
                  <c:v>1.7534722222222222E-2</c:v>
                </c:pt>
                <c:pt idx="669">
                  <c:v>1.7569444444444447E-2</c:v>
                </c:pt>
                <c:pt idx="670">
                  <c:v>1.7569444444444447E-2</c:v>
                </c:pt>
                <c:pt idx="671">
                  <c:v>1.758101851851852E-2</c:v>
                </c:pt>
                <c:pt idx="672">
                  <c:v>1.758101851851852E-2</c:v>
                </c:pt>
                <c:pt idx="673">
                  <c:v>1.758101851851852E-2</c:v>
                </c:pt>
                <c:pt idx="674">
                  <c:v>1.7604166666666667E-2</c:v>
                </c:pt>
                <c:pt idx="675">
                  <c:v>1.7627314814814814E-2</c:v>
                </c:pt>
                <c:pt idx="676">
                  <c:v>1.7627314814814814E-2</c:v>
                </c:pt>
                <c:pt idx="677">
                  <c:v>1.7650462962962962E-2</c:v>
                </c:pt>
                <c:pt idx="678">
                  <c:v>1.7662037037037035E-2</c:v>
                </c:pt>
                <c:pt idx="679">
                  <c:v>1.7673611111111109E-2</c:v>
                </c:pt>
                <c:pt idx="680">
                  <c:v>1.7685185185185182E-2</c:v>
                </c:pt>
                <c:pt idx="681">
                  <c:v>1.7708333333333333E-2</c:v>
                </c:pt>
                <c:pt idx="682">
                  <c:v>1.7719907407407406E-2</c:v>
                </c:pt>
                <c:pt idx="683">
                  <c:v>1.7731481481481483E-2</c:v>
                </c:pt>
                <c:pt idx="684">
                  <c:v>1.7731481481481483E-2</c:v>
                </c:pt>
                <c:pt idx="685">
                  <c:v>1.7754629629629631E-2</c:v>
                </c:pt>
                <c:pt idx="686">
                  <c:v>1.7789351851851851E-2</c:v>
                </c:pt>
                <c:pt idx="687">
                  <c:v>1.7789351851851851E-2</c:v>
                </c:pt>
                <c:pt idx="688">
                  <c:v>1.7800925925925925E-2</c:v>
                </c:pt>
                <c:pt idx="689">
                  <c:v>1.7800925925925925E-2</c:v>
                </c:pt>
                <c:pt idx="690">
                  <c:v>1.7812499999999998E-2</c:v>
                </c:pt>
                <c:pt idx="691">
                  <c:v>1.7835648148148149E-2</c:v>
                </c:pt>
                <c:pt idx="692">
                  <c:v>1.7847222222222223E-2</c:v>
                </c:pt>
                <c:pt idx="693">
                  <c:v>1.7847222222222223E-2</c:v>
                </c:pt>
                <c:pt idx="694">
                  <c:v>1.7858796296296296E-2</c:v>
                </c:pt>
                <c:pt idx="695">
                  <c:v>1.7858796296296296E-2</c:v>
                </c:pt>
                <c:pt idx="696">
                  <c:v>1.7870370370370373E-2</c:v>
                </c:pt>
                <c:pt idx="697">
                  <c:v>1.7905092592592594E-2</c:v>
                </c:pt>
                <c:pt idx="698">
                  <c:v>1.7905092592592594E-2</c:v>
                </c:pt>
                <c:pt idx="699">
                  <c:v>1.7905092592592594E-2</c:v>
                </c:pt>
                <c:pt idx="700">
                  <c:v>1.7916666666666668E-2</c:v>
                </c:pt>
                <c:pt idx="701">
                  <c:v>1.7928240740740741E-2</c:v>
                </c:pt>
                <c:pt idx="702">
                  <c:v>1.7939814814814815E-2</c:v>
                </c:pt>
                <c:pt idx="703">
                  <c:v>1.7962962962962962E-2</c:v>
                </c:pt>
                <c:pt idx="704">
                  <c:v>1.7986111111111109E-2</c:v>
                </c:pt>
                <c:pt idx="705">
                  <c:v>1.7997685185185186E-2</c:v>
                </c:pt>
                <c:pt idx="706">
                  <c:v>1.800925925925926E-2</c:v>
                </c:pt>
                <c:pt idx="707">
                  <c:v>1.8032407407407407E-2</c:v>
                </c:pt>
                <c:pt idx="708">
                  <c:v>1.8032407407407407E-2</c:v>
                </c:pt>
                <c:pt idx="709">
                  <c:v>1.8032407407407407E-2</c:v>
                </c:pt>
                <c:pt idx="710">
                  <c:v>1.8032407407407407E-2</c:v>
                </c:pt>
                <c:pt idx="711">
                  <c:v>1.8032407407407407E-2</c:v>
                </c:pt>
                <c:pt idx="712">
                  <c:v>1.8043981481481484E-2</c:v>
                </c:pt>
                <c:pt idx="713">
                  <c:v>1.8055555555555557E-2</c:v>
                </c:pt>
                <c:pt idx="714">
                  <c:v>1.8055555555555557E-2</c:v>
                </c:pt>
                <c:pt idx="715">
                  <c:v>1.8090277777777778E-2</c:v>
                </c:pt>
                <c:pt idx="716">
                  <c:v>1.8113425925925925E-2</c:v>
                </c:pt>
                <c:pt idx="717">
                  <c:v>1.8136574074074072E-2</c:v>
                </c:pt>
                <c:pt idx="718">
                  <c:v>1.8148148148148146E-2</c:v>
                </c:pt>
                <c:pt idx="719">
                  <c:v>1.8159722222222219E-2</c:v>
                </c:pt>
                <c:pt idx="720">
                  <c:v>1.8194444444444444E-2</c:v>
                </c:pt>
                <c:pt idx="721">
                  <c:v>1.8206018518518517E-2</c:v>
                </c:pt>
                <c:pt idx="722">
                  <c:v>1.8206018518518517E-2</c:v>
                </c:pt>
                <c:pt idx="723">
                  <c:v>1.8229166666666668E-2</c:v>
                </c:pt>
                <c:pt idx="724">
                  <c:v>1.8263888888888889E-2</c:v>
                </c:pt>
                <c:pt idx="725">
                  <c:v>1.8263888888888889E-2</c:v>
                </c:pt>
                <c:pt idx="726">
                  <c:v>1.8275462962962962E-2</c:v>
                </c:pt>
                <c:pt idx="727">
                  <c:v>1.8275462962962962E-2</c:v>
                </c:pt>
                <c:pt idx="728">
                  <c:v>1.8275462962962962E-2</c:v>
                </c:pt>
                <c:pt idx="729">
                  <c:v>1.8275462962962962E-2</c:v>
                </c:pt>
                <c:pt idx="730">
                  <c:v>1.8287037037037036E-2</c:v>
                </c:pt>
                <c:pt idx="731">
                  <c:v>1.8287037037037036E-2</c:v>
                </c:pt>
                <c:pt idx="732">
                  <c:v>1.8287037037037036E-2</c:v>
                </c:pt>
                <c:pt idx="733">
                  <c:v>1.8287037037037036E-2</c:v>
                </c:pt>
                <c:pt idx="734">
                  <c:v>1.8310185185185186E-2</c:v>
                </c:pt>
                <c:pt idx="735">
                  <c:v>1.8310185185185186E-2</c:v>
                </c:pt>
                <c:pt idx="736">
                  <c:v>1.8310185185185186E-2</c:v>
                </c:pt>
                <c:pt idx="737">
                  <c:v>1.8310185185185186E-2</c:v>
                </c:pt>
                <c:pt idx="738">
                  <c:v>1.8333333333333333E-2</c:v>
                </c:pt>
                <c:pt idx="739">
                  <c:v>1.8333333333333333E-2</c:v>
                </c:pt>
                <c:pt idx="740">
                  <c:v>1.834490740740741E-2</c:v>
                </c:pt>
                <c:pt idx="741">
                  <c:v>1.834490740740741E-2</c:v>
                </c:pt>
                <c:pt idx="742">
                  <c:v>1.834490740740741E-2</c:v>
                </c:pt>
                <c:pt idx="743">
                  <c:v>1.8356481481481481E-2</c:v>
                </c:pt>
                <c:pt idx="744">
                  <c:v>1.8356481481481481E-2</c:v>
                </c:pt>
                <c:pt idx="745">
                  <c:v>1.8391203703703705E-2</c:v>
                </c:pt>
                <c:pt idx="746">
                  <c:v>1.8391203703703705E-2</c:v>
                </c:pt>
                <c:pt idx="747">
                  <c:v>1.8425925925925925E-2</c:v>
                </c:pt>
                <c:pt idx="748">
                  <c:v>1.8437499999999999E-2</c:v>
                </c:pt>
                <c:pt idx="749">
                  <c:v>1.8437499999999999E-2</c:v>
                </c:pt>
                <c:pt idx="750">
                  <c:v>1.8472222222222223E-2</c:v>
                </c:pt>
                <c:pt idx="751">
                  <c:v>1.849537037037037E-2</c:v>
                </c:pt>
                <c:pt idx="752">
                  <c:v>1.8506944444444444E-2</c:v>
                </c:pt>
                <c:pt idx="753">
                  <c:v>1.8518518518518521E-2</c:v>
                </c:pt>
                <c:pt idx="754">
                  <c:v>1.8518518518518521E-2</c:v>
                </c:pt>
                <c:pt idx="755">
                  <c:v>1.8518518518518521E-2</c:v>
                </c:pt>
                <c:pt idx="756">
                  <c:v>1.8518518518518521E-2</c:v>
                </c:pt>
                <c:pt idx="757">
                  <c:v>1.8553240740740742E-2</c:v>
                </c:pt>
                <c:pt idx="758">
                  <c:v>1.8564814814814815E-2</c:v>
                </c:pt>
                <c:pt idx="759">
                  <c:v>1.8564814814814815E-2</c:v>
                </c:pt>
                <c:pt idx="760">
                  <c:v>1.8576388888888889E-2</c:v>
                </c:pt>
                <c:pt idx="761">
                  <c:v>1.8576388888888889E-2</c:v>
                </c:pt>
                <c:pt idx="762">
                  <c:v>1.8587962962962962E-2</c:v>
                </c:pt>
                <c:pt idx="763">
                  <c:v>1.8587962962962962E-2</c:v>
                </c:pt>
                <c:pt idx="764">
                  <c:v>1.8599537037037036E-2</c:v>
                </c:pt>
                <c:pt idx="765">
                  <c:v>1.8622685185185183E-2</c:v>
                </c:pt>
                <c:pt idx="766">
                  <c:v>1.8622685185185183E-2</c:v>
                </c:pt>
                <c:pt idx="767">
                  <c:v>1.8645833333333334E-2</c:v>
                </c:pt>
                <c:pt idx="768">
                  <c:v>1.8668981481481481E-2</c:v>
                </c:pt>
                <c:pt idx="769">
                  <c:v>1.8668981481481481E-2</c:v>
                </c:pt>
                <c:pt idx="770">
                  <c:v>1.8668981481481481E-2</c:v>
                </c:pt>
                <c:pt idx="771">
                  <c:v>1.8680555555555554E-2</c:v>
                </c:pt>
                <c:pt idx="772">
                  <c:v>1.8692129629629631E-2</c:v>
                </c:pt>
                <c:pt idx="773">
                  <c:v>1.8692129629629631E-2</c:v>
                </c:pt>
                <c:pt idx="774">
                  <c:v>1.8692129629629631E-2</c:v>
                </c:pt>
                <c:pt idx="775">
                  <c:v>1.8715277777777779E-2</c:v>
                </c:pt>
                <c:pt idx="776">
                  <c:v>1.8715277777777779E-2</c:v>
                </c:pt>
                <c:pt idx="777">
                  <c:v>1.8726851851851852E-2</c:v>
                </c:pt>
                <c:pt idx="778">
                  <c:v>1.8726851851851852E-2</c:v>
                </c:pt>
                <c:pt idx="779">
                  <c:v>1.8726851851851852E-2</c:v>
                </c:pt>
                <c:pt idx="780">
                  <c:v>1.8726851851851852E-2</c:v>
                </c:pt>
                <c:pt idx="781">
                  <c:v>1.8738425925925926E-2</c:v>
                </c:pt>
                <c:pt idx="782">
                  <c:v>1.8749999999999999E-2</c:v>
                </c:pt>
                <c:pt idx="783">
                  <c:v>1.8761574074074073E-2</c:v>
                </c:pt>
                <c:pt idx="784">
                  <c:v>1.877314814814815E-2</c:v>
                </c:pt>
                <c:pt idx="785">
                  <c:v>1.877314814814815E-2</c:v>
                </c:pt>
                <c:pt idx="786">
                  <c:v>1.877314814814815E-2</c:v>
                </c:pt>
                <c:pt idx="787">
                  <c:v>1.8796296296296297E-2</c:v>
                </c:pt>
                <c:pt idx="788">
                  <c:v>1.8796296296296297E-2</c:v>
                </c:pt>
                <c:pt idx="789">
                  <c:v>1.8807870370370371E-2</c:v>
                </c:pt>
                <c:pt idx="790">
                  <c:v>1.8842592592592591E-2</c:v>
                </c:pt>
                <c:pt idx="791">
                  <c:v>1.8842592592592591E-2</c:v>
                </c:pt>
                <c:pt idx="792">
                  <c:v>1.8842592592592591E-2</c:v>
                </c:pt>
                <c:pt idx="793">
                  <c:v>1.8865740740740742E-2</c:v>
                </c:pt>
                <c:pt idx="794">
                  <c:v>1.8877314814814816E-2</c:v>
                </c:pt>
                <c:pt idx="795">
                  <c:v>1.8888888888888889E-2</c:v>
                </c:pt>
                <c:pt idx="796">
                  <c:v>1.8900462962962963E-2</c:v>
                </c:pt>
                <c:pt idx="797">
                  <c:v>1.8912037037037036E-2</c:v>
                </c:pt>
                <c:pt idx="798">
                  <c:v>1.8912037037037036E-2</c:v>
                </c:pt>
                <c:pt idx="799">
                  <c:v>1.892361111111111E-2</c:v>
                </c:pt>
                <c:pt idx="800">
                  <c:v>1.8935185185185183E-2</c:v>
                </c:pt>
                <c:pt idx="801">
                  <c:v>1.894675925925926E-2</c:v>
                </c:pt>
                <c:pt idx="802">
                  <c:v>1.894675925925926E-2</c:v>
                </c:pt>
                <c:pt idx="803">
                  <c:v>1.894675925925926E-2</c:v>
                </c:pt>
                <c:pt idx="804">
                  <c:v>1.894675925925926E-2</c:v>
                </c:pt>
                <c:pt idx="805">
                  <c:v>1.8981481481481481E-2</c:v>
                </c:pt>
                <c:pt idx="806">
                  <c:v>1.9004629629629632E-2</c:v>
                </c:pt>
                <c:pt idx="807">
                  <c:v>1.9016203703703705E-2</c:v>
                </c:pt>
                <c:pt idx="808">
                  <c:v>1.9027777777777779E-2</c:v>
                </c:pt>
                <c:pt idx="809">
                  <c:v>1.9027777777777779E-2</c:v>
                </c:pt>
                <c:pt idx="810">
                  <c:v>1.9027777777777779E-2</c:v>
                </c:pt>
                <c:pt idx="811">
                  <c:v>1.9027777777777779E-2</c:v>
                </c:pt>
                <c:pt idx="812">
                  <c:v>1.9050925925925926E-2</c:v>
                </c:pt>
                <c:pt idx="813">
                  <c:v>1.90625E-2</c:v>
                </c:pt>
                <c:pt idx="814">
                  <c:v>1.90625E-2</c:v>
                </c:pt>
                <c:pt idx="815">
                  <c:v>1.909722222222222E-2</c:v>
                </c:pt>
                <c:pt idx="816">
                  <c:v>1.909722222222222E-2</c:v>
                </c:pt>
                <c:pt idx="817">
                  <c:v>1.9108796296296294E-2</c:v>
                </c:pt>
                <c:pt idx="818">
                  <c:v>1.9108796296296294E-2</c:v>
                </c:pt>
                <c:pt idx="819">
                  <c:v>1.9120370370370371E-2</c:v>
                </c:pt>
                <c:pt idx="820">
                  <c:v>1.9120370370370371E-2</c:v>
                </c:pt>
                <c:pt idx="821">
                  <c:v>1.9131944444444444E-2</c:v>
                </c:pt>
                <c:pt idx="822">
                  <c:v>1.9166666666666669E-2</c:v>
                </c:pt>
                <c:pt idx="823">
                  <c:v>1.9166666666666669E-2</c:v>
                </c:pt>
                <c:pt idx="824">
                  <c:v>1.9178240740740742E-2</c:v>
                </c:pt>
                <c:pt idx="825">
                  <c:v>1.9189814814814816E-2</c:v>
                </c:pt>
                <c:pt idx="826">
                  <c:v>1.9189814814814816E-2</c:v>
                </c:pt>
                <c:pt idx="827">
                  <c:v>1.9189814814814816E-2</c:v>
                </c:pt>
                <c:pt idx="828">
                  <c:v>1.9189814814814816E-2</c:v>
                </c:pt>
                <c:pt idx="829">
                  <c:v>1.9201388888888889E-2</c:v>
                </c:pt>
                <c:pt idx="830">
                  <c:v>1.9201388888888889E-2</c:v>
                </c:pt>
                <c:pt idx="831">
                  <c:v>1.9212962962962963E-2</c:v>
                </c:pt>
                <c:pt idx="832">
                  <c:v>1.9224537037037037E-2</c:v>
                </c:pt>
                <c:pt idx="833">
                  <c:v>1.9224537037037037E-2</c:v>
                </c:pt>
                <c:pt idx="834">
                  <c:v>1.923611111111111E-2</c:v>
                </c:pt>
                <c:pt idx="835">
                  <c:v>1.923611111111111E-2</c:v>
                </c:pt>
                <c:pt idx="836">
                  <c:v>1.9247685185185184E-2</c:v>
                </c:pt>
                <c:pt idx="837">
                  <c:v>1.9259259259259261E-2</c:v>
                </c:pt>
                <c:pt idx="838">
                  <c:v>1.9259259259259261E-2</c:v>
                </c:pt>
                <c:pt idx="839">
                  <c:v>1.9259259259259261E-2</c:v>
                </c:pt>
                <c:pt idx="840">
                  <c:v>1.9259259259259261E-2</c:v>
                </c:pt>
                <c:pt idx="841">
                  <c:v>1.9282407407407408E-2</c:v>
                </c:pt>
                <c:pt idx="842">
                  <c:v>1.9293981481481485E-2</c:v>
                </c:pt>
                <c:pt idx="843">
                  <c:v>1.9293981481481485E-2</c:v>
                </c:pt>
                <c:pt idx="844">
                  <c:v>1.9293981481481485E-2</c:v>
                </c:pt>
                <c:pt idx="845">
                  <c:v>1.9317129629629629E-2</c:v>
                </c:pt>
                <c:pt idx="846">
                  <c:v>1.9351851851851853E-2</c:v>
                </c:pt>
                <c:pt idx="847">
                  <c:v>1.9363425925925926E-2</c:v>
                </c:pt>
                <c:pt idx="848">
                  <c:v>1.9375E-2</c:v>
                </c:pt>
                <c:pt idx="849">
                  <c:v>1.9386574074074073E-2</c:v>
                </c:pt>
                <c:pt idx="850">
                  <c:v>1.9386574074074073E-2</c:v>
                </c:pt>
                <c:pt idx="851">
                  <c:v>1.9421296296296294E-2</c:v>
                </c:pt>
                <c:pt idx="852">
                  <c:v>1.9432870370370371E-2</c:v>
                </c:pt>
                <c:pt idx="853">
                  <c:v>1.9432870370370371E-2</c:v>
                </c:pt>
                <c:pt idx="854">
                  <c:v>1.9432870370370371E-2</c:v>
                </c:pt>
                <c:pt idx="855">
                  <c:v>1.9490740740740743E-2</c:v>
                </c:pt>
                <c:pt idx="856">
                  <c:v>1.9490740740740743E-2</c:v>
                </c:pt>
                <c:pt idx="857">
                  <c:v>1.951388888888889E-2</c:v>
                </c:pt>
                <c:pt idx="858">
                  <c:v>1.954861111111111E-2</c:v>
                </c:pt>
                <c:pt idx="859">
                  <c:v>1.9560185185185184E-2</c:v>
                </c:pt>
                <c:pt idx="860">
                  <c:v>1.9571759259259257E-2</c:v>
                </c:pt>
                <c:pt idx="861">
                  <c:v>1.9571759259259257E-2</c:v>
                </c:pt>
                <c:pt idx="862">
                  <c:v>1.9594907407407405E-2</c:v>
                </c:pt>
                <c:pt idx="863">
                  <c:v>1.9594907407407405E-2</c:v>
                </c:pt>
                <c:pt idx="864">
                  <c:v>1.9594907407407405E-2</c:v>
                </c:pt>
                <c:pt idx="865">
                  <c:v>1.9594907407407405E-2</c:v>
                </c:pt>
                <c:pt idx="866">
                  <c:v>1.9606481481481482E-2</c:v>
                </c:pt>
                <c:pt idx="867">
                  <c:v>1.9618055555555555E-2</c:v>
                </c:pt>
                <c:pt idx="868">
                  <c:v>1.9641203703703706E-2</c:v>
                </c:pt>
                <c:pt idx="869">
                  <c:v>1.9652777777777779E-2</c:v>
                </c:pt>
                <c:pt idx="870">
                  <c:v>1.9652777777777779E-2</c:v>
                </c:pt>
                <c:pt idx="871">
                  <c:v>1.9664351851851853E-2</c:v>
                </c:pt>
                <c:pt idx="872">
                  <c:v>1.9675925925925927E-2</c:v>
                </c:pt>
                <c:pt idx="873">
                  <c:v>1.96875E-2</c:v>
                </c:pt>
                <c:pt idx="874">
                  <c:v>1.96875E-2</c:v>
                </c:pt>
                <c:pt idx="875">
                  <c:v>1.9699074074074074E-2</c:v>
                </c:pt>
                <c:pt idx="876">
                  <c:v>1.9722222222222221E-2</c:v>
                </c:pt>
                <c:pt idx="877">
                  <c:v>1.9722222222222221E-2</c:v>
                </c:pt>
                <c:pt idx="878">
                  <c:v>1.9722222222222221E-2</c:v>
                </c:pt>
                <c:pt idx="879">
                  <c:v>1.9722222222222221E-2</c:v>
                </c:pt>
                <c:pt idx="880">
                  <c:v>1.9733796296296298E-2</c:v>
                </c:pt>
                <c:pt idx="881">
                  <c:v>1.9733796296296298E-2</c:v>
                </c:pt>
                <c:pt idx="882">
                  <c:v>1.9745370370370371E-2</c:v>
                </c:pt>
                <c:pt idx="883">
                  <c:v>1.9745370370370371E-2</c:v>
                </c:pt>
                <c:pt idx="884">
                  <c:v>1.9745370370370371E-2</c:v>
                </c:pt>
                <c:pt idx="885">
                  <c:v>1.9780092592592592E-2</c:v>
                </c:pt>
                <c:pt idx="886">
                  <c:v>1.9780092592592592E-2</c:v>
                </c:pt>
                <c:pt idx="887">
                  <c:v>1.9780092592592592E-2</c:v>
                </c:pt>
                <c:pt idx="888">
                  <c:v>1.9791666666666666E-2</c:v>
                </c:pt>
                <c:pt idx="889">
                  <c:v>1.9814814814814816E-2</c:v>
                </c:pt>
                <c:pt idx="890">
                  <c:v>1.9837962962962963E-2</c:v>
                </c:pt>
                <c:pt idx="891">
                  <c:v>1.9849537037037037E-2</c:v>
                </c:pt>
                <c:pt idx="892">
                  <c:v>1.9872685185185184E-2</c:v>
                </c:pt>
                <c:pt idx="893">
                  <c:v>1.9884259259259258E-2</c:v>
                </c:pt>
                <c:pt idx="894">
                  <c:v>1.9884259259259258E-2</c:v>
                </c:pt>
                <c:pt idx="895">
                  <c:v>1.9895833333333331E-2</c:v>
                </c:pt>
                <c:pt idx="896">
                  <c:v>1.9907407407407408E-2</c:v>
                </c:pt>
                <c:pt idx="897">
                  <c:v>1.9907407407407408E-2</c:v>
                </c:pt>
                <c:pt idx="898">
                  <c:v>1.9907407407407408E-2</c:v>
                </c:pt>
                <c:pt idx="899">
                  <c:v>1.9907407407407408E-2</c:v>
                </c:pt>
                <c:pt idx="900">
                  <c:v>1.9918981481481482E-2</c:v>
                </c:pt>
                <c:pt idx="901">
                  <c:v>1.9930555555555556E-2</c:v>
                </c:pt>
                <c:pt idx="902">
                  <c:v>1.9942129629629629E-2</c:v>
                </c:pt>
                <c:pt idx="903">
                  <c:v>1.9953703703703706E-2</c:v>
                </c:pt>
                <c:pt idx="904">
                  <c:v>1.9976851851851853E-2</c:v>
                </c:pt>
                <c:pt idx="905">
                  <c:v>1.9976851851851853E-2</c:v>
                </c:pt>
                <c:pt idx="906">
                  <c:v>1.9976851851851853E-2</c:v>
                </c:pt>
                <c:pt idx="907">
                  <c:v>1.9988425925925927E-2</c:v>
                </c:pt>
                <c:pt idx="908">
                  <c:v>0.02</c:v>
                </c:pt>
                <c:pt idx="909">
                  <c:v>0.02</c:v>
                </c:pt>
                <c:pt idx="910">
                  <c:v>2.0011574074074074E-2</c:v>
                </c:pt>
                <c:pt idx="911">
                  <c:v>2.0011574074074074E-2</c:v>
                </c:pt>
                <c:pt idx="912">
                  <c:v>2.0023148148148148E-2</c:v>
                </c:pt>
                <c:pt idx="913">
                  <c:v>2.0023148148148148E-2</c:v>
                </c:pt>
                <c:pt idx="914">
                  <c:v>2.0034722222222221E-2</c:v>
                </c:pt>
                <c:pt idx="915">
                  <c:v>2.0057870370370368E-2</c:v>
                </c:pt>
                <c:pt idx="916">
                  <c:v>2.0057870370370368E-2</c:v>
                </c:pt>
                <c:pt idx="917">
                  <c:v>2.0069444444444442E-2</c:v>
                </c:pt>
                <c:pt idx="918">
                  <c:v>2.0069444444444442E-2</c:v>
                </c:pt>
                <c:pt idx="919">
                  <c:v>2.0081018518518519E-2</c:v>
                </c:pt>
                <c:pt idx="920">
                  <c:v>2.0081018518518519E-2</c:v>
                </c:pt>
                <c:pt idx="921">
                  <c:v>2.0081018518518519E-2</c:v>
                </c:pt>
                <c:pt idx="922">
                  <c:v>2.0092592592592592E-2</c:v>
                </c:pt>
                <c:pt idx="923">
                  <c:v>2.0104166666666666E-2</c:v>
                </c:pt>
                <c:pt idx="924">
                  <c:v>2.011574074074074E-2</c:v>
                </c:pt>
                <c:pt idx="925">
                  <c:v>2.011574074074074E-2</c:v>
                </c:pt>
                <c:pt idx="926">
                  <c:v>2.011574074074074E-2</c:v>
                </c:pt>
                <c:pt idx="927">
                  <c:v>2.0127314814814817E-2</c:v>
                </c:pt>
                <c:pt idx="928">
                  <c:v>2.0127314814814817E-2</c:v>
                </c:pt>
                <c:pt idx="929">
                  <c:v>2.0127314814814817E-2</c:v>
                </c:pt>
                <c:pt idx="930">
                  <c:v>2.0150462962962964E-2</c:v>
                </c:pt>
                <c:pt idx="931">
                  <c:v>2.0150462962962964E-2</c:v>
                </c:pt>
                <c:pt idx="932">
                  <c:v>2.0162037037037037E-2</c:v>
                </c:pt>
                <c:pt idx="933">
                  <c:v>2.0162037037037037E-2</c:v>
                </c:pt>
                <c:pt idx="934">
                  <c:v>2.0185185185185184E-2</c:v>
                </c:pt>
                <c:pt idx="935">
                  <c:v>2.0185185185185184E-2</c:v>
                </c:pt>
                <c:pt idx="936">
                  <c:v>2.0185185185185184E-2</c:v>
                </c:pt>
                <c:pt idx="937">
                  <c:v>2.0196759259259258E-2</c:v>
                </c:pt>
                <c:pt idx="938">
                  <c:v>2.0196759259259258E-2</c:v>
                </c:pt>
                <c:pt idx="939">
                  <c:v>2.0196759259259258E-2</c:v>
                </c:pt>
                <c:pt idx="940">
                  <c:v>2.0208333333333335E-2</c:v>
                </c:pt>
                <c:pt idx="941">
                  <c:v>2.0208333333333335E-2</c:v>
                </c:pt>
                <c:pt idx="942">
                  <c:v>2.0219907407407409E-2</c:v>
                </c:pt>
                <c:pt idx="943">
                  <c:v>2.0231481481481482E-2</c:v>
                </c:pt>
                <c:pt idx="944">
                  <c:v>2.0243055555555552E-2</c:v>
                </c:pt>
                <c:pt idx="945">
                  <c:v>2.0243055555555552E-2</c:v>
                </c:pt>
                <c:pt idx="946">
                  <c:v>2.0254629629629629E-2</c:v>
                </c:pt>
                <c:pt idx="947">
                  <c:v>2.0254629629629629E-2</c:v>
                </c:pt>
                <c:pt idx="948">
                  <c:v>2.0266203703703703E-2</c:v>
                </c:pt>
                <c:pt idx="949">
                  <c:v>2.0266203703703703E-2</c:v>
                </c:pt>
                <c:pt idx="950">
                  <c:v>2.0266203703703703E-2</c:v>
                </c:pt>
                <c:pt idx="951">
                  <c:v>2.0300925925925927E-2</c:v>
                </c:pt>
                <c:pt idx="952">
                  <c:v>2.0300925925925927E-2</c:v>
                </c:pt>
                <c:pt idx="953">
                  <c:v>2.0312500000000001E-2</c:v>
                </c:pt>
                <c:pt idx="954">
                  <c:v>2.0324074074074074E-2</c:v>
                </c:pt>
                <c:pt idx="955">
                  <c:v>2.0335648148148148E-2</c:v>
                </c:pt>
                <c:pt idx="956">
                  <c:v>2.0335648148148148E-2</c:v>
                </c:pt>
                <c:pt idx="957">
                  <c:v>2.0335648148148148E-2</c:v>
                </c:pt>
                <c:pt idx="958">
                  <c:v>2.0347222222222221E-2</c:v>
                </c:pt>
                <c:pt idx="959">
                  <c:v>2.0358796296296295E-2</c:v>
                </c:pt>
                <c:pt idx="960">
                  <c:v>2.0358796296296295E-2</c:v>
                </c:pt>
                <c:pt idx="961">
                  <c:v>2.0358796296296295E-2</c:v>
                </c:pt>
                <c:pt idx="962">
                  <c:v>2.0370370370370369E-2</c:v>
                </c:pt>
                <c:pt idx="963">
                  <c:v>2.0381944444444446E-2</c:v>
                </c:pt>
                <c:pt idx="964">
                  <c:v>2.0381944444444446E-2</c:v>
                </c:pt>
                <c:pt idx="965">
                  <c:v>2.0393518518518519E-2</c:v>
                </c:pt>
                <c:pt idx="966">
                  <c:v>2.0405092592592593E-2</c:v>
                </c:pt>
                <c:pt idx="967">
                  <c:v>2.0439814814814817E-2</c:v>
                </c:pt>
                <c:pt idx="968">
                  <c:v>2.045138888888889E-2</c:v>
                </c:pt>
                <c:pt idx="969">
                  <c:v>2.045138888888889E-2</c:v>
                </c:pt>
                <c:pt idx="970">
                  <c:v>2.0462962962962964E-2</c:v>
                </c:pt>
                <c:pt idx="971">
                  <c:v>2.0462962962962964E-2</c:v>
                </c:pt>
                <c:pt idx="972">
                  <c:v>2.0474537037037038E-2</c:v>
                </c:pt>
                <c:pt idx="973">
                  <c:v>2.0474537037037038E-2</c:v>
                </c:pt>
                <c:pt idx="974">
                  <c:v>2.0486111111111111E-2</c:v>
                </c:pt>
                <c:pt idx="975">
                  <c:v>2.0497685185185185E-2</c:v>
                </c:pt>
                <c:pt idx="976">
                  <c:v>2.0497685185185185E-2</c:v>
                </c:pt>
                <c:pt idx="977">
                  <c:v>2.0497685185185185E-2</c:v>
                </c:pt>
                <c:pt idx="978">
                  <c:v>2.0509259259259258E-2</c:v>
                </c:pt>
                <c:pt idx="979">
                  <c:v>2.0532407407407405E-2</c:v>
                </c:pt>
                <c:pt idx="980">
                  <c:v>2.0532407407407405E-2</c:v>
                </c:pt>
                <c:pt idx="981">
                  <c:v>2.0532407407407405E-2</c:v>
                </c:pt>
                <c:pt idx="982">
                  <c:v>2.0532407407407405E-2</c:v>
                </c:pt>
                <c:pt idx="983">
                  <c:v>2.0543981481481479E-2</c:v>
                </c:pt>
                <c:pt idx="984">
                  <c:v>2.0555555555555556E-2</c:v>
                </c:pt>
                <c:pt idx="985">
                  <c:v>2.0555555555555556E-2</c:v>
                </c:pt>
                <c:pt idx="986">
                  <c:v>2.0555555555555556E-2</c:v>
                </c:pt>
                <c:pt idx="987">
                  <c:v>2.056712962962963E-2</c:v>
                </c:pt>
                <c:pt idx="988">
                  <c:v>2.056712962962963E-2</c:v>
                </c:pt>
                <c:pt idx="989">
                  <c:v>2.0578703703703703E-2</c:v>
                </c:pt>
                <c:pt idx="990">
                  <c:v>2.0578703703703703E-2</c:v>
                </c:pt>
                <c:pt idx="991">
                  <c:v>2.0601851851851854E-2</c:v>
                </c:pt>
                <c:pt idx="992">
                  <c:v>2.0601851851851854E-2</c:v>
                </c:pt>
                <c:pt idx="993">
                  <c:v>2.0613425925925927E-2</c:v>
                </c:pt>
                <c:pt idx="994">
                  <c:v>2.0625000000000001E-2</c:v>
                </c:pt>
                <c:pt idx="995">
                  <c:v>2.0625000000000001E-2</c:v>
                </c:pt>
                <c:pt idx="996">
                  <c:v>2.0625000000000001E-2</c:v>
                </c:pt>
                <c:pt idx="997">
                  <c:v>2.0671296296296295E-2</c:v>
                </c:pt>
                <c:pt idx="998">
                  <c:v>2.0671296296296295E-2</c:v>
                </c:pt>
                <c:pt idx="999">
                  <c:v>2.0682870370370372E-2</c:v>
                </c:pt>
                <c:pt idx="1000">
                  <c:v>2.0682870370370372E-2</c:v>
                </c:pt>
                <c:pt idx="1001">
                  <c:v>2.0682870370370372E-2</c:v>
                </c:pt>
                <c:pt idx="1002">
                  <c:v>2.0682870370370372E-2</c:v>
                </c:pt>
                <c:pt idx="1003">
                  <c:v>2.0682870370370372E-2</c:v>
                </c:pt>
                <c:pt idx="1004">
                  <c:v>2.0706018518518519E-2</c:v>
                </c:pt>
                <c:pt idx="1005">
                  <c:v>2.071759259259259E-2</c:v>
                </c:pt>
                <c:pt idx="1006">
                  <c:v>2.0729166666666667E-2</c:v>
                </c:pt>
                <c:pt idx="1007">
                  <c:v>2.0729166666666667E-2</c:v>
                </c:pt>
                <c:pt idx="1008">
                  <c:v>2.074074074074074E-2</c:v>
                </c:pt>
                <c:pt idx="1009">
                  <c:v>2.0763888888888887E-2</c:v>
                </c:pt>
                <c:pt idx="1010">
                  <c:v>2.0763888888888887E-2</c:v>
                </c:pt>
                <c:pt idx="1011">
                  <c:v>2.0763888888888887E-2</c:v>
                </c:pt>
                <c:pt idx="1012">
                  <c:v>2.0763888888888887E-2</c:v>
                </c:pt>
                <c:pt idx="1013">
                  <c:v>2.0775462962962964E-2</c:v>
                </c:pt>
                <c:pt idx="1014">
                  <c:v>2.0775462962962964E-2</c:v>
                </c:pt>
                <c:pt idx="1015">
                  <c:v>2.0787037037037038E-2</c:v>
                </c:pt>
                <c:pt idx="1016">
                  <c:v>2.0787037037037038E-2</c:v>
                </c:pt>
                <c:pt idx="1017">
                  <c:v>2.0810185185185185E-2</c:v>
                </c:pt>
                <c:pt idx="1018">
                  <c:v>2.0810185185185185E-2</c:v>
                </c:pt>
                <c:pt idx="1019">
                  <c:v>2.0821759259259259E-2</c:v>
                </c:pt>
                <c:pt idx="1020">
                  <c:v>2.0821759259259259E-2</c:v>
                </c:pt>
                <c:pt idx="1021">
                  <c:v>2.0833333333333332E-2</c:v>
                </c:pt>
                <c:pt idx="1022">
                  <c:v>2.0844907407407406E-2</c:v>
                </c:pt>
                <c:pt idx="1023">
                  <c:v>2.0844907407407406E-2</c:v>
                </c:pt>
                <c:pt idx="1024">
                  <c:v>2.0856481481481479E-2</c:v>
                </c:pt>
                <c:pt idx="1025">
                  <c:v>2.0868055555555556E-2</c:v>
                </c:pt>
                <c:pt idx="1026">
                  <c:v>2.0879629629629626E-2</c:v>
                </c:pt>
                <c:pt idx="1027">
                  <c:v>2.0879629629629626E-2</c:v>
                </c:pt>
                <c:pt idx="1028">
                  <c:v>2.0891203703703703E-2</c:v>
                </c:pt>
                <c:pt idx="1029">
                  <c:v>2.0891203703703703E-2</c:v>
                </c:pt>
                <c:pt idx="1030">
                  <c:v>2.0891203703703703E-2</c:v>
                </c:pt>
                <c:pt idx="1031">
                  <c:v>2.0914351851851851E-2</c:v>
                </c:pt>
                <c:pt idx="1032">
                  <c:v>2.0925925925925928E-2</c:v>
                </c:pt>
                <c:pt idx="1033">
                  <c:v>2.0972222222222222E-2</c:v>
                </c:pt>
                <c:pt idx="1034">
                  <c:v>2.0995370370370373E-2</c:v>
                </c:pt>
                <c:pt idx="1035">
                  <c:v>2.0995370370370373E-2</c:v>
                </c:pt>
                <c:pt idx="1036">
                  <c:v>2.1006944444444443E-2</c:v>
                </c:pt>
                <c:pt idx="1037">
                  <c:v>2.1006944444444443E-2</c:v>
                </c:pt>
                <c:pt idx="1038">
                  <c:v>2.1030092592592597E-2</c:v>
                </c:pt>
                <c:pt idx="1039">
                  <c:v>2.1030092592592597E-2</c:v>
                </c:pt>
                <c:pt idx="1040">
                  <c:v>2.1041666666666667E-2</c:v>
                </c:pt>
                <c:pt idx="1041">
                  <c:v>2.1041666666666667E-2</c:v>
                </c:pt>
                <c:pt idx="1042">
                  <c:v>2.1041666666666667E-2</c:v>
                </c:pt>
                <c:pt idx="1043">
                  <c:v>2.1053240740740744E-2</c:v>
                </c:pt>
                <c:pt idx="1044">
                  <c:v>2.1076388888888891E-2</c:v>
                </c:pt>
                <c:pt idx="1045">
                  <c:v>2.1076388888888891E-2</c:v>
                </c:pt>
                <c:pt idx="1046">
                  <c:v>2.1087962962962961E-2</c:v>
                </c:pt>
                <c:pt idx="1047">
                  <c:v>2.1099537037037038E-2</c:v>
                </c:pt>
                <c:pt idx="1048">
                  <c:v>2.1099537037037038E-2</c:v>
                </c:pt>
                <c:pt idx="1049">
                  <c:v>2.1099537037037038E-2</c:v>
                </c:pt>
                <c:pt idx="1050">
                  <c:v>2.1111111111111108E-2</c:v>
                </c:pt>
                <c:pt idx="1051">
                  <c:v>2.1111111111111108E-2</c:v>
                </c:pt>
                <c:pt idx="1052">
                  <c:v>2.1145833333333332E-2</c:v>
                </c:pt>
                <c:pt idx="1053">
                  <c:v>2.1145833333333332E-2</c:v>
                </c:pt>
                <c:pt idx="1054">
                  <c:v>2.1168981481481483E-2</c:v>
                </c:pt>
                <c:pt idx="1055">
                  <c:v>2.1180555555555553E-2</c:v>
                </c:pt>
                <c:pt idx="1056">
                  <c:v>2.1180555555555553E-2</c:v>
                </c:pt>
                <c:pt idx="1057">
                  <c:v>2.1215277777777777E-2</c:v>
                </c:pt>
                <c:pt idx="1058">
                  <c:v>2.1215277777777777E-2</c:v>
                </c:pt>
                <c:pt idx="1059">
                  <c:v>2.1226851851851854E-2</c:v>
                </c:pt>
                <c:pt idx="1060">
                  <c:v>2.1250000000000002E-2</c:v>
                </c:pt>
                <c:pt idx="1061">
                  <c:v>2.1250000000000002E-2</c:v>
                </c:pt>
                <c:pt idx="1062">
                  <c:v>2.1261574074074075E-2</c:v>
                </c:pt>
                <c:pt idx="1063">
                  <c:v>2.1284722222222222E-2</c:v>
                </c:pt>
                <c:pt idx="1064">
                  <c:v>2.1284722222222222E-2</c:v>
                </c:pt>
                <c:pt idx="1065">
                  <c:v>2.1296296296296299E-2</c:v>
                </c:pt>
                <c:pt idx="1066">
                  <c:v>2.1296296296296299E-2</c:v>
                </c:pt>
                <c:pt idx="1067">
                  <c:v>2.1296296296296299E-2</c:v>
                </c:pt>
                <c:pt idx="1068">
                  <c:v>2.1307870370370369E-2</c:v>
                </c:pt>
                <c:pt idx="1069">
                  <c:v>2.1307870370370369E-2</c:v>
                </c:pt>
                <c:pt idx="1070">
                  <c:v>2.1307870370370369E-2</c:v>
                </c:pt>
                <c:pt idx="1071">
                  <c:v>2.1319444444444443E-2</c:v>
                </c:pt>
                <c:pt idx="1072">
                  <c:v>2.1319444444444443E-2</c:v>
                </c:pt>
                <c:pt idx="1073">
                  <c:v>2.1319444444444443E-2</c:v>
                </c:pt>
                <c:pt idx="1074">
                  <c:v>2.1319444444444443E-2</c:v>
                </c:pt>
                <c:pt idx="1075">
                  <c:v>2.1342592592592594E-2</c:v>
                </c:pt>
                <c:pt idx="1076">
                  <c:v>2.1354166666666664E-2</c:v>
                </c:pt>
                <c:pt idx="1077">
                  <c:v>2.1365740740740741E-2</c:v>
                </c:pt>
                <c:pt idx="1078">
                  <c:v>2.1388888888888888E-2</c:v>
                </c:pt>
                <c:pt idx="1079">
                  <c:v>2.1400462962962965E-2</c:v>
                </c:pt>
                <c:pt idx="1080">
                  <c:v>2.1412037037037035E-2</c:v>
                </c:pt>
                <c:pt idx="1081">
                  <c:v>2.1412037037037035E-2</c:v>
                </c:pt>
                <c:pt idx="1082">
                  <c:v>2.1446759259259259E-2</c:v>
                </c:pt>
                <c:pt idx="1083">
                  <c:v>2.1458333333333333E-2</c:v>
                </c:pt>
                <c:pt idx="1084">
                  <c:v>2.146990740740741E-2</c:v>
                </c:pt>
                <c:pt idx="1085">
                  <c:v>2.148148148148148E-2</c:v>
                </c:pt>
                <c:pt idx="1086">
                  <c:v>2.148148148148148E-2</c:v>
                </c:pt>
                <c:pt idx="1087">
                  <c:v>2.1493055555555557E-2</c:v>
                </c:pt>
                <c:pt idx="1088">
                  <c:v>2.1493055555555557E-2</c:v>
                </c:pt>
                <c:pt idx="1089">
                  <c:v>2.1493055555555557E-2</c:v>
                </c:pt>
                <c:pt idx="1090">
                  <c:v>2.1516203703703704E-2</c:v>
                </c:pt>
                <c:pt idx="1091">
                  <c:v>2.1516203703703704E-2</c:v>
                </c:pt>
                <c:pt idx="1092">
                  <c:v>2.1527777777777781E-2</c:v>
                </c:pt>
                <c:pt idx="1093">
                  <c:v>2.1527777777777781E-2</c:v>
                </c:pt>
                <c:pt idx="1094">
                  <c:v>2.1539351851851851E-2</c:v>
                </c:pt>
                <c:pt idx="1095">
                  <c:v>2.1562499999999998E-2</c:v>
                </c:pt>
                <c:pt idx="1096">
                  <c:v>2.1574074074074075E-2</c:v>
                </c:pt>
                <c:pt idx="1097">
                  <c:v>2.1574074074074075E-2</c:v>
                </c:pt>
                <c:pt idx="1098">
                  <c:v>2.1585648148148145E-2</c:v>
                </c:pt>
                <c:pt idx="1099">
                  <c:v>2.1597222222222223E-2</c:v>
                </c:pt>
                <c:pt idx="1100">
                  <c:v>2.1608796296296296E-2</c:v>
                </c:pt>
                <c:pt idx="1101">
                  <c:v>2.162037037037037E-2</c:v>
                </c:pt>
                <c:pt idx="1102">
                  <c:v>2.1631944444444443E-2</c:v>
                </c:pt>
                <c:pt idx="1103">
                  <c:v>2.165509259259259E-2</c:v>
                </c:pt>
                <c:pt idx="1104">
                  <c:v>2.1666666666666667E-2</c:v>
                </c:pt>
                <c:pt idx="1105">
                  <c:v>2.1689814814814815E-2</c:v>
                </c:pt>
                <c:pt idx="1106">
                  <c:v>2.1701388888888892E-2</c:v>
                </c:pt>
                <c:pt idx="1107">
                  <c:v>2.1701388888888892E-2</c:v>
                </c:pt>
                <c:pt idx="1108">
                  <c:v>2.1712962962962962E-2</c:v>
                </c:pt>
                <c:pt idx="1109">
                  <c:v>2.1747685185185186E-2</c:v>
                </c:pt>
                <c:pt idx="1110">
                  <c:v>2.1759259259259259E-2</c:v>
                </c:pt>
                <c:pt idx="1111">
                  <c:v>2.1759259259259259E-2</c:v>
                </c:pt>
                <c:pt idx="1112">
                  <c:v>2.1770833333333336E-2</c:v>
                </c:pt>
                <c:pt idx="1113">
                  <c:v>2.1770833333333336E-2</c:v>
                </c:pt>
                <c:pt idx="1114">
                  <c:v>2.1782407407407407E-2</c:v>
                </c:pt>
                <c:pt idx="1115">
                  <c:v>2.1782407407407407E-2</c:v>
                </c:pt>
                <c:pt idx="1116">
                  <c:v>2.179398148148148E-2</c:v>
                </c:pt>
                <c:pt idx="1117">
                  <c:v>2.1817129629629631E-2</c:v>
                </c:pt>
                <c:pt idx="1118">
                  <c:v>2.1817129629629631E-2</c:v>
                </c:pt>
                <c:pt idx="1119">
                  <c:v>2.1828703703703701E-2</c:v>
                </c:pt>
                <c:pt idx="1120">
                  <c:v>2.1851851851851848E-2</c:v>
                </c:pt>
                <c:pt idx="1121">
                  <c:v>2.1851851851851848E-2</c:v>
                </c:pt>
                <c:pt idx="1122">
                  <c:v>2.1863425925925925E-2</c:v>
                </c:pt>
                <c:pt idx="1123">
                  <c:v>2.1863425925925925E-2</c:v>
                </c:pt>
                <c:pt idx="1124">
                  <c:v>2.1875000000000002E-2</c:v>
                </c:pt>
                <c:pt idx="1125">
                  <c:v>2.1886574074074072E-2</c:v>
                </c:pt>
                <c:pt idx="1126">
                  <c:v>2.1886574074074072E-2</c:v>
                </c:pt>
                <c:pt idx="1127">
                  <c:v>2.1886574074074072E-2</c:v>
                </c:pt>
                <c:pt idx="1128">
                  <c:v>2.1898148148148149E-2</c:v>
                </c:pt>
                <c:pt idx="1129">
                  <c:v>2.1909722222222223E-2</c:v>
                </c:pt>
                <c:pt idx="1130">
                  <c:v>2.1909722222222223E-2</c:v>
                </c:pt>
                <c:pt idx="1131">
                  <c:v>2.1909722222222223E-2</c:v>
                </c:pt>
                <c:pt idx="1132">
                  <c:v>2.1921296296296296E-2</c:v>
                </c:pt>
                <c:pt idx="1133">
                  <c:v>2.193287037037037E-2</c:v>
                </c:pt>
                <c:pt idx="1134">
                  <c:v>2.193287037037037E-2</c:v>
                </c:pt>
                <c:pt idx="1135">
                  <c:v>2.1956018518518517E-2</c:v>
                </c:pt>
                <c:pt idx="1136">
                  <c:v>2.1956018518518517E-2</c:v>
                </c:pt>
                <c:pt idx="1137">
                  <c:v>2.1956018518518517E-2</c:v>
                </c:pt>
                <c:pt idx="1138">
                  <c:v>2.1979166666666664E-2</c:v>
                </c:pt>
                <c:pt idx="1139">
                  <c:v>2.1979166666666664E-2</c:v>
                </c:pt>
                <c:pt idx="1140">
                  <c:v>2.1979166666666664E-2</c:v>
                </c:pt>
                <c:pt idx="1141">
                  <c:v>2.1990740740740741E-2</c:v>
                </c:pt>
                <c:pt idx="1142">
                  <c:v>2.2002314814814818E-2</c:v>
                </c:pt>
                <c:pt idx="1143">
                  <c:v>2.2002314814814818E-2</c:v>
                </c:pt>
                <c:pt idx="1144">
                  <c:v>2.2013888888888888E-2</c:v>
                </c:pt>
                <c:pt idx="1145">
                  <c:v>2.2013888888888888E-2</c:v>
                </c:pt>
                <c:pt idx="1146">
                  <c:v>2.2013888888888888E-2</c:v>
                </c:pt>
                <c:pt idx="1147">
                  <c:v>2.2025462962962958E-2</c:v>
                </c:pt>
                <c:pt idx="1148">
                  <c:v>2.207175925925926E-2</c:v>
                </c:pt>
                <c:pt idx="1149">
                  <c:v>2.2094907407407407E-2</c:v>
                </c:pt>
                <c:pt idx="1150">
                  <c:v>2.210648148148148E-2</c:v>
                </c:pt>
                <c:pt idx="1151">
                  <c:v>2.210648148148148E-2</c:v>
                </c:pt>
                <c:pt idx="1152">
                  <c:v>2.210648148148148E-2</c:v>
                </c:pt>
                <c:pt idx="1153">
                  <c:v>2.2118055555555557E-2</c:v>
                </c:pt>
                <c:pt idx="1154">
                  <c:v>2.2118055555555557E-2</c:v>
                </c:pt>
                <c:pt idx="1155">
                  <c:v>2.2129629629629628E-2</c:v>
                </c:pt>
                <c:pt idx="1156">
                  <c:v>2.2129629629629628E-2</c:v>
                </c:pt>
                <c:pt idx="1157">
                  <c:v>2.2129629629629628E-2</c:v>
                </c:pt>
                <c:pt idx="1158">
                  <c:v>2.2164351851851852E-2</c:v>
                </c:pt>
                <c:pt idx="1159">
                  <c:v>2.2187499999999999E-2</c:v>
                </c:pt>
                <c:pt idx="1160">
                  <c:v>2.2199074074074076E-2</c:v>
                </c:pt>
                <c:pt idx="1161">
                  <c:v>2.2199074074074076E-2</c:v>
                </c:pt>
                <c:pt idx="1162">
                  <c:v>2.2199074074074076E-2</c:v>
                </c:pt>
                <c:pt idx="1163">
                  <c:v>2.2210648148148149E-2</c:v>
                </c:pt>
                <c:pt idx="1164">
                  <c:v>2.2222222222222223E-2</c:v>
                </c:pt>
                <c:pt idx="1165">
                  <c:v>2.2222222222222223E-2</c:v>
                </c:pt>
                <c:pt idx="1166">
                  <c:v>2.2233796296296297E-2</c:v>
                </c:pt>
                <c:pt idx="1167">
                  <c:v>2.224537037037037E-2</c:v>
                </c:pt>
                <c:pt idx="1168">
                  <c:v>2.224537037037037E-2</c:v>
                </c:pt>
                <c:pt idx="1169">
                  <c:v>2.224537037037037E-2</c:v>
                </c:pt>
                <c:pt idx="1170">
                  <c:v>2.225694444444444E-2</c:v>
                </c:pt>
                <c:pt idx="1171">
                  <c:v>2.225694444444444E-2</c:v>
                </c:pt>
                <c:pt idx="1172">
                  <c:v>2.2268518518518521E-2</c:v>
                </c:pt>
                <c:pt idx="1173">
                  <c:v>2.2268518518518521E-2</c:v>
                </c:pt>
                <c:pt idx="1174">
                  <c:v>2.2280092592592591E-2</c:v>
                </c:pt>
                <c:pt idx="1175">
                  <c:v>2.2291666666666668E-2</c:v>
                </c:pt>
                <c:pt idx="1176">
                  <c:v>2.2291666666666668E-2</c:v>
                </c:pt>
                <c:pt idx="1177">
                  <c:v>2.2291666666666668E-2</c:v>
                </c:pt>
                <c:pt idx="1178">
                  <c:v>2.2291666666666668E-2</c:v>
                </c:pt>
                <c:pt idx="1179">
                  <c:v>2.2303240740740738E-2</c:v>
                </c:pt>
                <c:pt idx="1180">
                  <c:v>2.2314814814814815E-2</c:v>
                </c:pt>
                <c:pt idx="1181">
                  <c:v>2.2326388888888885E-2</c:v>
                </c:pt>
                <c:pt idx="1182">
                  <c:v>2.2326388888888885E-2</c:v>
                </c:pt>
                <c:pt idx="1183">
                  <c:v>2.2337962962962962E-2</c:v>
                </c:pt>
                <c:pt idx="1184">
                  <c:v>2.2337962962962962E-2</c:v>
                </c:pt>
                <c:pt idx="1185">
                  <c:v>2.2349537037037032E-2</c:v>
                </c:pt>
                <c:pt idx="1186">
                  <c:v>2.2361111111111113E-2</c:v>
                </c:pt>
                <c:pt idx="1187">
                  <c:v>2.238425925925926E-2</c:v>
                </c:pt>
                <c:pt idx="1188">
                  <c:v>2.238425925925926E-2</c:v>
                </c:pt>
                <c:pt idx="1189">
                  <c:v>2.2395833333333334E-2</c:v>
                </c:pt>
                <c:pt idx="1190">
                  <c:v>2.2395833333333334E-2</c:v>
                </c:pt>
                <c:pt idx="1191">
                  <c:v>2.2418981481481481E-2</c:v>
                </c:pt>
                <c:pt idx="1192">
                  <c:v>2.2442129629629631E-2</c:v>
                </c:pt>
                <c:pt idx="1193">
                  <c:v>2.2453703703703708E-2</c:v>
                </c:pt>
                <c:pt idx="1194">
                  <c:v>2.2488425925925926E-2</c:v>
                </c:pt>
                <c:pt idx="1195">
                  <c:v>2.2511574074074073E-2</c:v>
                </c:pt>
                <c:pt idx="1196">
                  <c:v>2.2511574074074073E-2</c:v>
                </c:pt>
                <c:pt idx="1197">
                  <c:v>2.2511574074074073E-2</c:v>
                </c:pt>
                <c:pt idx="1198">
                  <c:v>2.2523148148148143E-2</c:v>
                </c:pt>
                <c:pt idx="1199">
                  <c:v>2.2523148148148143E-2</c:v>
                </c:pt>
                <c:pt idx="1200">
                  <c:v>2.2523148148148143E-2</c:v>
                </c:pt>
                <c:pt idx="1201">
                  <c:v>2.2534722222222223E-2</c:v>
                </c:pt>
                <c:pt idx="1202">
                  <c:v>2.2546296296296297E-2</c:v>
                </c:pt>
                <c:pt idx="1203">
                  <c:v>2.255787037037037E-2</c:v>
                </c:pt>
                <c:pt idx="1204">
                  <c:v>2.255787037037037E-2</c:v>
                </c:pt>
                <c:pt idx="1205">
                  <c:v>2.2581018518518518E-2</c:v>
                </c:pt>
                <c:pt idx="1206">
                  <c:v>2.2592592592592591E-2</c:v>
                </c:pt>
                <c:pt idx="1207">
                  <c:v>2.2592592592592591E-2</c:v>
                </c:pt>
                <c:pt idx="1208">
                  <c:v>2.2592592592592591E-2</c:v>
                </c:pt>
                <c:pt idx="1209">
                  <c:v>2.2592592592592591E-2</c:v>
                </c:pt>
                <c:pt idx="1210">
                  <c:v>2.2604166666666665E-2</c:v>
                </c:pt>
                <c:pt idx="1211">
                  <c:v>2.2615740740740742E-2</c:v>
                </c:pt>
                <c:pt idx="1212">
                  <c:v>2.2650462962962966E-2</c:v>
                </c:pt>
                <c:pt idx="1213">
                  <c:v>2.2662037037037036E-2</c:v>
                </c:pt>
                <c:pt idx="1214">
                  <c:v>2.2662037037037036E-2</c:v>
                </c:pt>
                <c:pt idx="1215">
                  <c:v>2.2685185185185183E-2</c:v>
                </c:pt>
                <c:pt idx="1216">
                  <c:v>2.2685185185185183E-2</c:v>
                </c:pt>
                <c:pt idx="1217">
                  <c:v>2.269675925925926E-2</c:v>
                </c:pt>
                <c:pt idx="1218">
                  <c:v>2.2719907407407411E-2</c:v>
                </c:pt>
                <c:pt idx="1219">
                  <c:v>2.2719907407407411E-2</c:v>
                </c:pt>
                <c:pt idx="1220">
                  <c:v>2.2719907407407411E-2</c:v>
                </c:pt>
                <c:pt idx="1221">
                  <c:v>2.2731481481481481E-2</c:v>
                </c:pt>
                <c:pt idx="1222">
                  <c:v>2.2731481481481481E-2</c:v>
                </c:pt>
                <c:pt idx="1223">
                  <c:v>2.2731481481481481E-2</c:v>
                </c:pt>
                <c:pt idx="1224">
                  <c:v>2.2743055555555555E-2</c:v>
                </c:pt>
                <c:pt idx="1225">
                  <c:v>2.2743055555555555E-2</c:v>
                </c:pt>
                <c:pt idx="1226">
                  <c:v>2.2754629629629628E-2</c:v>
                </c:pt>
                <c:pt idx="1227">
                  <c:v>2.2766203703703702E-2</c:v>
                </c:pt>
                <c:pt idx="1228">
                  <c:v>2.2766203703703702E-2</c:v>
                </c:pt>
                <c:pt idx="1229">
                  <c:v>2.2789351851851852E-2</c:v>
                </c:pt>
                <c:pt idx="1230">
                  <c:v>2.2789351851851852E-2</c:v>
                </c:pt>
                <c:pt idx="1231">
                  <c:v>2.2812499999999999E-2</c:v>
                </c:pt>
                <c:pt idx="1232">
                  <c:v>2.2812499999999999E-2</c:v>
                </c:pt>
                <c:pt idx="1233">
                  <c:v>2.2812499999999999E-2</c:v>
                </c:pt>
                <c:pt idx="1234">
                  <c:v>2.2812499999999999E-2</c:v>
                </c:pt>
                <c:pt idx="1235">
                  <c:v>2.2812499999999999E-2</c:v>
                </c:pt>
                <c:pt idx="1236">
                  <c:v>2.2824074074074076E-2</c:v>
                </c:pt>
                <c:pt idx="1237">
                  <c:v>2.2824074074074076E-2</c:v>
                </c:pt>
                <c:pt idx="1238">
                  <c:v>2.2824074074074076E-2</c:v>
                </c:pt>
                <c:pt idx="1239">
                  <c:v>2.2824074074074076E-2</c:v>
                </c:pt>
                <c:pt idx="1240">
                  <c:v>2.2847222222222224E-2</c:v>
                </c:pt>
                <c:pt idx="1241">
                  <c:v>2.2847222222222224E-2</c:v>
                </c:pt>
                <c:pt idx="1242">
                  <c:v>2.2847222222222224E-2</c:v>
                </c:pt>
                <c:pt idx="1243">
                  <c:v>2.2870370370370371E-2</c:v>
                </c:pt>
                <c:pt idx="1244">
                  <c:v>2.2905092592592591E-2</c:v>
                </c:pt>
                <c:pt idx="1245">
                  <c:v>2.2916666666666669E-2</c:v>
                </c:pt>
                <c:pt idx="1246">
                  <c:v>2.2916666666666669E-2</c:v>
                </c:pt>
                <c:pt idx="1247">
                  <c:v>2.2916666666666669E-2</c:v>
                </c:pt>
                <c:pt idx="1248">
                  <c:v>2.2928240740740739E-2</c:v>
                </c:pt>
                <c:pt idx="1249">
                  <c:v>2.2928240740740739E-2</c:v>
                </c:pt>
                <c:pt idx="1250">
                  <c:v>2.2928240740740739E-2</c:v>
                </c:pt>
                <c:pt idx="1251">
                  <c:v>2.2939814814814816E-2</c:v>
                </c:pt>
                <c:pt idx="1252">
                  <c:v>2.2939814814814816E-2</c:v>
                </c:pt>
                <c:pt idx="1253">
                  <c:v>2.2939814814814816E-2</c:v>
                </c:pt>
                <c:pt idx="1254">
                  <c:v>2.2951388888888886E-2</c:v>
                </c:pt>
                <c:pt idx="1255">
                  <c:v>2.2962962962962966E-2</c:v>
                </c:pt>
                <c:pt idx="1256">
                  <c:v>2.297453703703704E-2</c:v>
                </c:pt>
                <c:pt idx="1257">
                  <c:v>2.298611111111111E-2</c:v>
                </c:pt>
                <c:pt idx="1258">
                  <c:v>2.298611111111111E-2</c:v>
                </c:pt>
                <c:pt idx="1259">
                  <c:v>2.298611111111111E-2</c:v>
                </c:pt>
                <c:pt idx="1260">
                  <c:v>2.2997685185185187E-2</c:v>
                </c:pt>
                <c:pt idx="1261">
                  <c:v>2.2997685185185187E-2</c:v>
                </c:pt>
                <c:pt idx="1262">
                  <c:v>2.3032407407407404E-2</c:v>
                </c:pt>
                <c:pt idx="1263">
                  <c:v>2.3043981481481481E-2</c:v>
                </c:pt>
                <c:pt idx="1264">
                  <c:v>2.3043981481481481E-2</c:v>
                </c:pt>
                <c:pt idx="1265">
                  <c:v>2.3055555555555555E-2</c:v>
                </c:pt>
                <c:pt idx="1266">
                  <c:v>2.3055555555555555E-2</c:v>
                </c:pt>
                <c:pt idx="1267">
                  <c:v>2.3067129629629632E-2</c:v>
                </c:pt>
                <c:pt idx="1268">
                  <c:v>2.3067129629629632E-2</c:v>
                </c:pt>
                <c:pt idx="1269">
                  <c:v>2.3090277777777779E-2</c:v>
                </c:pt>
                <c:pt idx="1270">
                  <c:v>2.3090277777777779E-2</c:v>
                </c:pt>
                <c:pt idx="1271">
                  <c:v>2.3101851851851849E-2</c:v>
                </c:pt>
                <c:pt idx="1272">
                  <c:v>2.3101851851851849E-2</c:v>
                </c:pt>
                <c:pt idx="1273">
                  <c:v>2.3113425925925926E-2</c:v>
                </c:pt>
                <c:pt idx="1274">
                  <c:v>2.3113425925925926E-2</c:v>
                </c:pt>
                <c:pt idx="1275">
                  <c:v>2.3113425925925926E-2</c:v>
                </c:pt>
                <c:pt idx="1276">
                  <c:v>2.3124999999999996E-2</c:v>
                </c:pt>
                <c:pt idx="1277">
                  <c:v>2.3159722222222224E-2</c:v>
                </c:pt>
                <c:pt idx="1278">
                  <c:v>2.3171296296296297E-2</c:v>
                </c:pt>
                <c:pt idx="1279">
                  <c:v>2.3171296296296297E-2</c:v>
                </c:pt>
                <c:pt idx="1280">
                  <c:v>2.3171296296296297E-2</c:v>
                </c:pt>
                <c:pt idx="1281">
                  <c:v>2.3182870370370371E-2</c:v>
                </c:pt>
                <c:pt idx="1282">
                  <c:v>2.3182870370370371E-2</c:v>
                </c:pt>
                <c:pt idx="1283">
                  <c:v>2.3194444444444445E-2</c:v>
                </c:pt>
                <c:pt idx="1284">
                  <c:v>2.3217592592592592E-2</c:v>
                </c:pt>
                <c:pt idx="1285">
                  <c:v>2.3229166666666665E-2</c:v>
                </c:pt>
                <c:pt idx="1286">
                  <c:v>2.326388888888889E-2</c:v>
                </c:pt>
                <c:pt idx="1287">
                  <c:v>2.327546296296296E-2</c:v>
                </c:pt>
                <c:pt idx="1288">
                  <c:v>2.3287037037037037E-2</c:v>
                </c:pt>
                <c:pt idx="1289">
                  <c:v>2.3287037037037037E-2</c:v>
                </c:pt>
                <c:pt idx="1290">
                  <c:v>2.3298611111111107E-2</c:v>
                </c:pt>
                <c:pt idx="1291">
                  <c:v>2.3310185185185187E-2</c:v>
                </c:pt>
                <c:pt idx="1292">
                  <c:v>2.3310185185185187E-2</c:v>
                </c:pt>
                <c:pt idx="1293">
                  <c:v>2.3321759259259261E-2</c:v>
                </c:pt>
                <c:pt idx="1294">
                  <c:v>2.3333333333333334E-2</c:v>
                </c:pt>
                <c:pt idx="1295">
                  <c:v>2.3344907407407408E-2</c:v>
                </c:pt>
                <c:pt idx="1296">
                  <c:v>2.3356481481481482E-2</c:v>
                </c:pt>
                <c:pt idx="1297">
                  <c:v>2.3356481481481482E-2</c:v>
                </c:pt>
                <c:pt idx="1298">
                  <c:v>2.3368055555555555E-2</c:v>
                </c:pt>
                <c:pt idx="1299">
                  <c:v>2.3368055555555555E-2</c:v>
                </c:pt>
                <c:pt idx="1300">
                  <c:v>2.3379629629629629E-2</c:v>
                </c:pt>
                <c:pt idx="1301">
                  <c:v>2.3391203703703702E-2</c:v>
                </c:pt>
                <c:pt idx="1302">
                  <c:v>2.3402777777777783E-2</c:v>
                </c:pt>
                <c:pt idx="1303">
                  <c:v>2.3402777777777783E-2</c:v>
                </c:pt>
                <c:pt idx="1304">
                  <c:v>2.3402777777777783E-2</c:v>
                </c:pt>
                <c:pt idx="1305">
                  <c:v>2.3414351851851853E-2</c:v>
                </c:pt>
                <c:pt idx="1306">
                  <c:v>2.34375E-2</c:v>
                </c:pt>
                <c:pt idx="1307">
                  <c:v>2.34375E-2</c:v>
                </c:pt>
                <c:pt idx="1308">
                  <c:v>2.344907407407407E-2</c:v>
                </c:pt>
                <c:pt idx="1309">
                  <c:v>2.3483796296296298E-2</c:v>
                </c:pt>
                <c:pt idx="1310">
                  <c:v>2.3483796296296298E-2</c:v>
                </c:pt>
                <c:pt idx="1311">
                  <c:v>2.3495370370370371E-2</c:v>
                </c:pt>
                <c:pt idx="1312">
                  <c:v>2.3495370370370371E-2</c:v>
                </c:pt>
                <c:pt idx="1313">
                  <c:v>2.3506944444444445E-2</c:v>
                </c:pt>
                <c:pt idx="1314">
                  <c:v>2.3506944444444445E-2</c:v>
                </c:pt>
                <c:pt idx="1315">
                  <c:v>2.3506944444444445E-2</c:v>
                </c:pt>
                <c:pt idx="1316">
                  <c:v>2.3506944444444445E-2</c:v>
                </c:pt>
                <c:pt idx="1317">
                  <c:v>2.3518518518518518E-2</c:v>
                </c:pt>
                <c:pt idx="1318">
                  <c:v>2.3530092592592592E-2</c:v>
                </c:pt>
                <c:pt idx="1319">
                  <c:v>2.3530092592592592E-2</c:v>
                </c:pt>
                <c:pt idx="1320">
                  <c:v>2.3530092592592592E-2</c:v>
                </c:pt>
                <c:pt idx="1321">
                  <c:v>2.3541666666666666E-2</c:v>
                </c:pt>
                <c:pt idx="1322">
                  <c:v>2.3553240740740739E-2</c:v>
                </c:pt>
                <c:pt idx="1323">
                  <c:v>2.3564814814814813E-2</c:v>
                </c:pt>
                <c:pt idx="1324">
                  <c:v>2.3576388888888893E-2</c:v>
                </c:pt>
                <c:pt idx="1325">
                  <c:v>2.3576388888888893E-2</c:v>
                </c:pt>
                <c:pt idx="1326">
                  <c:v>2.3576388888888893E-2</c:v>
                </c:pt>
                <c:pt idx="1327">
                  <c:v>2.3576388888888893E-2</c:v>
                </c:pt>
                <c:pt idx="1328">
                  <c:v>2.3587962962962963E-2</c:v>
                </c:pt>
                <c:pt idx="1329">
                  <c:v>2.3587962962962963E-2</c:v>
                </c:pt>
                <c:pt idx="1330">
                  <c:v>2.3634259259259258E-2</c:v>
                </c:pt>
                <c:pt idx="1331">
                  <c:v>2.3645833333333335E-2</c:v>
                </c:pt>
                <c:pt idx="1332">
                  <c:v>2.3657407407407408E-2</c:v>
                </c:pt>
                <c:pt idx="1333">
                  <c:v>2.3657407407407408E-2</c:v>
                </c:pt>
                <c:pt idx="1334">
                  <c:v>2.3657407407407408E-2</c:v>
                </c:pt>
                <c:pt idx="1335">
                  <c:v>2.3668981481481485E-2</c:v>
                </c:pt>
                <c:pt idx="1336">
                  <c:v>2.3668981481481485E-2</c:v>
                </c:pt>
                <c:pt idx="1337">
                  <c:v>2.3668981481481485E-2</c:v>
                </c:pt>
                <c:pt idx="1338">
                  <c:v>2.3680555555555555E-2</c:v>
                </c:pt>
                <c:pt idx="1339">
                  <c:v>2.3692129629629629E-2</c:v>
                </c:pt>
                <c:pt idx="1340">
                  <c:v>2.3692129629629629E-2</c:v>
                </c:pt>
                <c:pt idx="1341">
                  <c:v>2.3692129629629629E-2</c:v>
                </c:pt>
                <c:pt idx="1342">
                  <c:v>2.3703703703703703E-2</c:v>
                </c:pt>
                <c:pt idx="1343">
                  <c:v>2.3703703703703703E-2</c:v>
                </c:pt>
                <c:pt idx="1344">
                  <c:v>2.3703703703703703E-2</c:v>
                </c:pt>
                <c:pt idx="1345">
                  <c:v>2.3703703703703703E-2</c:v>
                </c:pt>
                <c:pt idx="1346">
                  <c:v>2.3703703703703703E-2</c:v>
                </c:pt>
                <c:pt idx="1347">
                  <c:v>2.3703703703703703E-2</c:v>
                </c:pt>
                <c:pt idx="1348">
                  <c:v>2.3715277777777776E-2</c:v>
                </c:pt>
                <c:pt idx="1349">
                  <c:v>2.3738425925925923E-2</c:v>
                </c:pt>
                <c:pt idx="1350">
                  <c:v>2.3750000000000004E-2</c:v>
                </c:pt>
                <c:pt idx="1351">
                  <c:v>2.3761574074074074E-2</c:v>
                </c:pt>
                <c:pt idx="1352">
                  <c:v>2.3784722222222221E-2</c:v>
                </c:pt>
                <c:pt idx="1353">
                  <c:v>2.3807870370370368E-2</c:v>
                </c:pt>
                <c:pt idx="1354">
                  <c:v>2.3819444444444445E-2</c:v>
                </c:pt>
                <c:pt idx="1355">
                  <c:v>2.3819444444444445E-2</c:v>
                </c:pt>
                <c:pt idx="1356">
                  <c:v>2.3842592592592596E-2</c:v>
                </c:pt>
                <c:pt idx="1357">
                  <c:v>2.3842592592592596E-2</c:v>
                </c:pt>
                <c:pt idx="1358">
                  <c:v>2.3854166666666666E-2</c:v>
                </c:pt>
                <c:pt idx="1359">
                  <c:v>2.3854166666666666E-2</c:v>
                </c:pt>
                <c:pt idx="1360">
                  <c:v>2.3854166666666666E-2</c:v>
                </c:pt>
                <c:pt idx="1361">
                  <c:v>2.3865740740740743E-2</c:v>
                </c:pt>
                <c:pt idx="1362">
                  <c:v>2.3865740740740743E-2</c:v>
                </c:pt>
                <c:pt idx="1363">
                  <c:v>2.388888888888889E-2</c:v>
                </c:pt>
                <c:pt idx="1364">
                  <c:v>2.390046296296296E-2</c:v>
                </c:pt>
                <c:pt idx="1365">
                  <c:v>2.3912037037037034E-2</c:v>
                </c:pt>
                <c:pt idx="1366">
                  <c:v>2.3912037037037034E-2</c:v>
                </c:pt>
                <c:pt idx="1367">
                  <c:v>2.3912037037037034E-2</c:v>
                </c:pt>
                <c:pt idx="1368">
                  <c:v>2.3923611111111114E-2</c:v>
                </c:pt>
                <c:pt idx="1369">
                  <c:v>2.3935185185185184E-2</c:v>
                </c:pt>
                <c:pt idx="1370">
                  <c:v>2.3946759259259261E-2</c:v>
                </c:pt>
                <c:pt idx="1371">
                  <c:v>2.3958333333333331E-2</c:v>
                </c:pt>
                <c:pt idx="1372">
                  <c:v>2.3958333333333331E-2</c:v>
                </c:pt>
                <c:pt idx="1373">
                  <c:v>2.3969907407407409E-2</c:v>
                </c:pt>
                <c:pt idx="1374">
                  <c:v>2.3969907407407409E-2</c:v>
                </c:pt>
                <c:pt idx="1375">
                  <c:v>2.3969907407407409E-2</c:v>
                </c:pt>
                <c:pt idx="1376">
                  <c:v>2.3981481481481479E-2</c:v>
                </c:pt>
                <c:pt idx="1377">
                  <c:v>2.3993055555555556E-2</c:v>
                </c:pt>
                <c:pt idx="1378">
                  <c:v>2.3993055555555556E-2</c:v>
                </c:pt>
                <c:pt idx="1379">
                  <c:v>2.3993055555555556E-2</c:v>
                </c:pt>
                <c:pt idx="1380">
                  <c:v>2.4004629629629629E-2</c:v>
                </c:pt>
                <c:pt idx="1381">
                  <c:v>2.4004629629629629E-2</c:v>
                </c:pt>
                <c:pt idx="1382">
                  <c:v>2.4027777777777776E-2</c:v>
                </c:pt>
                <c:pt idx="1383">
                  <c:v>2.4039351851851853E-2</c:v>
                </c:pt>
                <c:pt idx="1384">
                  <c:v>2.4050925925925924E-2</c:v>
                </c:pt>
                <c:pt idx="1385">
                  <c:v>2.4085648148148148E-2</c:v>
                </c:pt>
                <c:pt idx="1386">
                  <c:v>2.4085648148148148E-2</c:v>
                </c:pt>
                <c:pt idx="1387">
                  <c:v>2.4097222222222225E-2</c:v>
                </c:pt>
                <c:pt idx="1388">
                  <c:v>2.4097222222222225E-2</c:v>
                </c:pt>
                <c:pt idx="1389">
                  <c:v>2.4108796296296298E-2</c:v>
                </c:pt>
                <c:pt idx="1390">
                  <c:v>2.4120370370370372E-2</c:v>
                </c:pt>
                <c:pt idx="1391">
                  <c:v>2.4131944444444445E-2</c:v>
                </c:pt>
                <c:pt idx="1392">
                  <c:v>2.4131944444444445E-2</c:v>
                </c:pt>
                <c:pt idx="1393">
                  <c:v>2.4155092592592589E-2</c:v>
                </c:pt>
                <c:pt idx="1394">
                  <c:v>2.4155092592592589E-2</c:v>
                </c:pt>
                <c:pt idx="1395">
                  <c:v>2.4166666666666666E-2</c:v>
                </c:pt>
                <c:pt idx="1396">
                  <c:v>2.4166666666666666E-2</c:v>
                </c:pt>
                <c:pt idx="1397">
                  <c:v>2.4189814814814817E-2</c:v>
                </c:pt>
                <c:pt idx="1398">
                  <c:v>2.4189814814814817E-2</c:v>
                </c:pt>
                <c:pt idx="1399">
                  <c:v>2.4201388888888887E-2</c:v>
                </c:pt>
                <c:pt idx="1400">
                  <c:v>2.4201388888888887E-2</c:v>
                </c:pt>
                <c:pt idx="1401">
                  <c:v>2.4212962962962964E-2</c:v>
                </c:pt>
                <c:pt idx="1402">
                  <c:v>2.4212962962962964E-2</c:v>
                </c:pt>
                <c:pt idx="1403">
                  <c:v>2.4236111111111111E-2</c:v>
                </c:pt>
                <c:pt idx="1404">
                  <c:v>2.4236111111111111E-2</c:v>
                </c:pt>
                <c:pt idx="1405">
                  <c:v>2.4259259259259258E-2</c:v>
                </c:pt>
                <c:pt idx="1406">
                  <c:v>2.4259259259259258E-2</c:v>
                </c:pt>
                <c:pt idx="1407">
                  <c:v>2.4270833333333335E-2</c:v>
                </c:pt>
                <c:pt idx="1408">
                  <c:v>2.4282407407407409E-2</c:v>
                </c:pt>
                <c:pt idx="1409">
                  <c:v>2.4282407407407409E-2</c:v>
                </c:pt>
                <c:pt idx="1410">
                  <c:v>2.4282407407407409E-2</c:v>
                </c:pt>
                <c:pt idx="1411">
                  <c:v>2.4282407407407409E-2</c:v>
                </c:pt>
                <c:pt idx="1412">
                  <c:v>2.4293981481481482E-2</c:v>
                </c:pt>
                <c:pt idx="1413">
                  <c:v>2.4293981481481482E-2</c:v>
                </c:pt>
                <c:pt idx="1414">
                  <c:v>2.4305555555555556E-2</c:v>
                </c:pt>
                <c:pt idx="1415">
                  <c:v>2.431712962962963E-2</c:v>
                </c:pt>
                <c:pt idx="1416">
                  <c:v>2.4328703703703703E-2</c:v>
                </c:pt>
                <c:pt idx="1417">
                  <c:v>2.4328703703703703E-2</c:v>
                </c:pt>
                <c:pt idx="1418">
                  <c:v>2.4340277777777777E-2</c:v>
                </c:pt>
                <c:pt idx="1419">
                  <c:v>2.4363425925925927E-2</c:v>
                </c:pt>
                <c:pt idx="1420">
                  <c:v>2.4375000000000004E-2</c:v>
                </c:pt>
                <c:pt idx="1421">
                  <c:v>2.4375000000000004E-2</c:v>
                </c:pt>
                <c:pt idx="1422">
                  <c:v>2.4375000000000004E-2</c:v>
                </c:pt>
                <c:pt idx="1423">
                  <c:v>2.4386574074074074E-2</c:v>
                </c:pt>
                <c:pt idx="1424">
                  <c:v>2.4386574074074074E-2</c:v>
                </c:pt>
                <c:pt idx="1425">
                  <c:v>2.4386574074074074E-2</c:v>
                </c:pt>
                <c:pt idx="1426">
                  <c:v>2.4386574074074074E-2</c:v>
                </c:pt>
                <c:pt idx="1427">
                  <c:v>2.4386574074074074E-2</c:v>
                </c:pt>
                <c:pt idx="1428">
                  <c:v>2.4386574074074074E-2</c:v>
                </c:pt>
                <c:pt idx="1429">
                  <c:v>2.4398148148148145E-2</c:v>
                </c:pt>
                <c:pt idx="1430">
                  <c:v>2.4409722222222222E-2</c:v>
                </c:pt>
                <c:pt idx="1431">
                  <c:v>2.4409722222222222E-2</c:v>
                </c:pt>
                <c:pt idx="1432">
                  <c:v>2.4421296296296292E-2</c:v>
                </c:pt>
                <c:pt idx="1433">
                  <c:v>2.4421296296296292E-2</c:v>
                </c:pt>
                <c:pt idx="1434">
                  <c:v>2.4421296296296292E-2</c:v>
                </c:pt>
                <c:pt idx="1435">
                  <c:v>2.4421296296296292E-2</c:v>
                </c:pt>
                <c:pt idx="1436">
                  <c:v>2.4421296296296292E-2</c:v>
                </c:pt>
                <c:pt idx="1437">
                  <c:v>2.4456018518518519E-2</c:v>
                </c:pt>
                <c:pt idx="1438">
                  <c:v>2.4467592592592593E-2</c:v>
                </c:pt>
                <c:pt idx="1439">
                  <c:v>2.4479166666666666E-2</c:v>
                </c:pt>
                <c:pt idx="1440">
                  <c:v>2.4479166666666666E-2</c:v>
                </c:pt>
                <c:pt idx="1441">
                  <c:v>2.449074074074074E-2</c:v>
                </c:pt>
                <c:pt idx="1442">
                  <c:v>2.4513888888888887E-2</c:v>
                </c:pt>
                <c:pt idx="1443">
                  <c:v>2.4525462962962968E-2</c:v>
                </c:pt>
                <c:pt idx="1444">
                  <c:v>2.4525462962962968E-2</c:v>
                </c:pt>
                <c:pt idx="1445">
                  <c:v>2.4537037037037038E-2</c:v>
                </c:pt>
                <c:pt idx="1446">
                  <c:v>2.4537037037037038E-2</c:v>
                </c:pt>
                <c:pt idx="1447">
                  <c:v>2.4548611111111115E-2</c:v>
                </c:pt>
                <c:pt idx="1448">
                  <c:v>2.4560185185185185E-2</c:v>
                </c:pt>
                <c:pt idx="1449">
                  <c:v>2.4560185185185185E-2</c:v>
                </c:pt>
                <c:pt idx="1450">
                  <c:v>2.4560185185185185E-2</c:v>
                </c:pt>
                <c:pt idx="1451">
                  <c:v>2.4571759259259262E-2</c:v>
                </c:pt>
                <c:pt idx="1452">
                  <c:v>2.4583333333333332E-2</c:v>
                </c:pt>
                <c:pt idx="1453">
                  <c:v>2.4594907407407409E-2</c:v>
                </c:pt>
                <c:pt idx="1454">
                  <c:v>2.4594907407407409E-2</c:v>
                </c:pt>
                <c:pt idx="1455">
                  <c:v>2.461805555555556E-2</c:v>
                </c:pt>
                <c:pt idx="1456">
                  <c:v>2.461805555555556E-2</c:v>
                </c:pt>
                <c:pt idx="1457">
                  <c:v>2.4664351851851851E-2</c:v>
                </c:pt>
                <c:pt idx="1458">
                  <c:v>2.4687499999999998E-2</c:v>
                </c:pt>
                <c:pt idx="1459">
                  <c:v>2.4687499999999998E-2</c:v>
                </c:pt>
                <c:pt idx="1460">
                  <c:v>2.4710648148148148E-2</c:v>
                </c:pt>
                <c:pt idx="1461">
                  <c:v>2.4722222222222225E-2</c:v>
                </c:pt>
                <c:pt idx="1462">
                  <c:v>2.4733796296296295E-2</c:v>
                </c:pt>
                <c:pt idx="1463">
                  <c:v>2.4745370370370372E-2</c:v>
                </c:pt>
                <c:pt idx="1464">
                  <c:v>2.4756944444444443E-2</c:v>
                </c:pt>
                <c:pt idx="1465">
                  <c:v>2.4756944444444443E-2</c:v>
                </c:pt>
                <c:pt idx="1466">
                  <c:v>2.4756944444444443E-2</c:v>
                </c:pt>
                <c:pt idx="1467">
                  <c:v>2.476851851851852E-2</c:v>
                </c:pt>
                <c:pt idx="1468">
                  <c:v>2.478009259259259E-2</c:v>
                </c:pt>
                <c:pt idx="1469">
                  <c:v>2.478009259259259E-2</c:v>
                </c:pt>
                <c:pt idx="1470">
                  <c:v>2.478009259259259E-2</c:v>
                </c:pt>
                <c:pt idx="1471">
                  <c:v>2.478009259259259E-2</c:v>
                </c:pt>
                <c:pt idx="1472">
                  <c:v>2.4814814814814817E-2</c:v>
                </c:pt>
                <c:pt idx="1473">
                  <c:v>2.4814814814814817E-2</c:v>
                </c:pt>
                <c:pt idx="1474">
                  <c:v>2.4826388888888887E-2</c:v>
                </c:pt>
                <c:pt idx="1475">
                  <c:v>2.4837962962962964E-2</c:v>
                </c:pt>
                <c:pt idx="1476">
                  <c:v>2.4849537037037035E-2</c:v>
                </c:pt>
                <c:pt idx="1477">
                  <c:v>2.4849537037037035E-2</c:v>
                </c:pt>
                <c:pt idx="1478">
                  <c:v>2.4861111111111108E-2</c:v>
                </c:pt>
                <c:pt idx="1479">
                  <c:v>2.4861111111111108E-2</c:v>
                </c:pt>
                <c:pt idx="1480">
                  <c:v>2.4872685185185189E-2</c:v>
                </c:pt>
                <c:pt idx="1481">
                  <c:v>2.4872685185185189E-2</c:v>
                </c:pt>
                <c:pt idx="1482">
                  <c:v>2.4872685185185189E-2</c:v>
                </c:pt>
                <c:pt idx="1483">
                  <c:v>2.4872685185185189E-2</c:v>
                </c:pt>
                <c:pt idx="1484">
                  <c:v>2.4884259259259259E-2</c:v>
                </c:pt>
                <c:pt idx="1485">
                  <c:v>2.4895833333333336E-2</c:v>
                </c:pt>
                <c:pt idx="1486">
                  <c:v>2.4907407407407406E-2</c:v>
                </c:pt>
                <c:pt idx="1487">
                  <c:v>2.4918981481481483E-2</c:v>
                </c:pt>
                <c:pt idx="1488">
                  <c:v>2.4930555555555553E-2</c:v>
                </c:pt>
                <c:pt idx="1489">
                  <c:v>2.4930555555555553E-2</c:v>
                </c:pt>
                <c:pt idx="1490">
                  <c:v>2.494212962962963E-2</c:v>
                </c:pt>
                <c:pt idx="1491">
                  <c:v>2.494212962962963E-2</c:v>
                </c:pt>
                <c:pt idx="1492">
                  <c:v>2.494212962962963E-2</c:v>
                </c:pt>
                <c:pt idx="1493">
                  <c:v>2.49537037037037E-2</c:v>
                </c:pt>
                <c:pt idx="1494">
                  <c:v>2.49537037037037E-2</c:v>
                </c:pt>
                <c:pt idx="1495">
                  <c:v>2.4976851851851851E-2</c:v>
                </c:pt>
                <c:pt idx="1496">
                  <c:v>2.4976851851851851E-2</c:v>
                </c:pt>
                <c:pt idx="1497">
                  <c:v>2.4976851851851851E-2</c:v>
                </c:pt>
                <c:pt idx="1498">
                  <c:v>2.4988425925925928E-2</c:v>
                </c:pt>
                <c:pt idx="1499">
                  <c:v>2.4988425925925928E-2</c:v>
                </c:pt>
                <c:pt idx="1500">
                  <c:v>2.4999999999999998E-2</c:v>
                </c:pt>
                <c:pt idx="1501">
                  <c:v>2.5023148148148145E-2</c:v>
                </c:pt>
                <c:pt idx="1502">
                  <c:v>2.5034722222222222E-2</c:v>
                </c:pt>
                <c:pt idx="1503">
                  <c:v>2.5046296296296299E-2</c:v>
                </c:pt>
                <c:pt idx="1504">
                  <c:v>2.5069444444444446E-2</c:v>
                </c:pt>
                <c:pt idx="1505">
                  <c:v>2.508101851851852E-2</c:v>
                </c:pt>
                <c:pt idx="1506">
                  <c:v>2.508101851851852E-2</c:v>
                </c:pt>
                <c:pt idx="1507">
                  <c:v>2.508101851851852E-2</c:v>
                </c:pt>
                <c:pt idx="1508">
                  <c:v>2.508101851851852E-2</c:v>
                </c:pt>
                <c:pt idx="1509">
                  <c:v>2.508101851851852E-2</c:v>
                </c:pt>
                <c:pt idx="1510">
                  <c:v>2.5104166666666664E-2</c:v>
                </c:pt>
                <c:pt idx="1511">
                  <c:v>2.5104166666666664E-2</c:v>
                </c:pt>
                <c:pt idx="1512">
                  <c:v>2.5104166666666664E-2</c:v>
                </c:pt>
                <c:pt idx="1513">
                  <c:v>2.5127314814814811E-2</c:v>
                </c:pt>
                <c:pt idx="1514">
                  <c:v>2.5127314814814811E-2</c:v>
                </c:pt>
                <c:pt idx="1515">
                  <c:v>2.5138888888888891E-2</c:v>
                </c:pt>
                <c:pt idx="1516">
                  <c:v>2.5138888888888891E-2</c:v>
                </c:pt>
                <c:pt idx="1517">
                  <c:v>2.5150462962962961E-2</c:v>
                </c:pt>
                <c:pt idx="1518">
                  <c:v>2.5150462962962961E-2</c:v>
                </c:pt>
                <c:pt idx="1519">
                  <c:v>2.5162037037037038E-2</c:v>
                </c:pt>
                <c:pt idx="1520">
                  <c:v>2.5185185185185185E-2</c:v>
                </c:pt>
                <c:pt idx="1521">
                  <c:v>2.5196759259259256E-2</c:v>
                </c:pt>
                <c:pt idx="1522">
                  <c:v>2.5196759259259256E-2</c:v>
                </c:pt>
                <c:pt idx="1523">
                  <c:v>2.5208333333333333E-2</c:v>
                </c:pt>
                <c:pt idx="1524">
                  <c:v>2.5208333333333333E-2</c:v>
                </c:pt>
                <c:pt idx="1525">
                  <c:v>2.5208333333333333E-2</c:v>
                </c:pt>
                <c:pt idx="1526">
                  <c:v>2.5208333333333333E-2</c:v>
                </c:pt>
                <c:pt idx="1527">
                  <c:v>2.521990740740741E-2</c:v>
                </c:pt>
                <c:pt idx="1528">
                  <c:v>2.521990740740741E-2</c:v>
                </c:pt>
                <c:pt idx="1529">
                  <c:v>2.5277777777777777E-2</c:v>
                </c:pt>
                <c:pt idx="1530">
                  <c:v>2.5289351851851851E-2</c:v>
                </c:pt>
                <c:pt idx="1531">
                  <c:v>2.5300925925925925E-2</c:v>
                </c:pt>
                <c:pt idx="1532">
                  <c:v>2.5300925925925925E-2</c:v>
                </c:pt>
                <c:pt idx="1533">
                  <c:v>2.5312500000000002E-2</c:v>
                </c:pt>
                <c:pt idx="1534">
                  <c:v>2.5312500000000002E-2</c:v>
                </c:pt>
                <c:pt idx="1535">
                  <c:v>2.5335648148148149E-2</c:v>
                </c:pt>
                <c:pt idx="1536">
                  <c:v>2.5335648148148149E-2</c:v>
                </c:pt>
                <c:pt idx="1537">
                  <c:v>2.5347222222222219E-2</c:v>
                </c:pt>
                <c:pt idx="1538">
                  <c:v>2.5370370370370366E-2</c:v>
                </c:pt>
                <c:pt idx="1539">
                  <c:v>2.539351851851852E-2</c:v>
                </c:pt>
                <c:pt idx="1540">
                  <c:v>2.539351851851852E-2</c:v>
                </c:pt>
                <c:pt idx="1541">
                  <c:v>2.5405092592592594E-2</c:v>
                </c:pt>
                <c:pt idx="1542">
                  <c:v>2.5416666666666667E-2</c:v>
                </c:pt>
                <c:pt idx="1543">
                  <c:v>2.5428240740740741E-2</c:v>
                </c:pt>
                <c:pt idx="1544">
                  <c:v>2.5439814814814814E-2</c:v>
                </c:pt>
                <c:pt idx="1545">
                  <c:v>2.5439814814814814E-2</c:v>
                </c:pt>
                <c:pt idx="1546">
                  <c:v>2.5439814814814814E-2</c:v>
                </c:pt>
                <c:pt idx="1547">
                  <c:v>2.5474537037037035E-2</c:v>
                </c:pt>
                <c:pt idx="1548">
                  <c:v>2.5486111111111112E-2</c:v>
                </c:pt>
                <c:pt idx="1549">
                  <c:v>2.5486111111111112E-2</c:v>
                </c:pt>
                <c:pt idx="1550">
                  <c:v>2.5497685185185189E-2</c:v>
                </c:pt>
                <c:pt idx="1551">
                  <c:v>2.5509259259259259E-2</c:v>
                </c:pt>
                <c:pt idx="1552">
                  <c:v>2.5509259259259259E-2</c:v>
                </c:pt>
                <c:pt idx="1553">
                  <c:v>2.5520833333333336E-2</c:v>
                </c:pt>
                <c:pt idx="1554">
                  <c:v>2.5532407407407406E-2</c:v>
                </c:pt>
                <c:pt idx="1555">
                  <c:v>2.5543981481481483E-2</c:v>
                </c:pt>
                <c:pt idx="1556">
                  <c:v>2.5543981481481483E-2</c:v>
                </c:pt>
                <c:pt idx="1557">
                  <c:v>2.5555555555555554E-2</c:v>
                </c:pt>
                <c:pt idx="1558">
                  <c:v>2.5567129629629634E-2</c:v>
                </c:pt>
                <c:pt idx="1559">
                  <c:v>2.5578703703703704E-2</c:v>
                </c:pt>
                <c:pt idx="1560">
                  <c:v>2.5590277777777778E-2</c:v>
                </c:pt>
                <c:pt idx="1561">
                  <c:v>2.5601851851851851E-2</c:v>
                </c:pt>
                <c:pt idx="1562">
                  <c:v>2.5601851851851851E-2</c:v>
                </c:pt>
                <c:pt idx="1563">
                  <c:v>2.5613425925925925E-2</c:v>
                </c:pt>
                <c:pt idx="1564">
                  <c:v>2.5613425925925925E-2</c:v>
                </c:pt>
                <c:pt idx="1565">
                  <c:v>2.5624999999999998E-2</c:v>
                </c:pt>
                <c:pt idx="1566">
                  <c:v>2.5648148148148146E-2</c:v>
                </c:pt>
                <c:pt idx="1567">
                  <c:v>2.5648148148148146E-2</c:v>
                </c:pt>
                <c:pt idx="1568">
                  <c:v>2.5659722222222223E-2</c:v>
                </c:pt>
                <c:pt idx="1569">
                  <c:v>2.5659722222222223E-2</c:v>
                </c:pt>
                <c:pt idx="1570">
                  <c:v>2.5659722222222223E-2</c:v>
                </c:pt>
                <c:pt idx="1571">
                  <c:v>2.5659722222222223E-2</c:v>
                </c:pt>
                <c:pt idx="1572">
                  <c:v>2.56712962962963E-2</c:v>
                </c:pt>
                <c:pt idx="1573">
                  <c:v>2.568287037037037E-2</c:v>
                </c:pt>
                <c:pt idx="1574">
                  <c:v>2.5706018518518517E-2</c:v>
                </c:pt>
                <c:pt idx="1575">
                  <c:v>2.5717592592592594E-2</c:v>
                </c:pt>
                <c:pt idx="1576">
                  <c:v>2.5717592592592594E-2</c:v>
                </c:pt>
                <c:pt idx="1577">
                  <c:v>2.5717592592592594E-2</c:v>
                </c:pt>
                <c:pt idx="1578">
                  <c:v>2.5729166666666664E-2</c:v>
                </c:pt>
                <c:pt idx="1579">
                  <c:v>2.5729166666666664E-2</c:v>
                </c:pt>
                <c:pt idx="1580">
                  <c:v>2.5729166666666664E-2</c:v>
                </c:pt>
                <c:pt idx="1581">
                  <c:v>2.5729166666666664E-2</c:v>
                </c:pt>
                <c:pt idx="1582">
                  <c:v>2.5740740740740745E-2</c:v>
                </c:pt>
                <c:pt idx="1583">
                  <c:v>2.5740740740740745E-2</c:v>
                </c:pt>
                <c:pt idx="1584">
                  <c:v>2.5763888888888892E-2</c:v>
                </c:pt>
                <c:pt idx="1585">
                  <c:v>2.5763888888888892E-2</c:v>
                </c:pt>
                <c:pt idx="1586">
                  <c:v>2.5763888888888892E-2</c:v>
                </c:pt>
                <c:pt idx="1587">
                  <c:v>2.5787037037037039E-2</c:v>
                </c:pt>
                <c:pt idx="1588">
                  <c:v>2.5798611111111109E-2</c:v>
                </c:pt>
                <c:pt idx="1589">
                  <c:v>2.5798611111111109E-2</c:v>
                </c:pt>
                <c:pt idx="1590">
                  <c:v>2.5810185185185183E-2</c:v>
                </c:pt>
                <c:pt idx="1591">
                  <c:v>2.5810185185185183E-2</c:v>
                </c:pt>
                <c:pt idx="1592">
                  <c:v>2.5810185185185183E-2</c:v>
                </c:pt>
                <c:pt idx="1593">
                  <c:v>2.5833333333333333E-2</c:v>
                </c:pt>
                <c:pt idx="1594">
                  <c:v>2.5833333333333333E-2</c:v>
                </c:pt>
                <c:pt idx="1595">
                  <c:v>2.584490740740741E-2</c:v>
                </c:pt>
                <c:pt idx="1596">
                  <c:v>2.585648148148148E-2</c:v>
                </c:pt>
                <c:pt idx="1597">
                  <c:v>2.585648148148148E-2</c:v>
                </c:pt>
                <c:pt idx="1598">
                  <c:v>2.5868055555555557E-2</c:v>
                </c:pt>
                <c:pt idx="1599">
                  <c:v>2.5868055555555557E-2</c:v>
                </c:pt>
                <c:pt idx="1600">
                  <c:v>2.5879629629629627E-2</c:v>
                </c:pt>
                <c:pt idx="1601">
                  <c:v>2.5879629629629627E-2</c:v>
                </c:pt>
                <c:pt idx="1602">
                  <c:v>2.5879629629629627E-2</c:v>
                </c:pt>
                <c:pt idx="1603">
                  <c:v>2.5879629629629627E-2</c:v>
                </c:pt>
                <c:pt idx="1604">
                  <c:v>2.5891203703703704E-2</c:v>
                </c:pt>
                <c:pt idx="1605">
                  <c:v>2.5902777777777775E-2</c:v>
                </c:pt>
                <c:pt idx="1606">
                  <c:v>2.5914351851851855E-2</c:v>
                </c:pt>
                <c:pt idx="1607">
                  <c:v>2.5925925925925925E-2</c:v>
                </c:pt>
                <c:pt idx="1608">
                  <c:v>2.5937500000000002E-2</c:v>
                </c:pt>
                <c:pt idx="1609">
                  <c:v>2.5937500000000002E-2</c:v>
                </c:pt>
                <c:pt idx="1610">
                  <c:v>2.5937500000000002E-2</c:v>
                </c:pt>
                <c:pt idx="1611">
                  <c:v>2.5937500000000002E-2</c:v>
                </c:pt>
                <c:pt idx="1612">
                  <c:v>2.5949074074074072E-2</c:v>
                </c:pt>
                <c:pt idx="1613">
                  <c:v>2.5960648148148149E-2</c:v>
                </c:pt>
                <c:pt idx="1614">
                  <c:v>2.5960648148148149E-2</c:v>
                </c:pt>
                <c:pt idx="1615">
                  <c:v>2.5983796296296297E-2</c:v>
                </c:pt>
                <c:pt idx="1616">
                  <c:v>2.5983796296296297E-2</c:v>
                </c:pt>
                <c:pt idx="1617">
                  <c:v>2.5995370370370367E-2</c:v>
                </c:pt>
                <c:pt idx="1618">
                  <c:v>2.5995370370370367E-2</c:v>
                </c:pt>
                <c:pt idx="1619">
                  <c:v>2.6006944444444447E-2</c:v>
                </c:pt>
                <c:pt idx="1620">
                  <c:v>2.6018518518518521E-2</c:v>
                </c:pt>
                <c:pt idx="1621">
                  <c:v>2.6018518518518521E-2</c:v>
                </c:pt>
                <c:pt idx="1622">
                  <c:v>2.6064814814814815E-2</c:v>
                </c:pt>
                <c:pt idx="1623">
                  <c:v>2.6076388888888885E-2</c:v>
                </c:pt>
                <c:pt idx="1624">
                  <c:v>2.6099537037037036E-2</c:v>
                </c:pt>
                <c:pt idx="1625">
                  <c:v>2.6111111111111113E-2</c:v>
                </c:pt>
                <c:pt idx="1626">
                  <c:v>2.6111111111111113E-2</c:v>
                </c:pt>
                <c:pt idx="1627">
                  <c:v>2.613425925925926E-2</c:v>
                </c:pt>
                <c:pt idx="1628">
                  <c:v>2.613425925925926E-2</c:v>
                </c:pt>
                <c:pt idx="1629">
                  <c:v>2.614583333333333E-2</c:v>
                </c:pt>
                <c:pt idx="1630">
                  <c:v>2.6157407407407407E-2</c:v>
                </c:pt>
                <c:pt idx="1631">
                  <c:v>2.6157407407407407E-2</c:v>
                </c:pt>
                <c:pt idx="1632">
                  <c:v>2.6180555555555558E-2</c:v>
                </c:pt>
                <c:pt idx="1633">
                  <c:v>2.6180555555555558E-2</c:v>
                </c:pt>
                <c:pt idx="1634">
                  <c:v>2.6192129629629631E-2</c:v>
                </c:pt>
                <c:pt idx="1635">
                  <c:v>2.6192129629629631E-2</c:v>
                </c:pt>
                <c:pt idx="1636">
                  <c:v>2.6192129629629631E-2</c:v>
                </c:pt>
                <c:pt idx="1637">
                  <c:v>2.6192129629629631E-2</c:v>
                </c:pt>
                <c:pt idx="1638">
                  <c:v>2.6192129629629631E-2</c:v>
                </c:pt>
                <c:pt idx="1639">
                  <c:v>2.6215277777777778E-2</c:v>
                </c:pt>
                <c:pt idx="1640">
                  <c:v>2.6226851851851852E-2</c:v>
                </c:pt>
                <c:pt idx="1641">
                  <c:v>2.6226851851851852E-2</c:v>
                </c:pt>
                <c:pt idx="1642">
                  <c:v>2.6238425925925925E-2</c:v>
                </c:pt>
                <c:pt idx="1643">
                  <c:v>2.6249999999999999E-2</c:v>
                </c:pt>
                <c:pt idx="1644">
                  <c:v>2.6273148148148153E-2</c:v>
                </c:pt>
                <c:pt idx="1645">
                  <c:v>2.6273148148148153E-2</c:v>
                </c:pt>
                <c:pt idx="1646">
                  <c:v>2.6284722222222223E-2</c:v>
                </c:pt>
                <c:pt idx="1647">
                  <c:v>2.6296296296296293E-2</c:v>
                </c:pt>
                <c:pt idx="1648">
                  <c:v>2.631944444444444E-2</c:v>
                </c:pt>
                <c:pt idx="1649">
                  <c:v>2.631944444444444E-2</c:v>
                </c:pt>
                <c:pt idx="1650">
                  <c:v>2.6331018518518517E-2</c:v>
                </c:pt>
                <c:pt idx="1651">
                  <c:v>2.6331018518518517E-2</c:v>
                </c:pt>
                <c:pt idx="1652">
                  <c:v>2.6342592592592588E-2</c:v>
                </c:pt>
                <c:pt idx="1653">
                  <c:v>2.6354166666666668E-2</c:v>
                </c:pt>
                <c:pt idx="1654">
                  <c:v>2.6354166666666668E-2</c:v>
                </c:pt>
                <c:pt idx="1655">
                  <c:v>2.6354166666666668E-2</c:v>
                </c:pt>
                <c:pt idx="1656">
                  <c:v>2.6377314814814815E-2</c:v>
                </c:pt>
                <c:pt idx="1657">
                  <c:v>2.6377314814814815E-2</c:v>
                </c:pt>
                <c:pt idx="1658">
                  <c:v>2.6377314814814815E-2</c:v>
                </c:pt>
                <c:pt idx="1659">
                  <c:v>2.6400462962962962E-2</c:v>
                </c:pt>
                <c:pt idx="1660">
                  <c:v>2.642361111111111E-2</c:v>
                </c:pt>
                <c:pt idx="1661">
                  <c:v>2.6435185185185187E-2</c:v>
                </c:pt>
                <c:pt idx="1662">
                  <c:v>2.6446759259259264E-2</c:v>
                </c:pt>
                <c:pt idx="1663">
                  <c:v>2.6458333333333334E-2</c:v>
                </c:pt>
                <c:pt idx="1664">
                  <c:v>2.6458333333333334E-2</c:v>
                </c:pt>
                <c:pt idx="1665">
                  <c:v>2.6458333333333334E-2</c:v>
                </c:pt>
                <c:pt idx="1666">
                  <c:v>2.6458333333333334E-2</c:v>
                </c:pt>
                <c:pt idx="1667">
                  <c:v>2.6481481481481481E-2</c:v>
                </c:pt>
                <c:pt idx="1668">
                  <c:v>2.6481481481481481E-2</c:v>
                </c:pt>
                <c:pt idx="1669">
                  <c:v>2.6493055555555558E-2</c:v>
                </c:pt>
                <c:pt idx="1670">
                  <c:v>2.6493055555555558E-2</c:v>
                </c:pt>
                <c:pt idx="1671">
                  <c:v>2.6516203703703698E-2</c:v>
                </c:pt>
                <c:pt idx="1672">
                  <c:v>2.6516203703703698E-2</c:v>
                </c:pt>
                <c:pt idx="1673">
                  <c:v>2.6527777777777779E-2</c:v>
                </c:pt>
                <c:pt idx="1674">
                  <c:v>2.6527777777777779E-2</c:v>
                </c:pt>
                <c:pt idx="1675">
                  <c:v>2.6527777777777779E-2</c:v>
                </c:pt>
                <c:pt idx="1676">
                  <c:v>2.6539351851851852E-2</c:v>
                </c:pt>
                <c:pt idx="1677">
                  <c:v>2.6539351851851852E-2</c:v>
                </c:pt>
                <c:pt idx="1678">
                  <c:v>2.6550925925925926E-2</c:v>
                </c:pt>
                <c:pt idx="1679">
                  <c:v>2.6585648148148146E-2</c:v>
                </c:pt>
                <c:pt idx="1680">
                  <c:v>2.6585648148148146E-2</c:v>
                </c:pt>
                <c:pt idx="1681">
                  <c:v>2.6620370370370374E-2</c:v>
                </c:pt>
                <c:pt idx="1682">
                  <c:v>2.6655092592592591E-2</c:v>
                </c:pt>
                <c:pt idx="1683">
                  <c:v>2.6655092592592591E-2</c:v>
                </c:pt>
                <c:pt idx="1684">
                  <c:v>2.6655092592592591E-2</c:v>
                </c:pt>
                <c:pt idx="1685">
                  <c:v>2.6666666666666668E-2</c:v>
                </c:pt>
                <c:pt idx="1686">
                  <c:v>2.6666666666666668E-2</c:v>
                </c:pt>
                <c:pt idx="1687">
                  <c:v>2.6689814814814816E-2</c:v>
                </c:pt>
                <c:pt idx="1688">
                  <c:v>2.6689814814814816E-2</c:v>
                </c:pt>
                <c:pt idx="1689">
                  <c:v>2.6701388888888889E-2</c:v>
                </c:pt>
                <c:pt idx="1690">
                  <c:v>2.6712962962962966E-2</c:v>
                </c:pt>
                <c:pt idx="1691">
                  <c:v>2.6712962962962966E-2</c:v>
                </c:pt>
                <c:pt idx="1692">
                  <c:v>2.6712962962962966E-2</c:v>
                </c:pt>
                <c:pt idx="1693">
                  <c:v>2.6724537037037036E-2</c:v>
                </c:pt>
                <c:pt idx="1694">
                  <c:v>2.6736111111111113E-2</c:v>
                </c:pt>
                <c:pt idx="1695">
                  <c:v>2.6736111111111113E-2</c:v>
                </c:pt>
                <c:pt idx="1696">
                  <c:v>2.6747685185185183E-2</c:v>
                </c:pt>
                <c:pt idx="1697">
                  <c:v>2.6747685185185183E-2</c:v>
                </c:pt>
                <c:pt idx="1698">
                  <c:v>2.6759259259259257E-2</c:v>
                </c:pt>
                <c:pt idx="1699">
                  <c:v>2.6770833333333331E-2</c:v>
                </c:pt>
                <c:pt idx="1700">
                  <c:v>2.6770833333333331E-2</c:v>
                </c:pt>
                <c:pt idx="1701">
                  <c:v>2.6782407407407408E-2</c:v>
                </c:pt>
                <c:pt idx="1702">
                  <c:v>2.6782407407407408E-2</c:v>
                </c:pt>
                <c:pt idx="1703">
                  <c:v>2.6793981481481485E-2</c:v>
                </c:pt>
                <c:pt idx="1704">
                  <c:v>2.6805555555555555E-2</c:v>
                </c:pt>
                <c:pt idx="1705">
                  <c:v>2.6817129629629632E-2</c:v>
                </c:pt>
                <c:pt idx="1706">
                  <c:v>2.6817129629629632E-2</c:v>
                </c:pt>
                <c:pt idx="1707">
                  <c:v>2.6828703703703702E-2</c:v>
                </c:pt>
                <c:pt idx="1708">
                  <c:v>2.6840277777777779E-2</c:v>
                </c:pt>
                <c:pt idx="1709">
                  <c:v>2.6851851851851849E-2</c:v>
                </c:pt>
                <c:pt idx="1710">
                  <c:v>2.6851851851851849E-2</c:v>
                </c:pt>
                <c:pt idx="1711">
                  <c:v>2.6863425925925926E-2</c:v>
                </c:pt>
                <c:pt idx="1712">
                  <c:v>2.6863425925925926E-2</c:v>
                </c:pt>
                <c:pt idx="1713">
                  <c:v>2.6875E-2</c:v>
                </c:pt>
                <c:pt idx="1714">
                  <c:v>2.6875E-2</c:v>
                </c:pt>
                <c:pt idx="1715">
                  <c:v>2.6886574074074077E-2</c:v>
                </c:pt>
                <c:pt idx="1716">
                  <c:v>2.6886574074074077E-2</c:v>
                </c:pt>
                <c:pt idx="1717">
                  <c:v>2.6898148148148147E-2</c:v>
                </c:pt>
                <c:pt idx="1718">
                  <c:v>2.6898148148148147E-2</c:v>
                </c:pt>
                <c:pt idx="1719">
                  <c:v>2.6898148148148147E-2</c:v>
                </c:pt>
                <c:pt idx="1720">
                  <c:v>2.6909722222222224E-2</c:v>
                </c:pt>
                <c:pt idx="1721">
                  <c:v>2.6909722222222224E-2</c:v>
                </c:pt>
                <c:pt idx="1722">
                  <c:v>2.6909722222222224E-2</c:v>
                </c:pt>
                <c:pt idx="1723">
                  <c:v>2.6909722222222224E-2</c:v>
                </c:pt>
                <c:pt idx="1724">
                  <c:v>2.6921296296296294E-2</c:v>
                </c:pt>
                <c:pt idx="1725">
                  <c:v>2.6944444444444441E-2</c:v>
                </c:pt>
                <c:pt idx="1726">
                  <c:v>2.6944444444444441E-2</c:v>
                </c:pt>
                <c:pt idx="1727">
                  <c:v>2.6944444444444441E-2</c:v>
                </c:pt>
                <c:pt idx="1728">
                  <c:v>2.6956018518518522E-2</c:v>
                </c:pt>
                <c:pt idx="1729">
                  <c:v>2.6956018518518522E-2</c:v>
                </c:pt>
                <c:pt idx="1730">
                  <c:v>2.6956018518518522E-2</c:v>
                </c:pt>
                <c:pt idx="1731">
                  <c:v>2.6967592592592595E-2</c:v>
                </c:pt>
                <c:pt idx="1732">
                  <c:v>2.6979166666666669E-2</c:v>
                </c:pt>
                <c:pt idx="1733">
                  <c:v>2.6979166666666669E-2</c:v>
                </c:pt>
                <c:pt idx="1734">
                  <c:v>2.6990740740740742E-2</c:v>
                </c:pt>
                <c:pt idx="1735">
                  <c:v>2.704861111111111E-2</c:v>
                </c:pt>
                <c:pt idx="1736">
                  <c:v>2.704861111111111E-2</c:v>
                </c:pt>
                <c:pt idx="1737">
                  <c:v>2.704861111111111E-2</c:v>
                </c:pt>
                <c:pt idx="1738">
                  <c:v>2.7060185185185187E-2</c:v>
                </c:pt>
                <c:pt idx="1739">
                  <c:v>2.7071759259259257E-2</c:v>
                </c:pt>
                <c:pt idx="1740">
                  <c:v>2.7071759259259257E-2</c:v>
                </c:pt>
                <c:pt idx="1741">
                  <c:v>2.7094907407407404E-2</c:v>
                </c:pt>
                <c:pt idx="1742">
                  <c:v>2.7118055555555552E-2</c:v>
                </c:pt>
                <c:pt idx="1743">
                  <c:v>2.7129629629629632E-2</c:v>
                </c:pt>
                <c:pt idx="1744">
                  <c:v>2.7129629629629632E-2</c:v>
                </c:pt>
                <c:pt idx="1745">
                  <c:v>2.7141203703703706E-2</c:v>
                </c:pt>
                <c:pt idx="1746">
                  <c:v>2.7141203703703706E-2</c:v>
                </c:pt>
                <c:pt idx="1747">
                  <c:v>2.7152777777777779E-2</c:v>
                </c:pt>
                <c:pt idx="1748">
                  <c:v>2.7175925925925926E-2</c:v>
                </c:pt>
                <c:pt idx="1749">
                  <c:v>2.7175925925925926E-2</c:v>
                </c:pt>
                <c:pt idx="1750">
                  <c:v>2.71875E-2</c:v>
                </c:pt>
                <c:pt idx="1751">
                  <c:v>2.7199074074074073E-2</c:v>
                </c:pt>
                <c:pt idx="1752">
                  <c:v>2.7199074074074073E-2</c:v>
                </c:pt>
                <c:pt idx="1753">
                  <c:v>2.7210648148148147E-2</c:v>
                </c:pt>
                <c:pt idx="1754">
                  <c:v>2.7222222222222228E-2</c:v>
                </c:pt>
                <c:pt idx="1755">
                  <c:v>2.7233796296296298E-2</c:v>
                </c:pt>
                <c:pt idx="1756">
                  <c:v>2.7245370370370368E-2</c:v>
                </c:pt>
                <c:pt idx="1757">
                  <c:v>2.7256944444444445E-2</c:v>
                </c:pt>
                <c:pt idx="1758">
                  <c:v>2.7256944444444445E-2</c:v>
                </c:pt>
                <c:pt idx="1759">
                  <c:v>2.7256944444444445E-2</c:v>
                </c:pt>
                <c:pt idx="1760">
                  <c:v>2.7280092592592592E-2</c:v>
                </c:pt>
                <c:pt idx="1761">
                  <c:v>2.7291666666666662E-2</c:v>
                </c:pt>
                <c:pt idx="1762">
                  <c:v>2.7291666666666662E-2</c:v>
                </c:pt>
                <c:pt idx="1763">
                  <c:v>2.7314814814814816E-2</c:v>
                </c:pt>
                <c:pt idx="1764">
                  <c:v>2.7314814814814816E-2</c:v>
                </c:pt>
                <c:pt idx="1765">
                  <c:v>2.732638888888889E-2</c:v>
                </c:pt>
                <c:pt idx="1766">
                  <c:v>2.736111111111111E-2</c:v>
                </c:pt>
                <c:pt idx="1767">
                  <c:v>2.736111111111111E-2</c:v>
                </c:pt>
                <c:pt idx="1768">
                  <c:v>2.736111111111111E-2</c:v>
                </c:pt>
                <c:pt idx="1769">
                  <c:v>2.736111111111111E-2</c:v>
                </c:pt>
                <c:pt idx="1770">
                  <c:v>2.736111111111111E-2</c:v>
                </c:pt>
                <c:pt idx="1771">
                  <c:v>2.7372685185185184E-2</c:v>
                </c:pt>
                <c:pt idx="1772">
                  <c:v>2.7372685185185184E-2</c:v>
                </c:pt>
                <c:pt idx="1773">
                  <c:v>2.7372685185185184E-2</c:v>
                </c:pt>
                <c:pt idx="1774">
                  <c:v>2.7384259259259257E-2</c:v>
                </c:pt>
                <c:pt idx="1775">
                  <c:v>2.7395833333333338E-2</c:v>
                </c:pt>
                <c:pt idx="1776">
                  <c:v>2.7407407407407408E-2</c:v>
                </c:pt>
                <c:pt idx="1777">
                  <c:v>2.7407407407407408E-2</c:v>
                </c:pt>
                <c:pt idx="1778">
                  <c:v>2.7407407407407408E-2</c:v>
                </c:pt>
                <c:pt idx="1779">
                  <c:v>2.7430555555555555E-2</c:v>
                </c:pt>
                <c:pt idx="1780">
                  <c:v>2.7430555555555555E-2</c:v>
                </c:pt>
                <c:pt idx="1781">
                  <c:v>2.7430555555555555E-2</c:v>
                </c:pt>
                <c:pt idx="1782">
                  <c:v>2.7430555555555555E-2</c:v>
                </c:pt>
                <c:pt idx="1783">
                  <c:v>2.7430555555555555E-2</c:v>
                </c:pt>
                <c:pt idx="1784">
                  <c:v>2.7442129629629632E-2</c:v>
                </c:pt>
                <c:pt idx="1785">
                  <c:v>2.7453703703703702E-2</c:v>
                </c:pt>
                <c:pt idx="1786">
                  <c:v>2.7453703703703702E-2</c:v>
                </c:pt>
                <c:pt idx="1787">
                  <c:v>2.7465277777777772E-2</c:v>
                </c:pt>
                <c:pt idx="1788">
                  <c:v>2.7511574074074074E-2</c:v>
                </c:pt>
                <c:pt idx="1789">
                  <c:v>2.7511574074074074E-2</c:v>
                </c:pt>
                <c:pt idx="1790">
                  <c:v>2.7511574074074074E-2</c:v>
                </c:pt>
                <c:pt idx="1791">
                  <c:v>2.7523148148148147E-2</c:v>
                </c:pt>
                <c:pt idx="1792">
                  <c:v>2.7534722222222221E-2</c:v>
                </c:pt>
                <c:pt idx="1793">
                  <c:v>2.7546296296296294E-2</c:v>
                </c:pt>
                <c:pt idx="1794">
                  <c:v>2.7546296296296294E-2</c:v>
                </c:pt>
                <c:pt idx="1795">
                  <c:v>2.7569444444444448E-2</c:v>
                </c:pt>
                <c:pt idx="1796">
                  <c:v>2.7581018518518519E-2</c:v>
                </c:pt>
                <c:pt idx="1797">
                  <c:v>2.7592592592592596E-2</c:v>
                </c:pt>
                <c:pt idx="1798">
                  <c:v>2.7592592592592596E-2</c:v>
                </c:pt>
                <c:pt idx="1799">
                  <c:v>2.7604166666666666E-2</c:v>
                </c:pt>
                <c:pt idx="1800">
                  <c:v>2.7604166666666666E-2</c:v>
                </c:pt>
                <c:pt idx="1801">
                  <c:v>2.7615740740740743E-2</c:v>
                </c:pt>
                <c:pt idx="1802">
                  <c:v>2.7615740740740743E-2</c:v>
                </c:pt>
                <c:pt idx="1803">
                  <c:v>2.763888888888889E-2</c:v>
                </c:pt>
                <c:pt idx="1804">
                  <c:v>2.7650462962962963E-2</c:v>
                </c:pt>
                <c:pt idx="1805">
                  <c:v>2.7650462962962963E-2</c:v>
                </c:pt>
                <c:pt idx="1806">
                  <c:v>2.7673611111111111E-2</c:v>
                </c:pt>
                <c:pt idx="1807">
                  <c:v>2.7696759259259258E-2</c:v>
                </c:pt>
                <c:pt idx="1808">
                  <c:v>2.7708333333333331E-2</c:v>
                </c:pt>
                <c:pt idx="1809">
                  <c:v>2.7708333333333331E-2</c:v>
                </c:pt>
                <c:pt idx="1810">
                  <c:v>2.7719907407407405E-2</c:v>
                </c:pt>
                <c:pt idx="1811">
                  <c:v>2.7731481481481478E-2</c:v>
                </c:pt>
                <c:pt idx="1812">
                  <c:v>2.7731481481481478E-2</c:v>
                </c:pt>
                <c:pt idx="1813">
                  <c:v>2.7754629629629629E-2</c:v>
                </c:pt>
                <c:pt idx="1814">
                  <c:v>2.7766203703703706E-2</c:v>
                </c:pt>
                <c:pt idx="1815">
                  <c:v>2.7766203703703706E-2</c:v>
                </c:pt>
                <c:pt idx="1816">
                  <c:v>2.7766203703703706E-2</c:v>
                </c:pt>
                <c:pt idx="1817">
                  <c:v>2.7777777777777776E-2</c:v>
                </c:pt>
                <c:pt idx="1818">
                  <c:v>2.7789351851851853E-2</c:v>
                </c:pt>
                <c:pt idx="1819">
                  <c:v>2.7789351851851853E-2</c:v>
                </c:pt>
                <c:pt idx="1820">
                  <c:v>2.78125E-2</c:v>
                </c:pt>
                <c:pt idx="1821">
                  <c:v>2.7835648148148151E-2</c:v>
                </c:pt>
                <c:pt idx="1822">
                  <c:v>2.7835648148148151E-2</c:v>
                </c:pt>
                <c:pt idx="1823">
                  <c:v>2.7847222222222221E-2</c:v>
                </c:pt>
                <c:pt idx="1824">
                  <c:v>2.7847222222222221E-2</c:v>
                </c:pt>
                <c:pt idx="1825">
                  <c:v>2.7858796296296298E-2</c:v>
                </c:pt>
                <c:pt idx="1826">
                  <c:v>2.7858796296296298E-2</c:v>
                </c:pt>
                <c:pt idx="1827">
                  <c:v>2.7858796296296298E-2</c:v>
                </c:pt>
                <c:pt idx="1828">
                  <c:v>2.7881944444444445E-2</c:v>
                </c:pt>
                <c:pt idx="1829">
                  <c:v>2.7881944444444445E-2</c:v>
                </c:pt>
                <c:pt idx="1830">
                  <c:v>2.7905092592592592E-2</c:v>
                </c:pt>
                <c:pt idx="1831">
                  <c:v>2.7905092592592592E-2</c:v>
                </c:pt>
                <c:pt idx="1832">
                  <c:v>2.7905092592592592E-2</c:v>
                </c:pt>
                <c:pt idx="1833">
                  <c:v>2.7916666666666669E-2</c:v>
                </c:pt>
                <c:pt idx="1834">
                  <c:v>2.7916666666666669E-2</c:v>
                </c:pt>
                <c:pt idx="1835">
                  <c:v>2.7928240740740743E-2</c:v>
                </c:pt>
                <c:pt idx="1836">
                  <c:v>2.7939814814814817E-2</c:v>
                </c:pt>
                <c:pt idx="1837">
                  <c:v>2.7962962962962964E-2</c:v>
                </c:pt>
                <c:pt idx="1838">
                  <c:v>2.7962962962962964E-2</c:v>
                </c:pt>
                <c:pt idx="1839">
                  <c:v>2.7974537037037034E-2</c:v>
                </c:pt>
                <c:pt idx="1840">
                  <c:v>2.7986111111111111E-2</c:v>
                </c:pt>
                <c:pt idx="1841">
                  <c:v>2.7997685185185184E-2</c:v>
                </c:pt>
                <c:pt idx="1842">
                  <c:v>2.7997685185185184E-2</c:v>
                </c:pt>
                <c:pt idx="1843">
                  <c:v>2.7997685185185184E-2</c:v>
                </c:pt>
                <c:pt idx="1844">
                  <c:v>2.7997685185185184E-2</c:v>
                </c:pt>
                <c:pt idx="1845">
                  <c:v>2.8020833333333332E-2</c:v>
                </c:pt>
                <c:pt idx="1846">
                  <c:v>2.8020833333333332E-2</c:v>
                </c:pt>
                <c:pt idx="1847">
                  <c:v>2.8020833333333332E-2</c:v>
                </c:pt>
                <c:pt idx="1848">
                  <c:v>2.8043981481481479E-2</c:v>
                </c:pt>
                <c:pt idx="1849">
                  <c:v>2.8067129629629626E-2</c:v>
                </c:pt>
                <c:pt idx="1850">
                  <c:v>2.8067129629629626E-2</c:v>
                </c:pt>
                <c:pt idx="1851">
                  <c:v>2.8078703703703703E-2</c:v>
                </c:pt>
                <c:pt idx="1852">
                  <c:v>2.8078703703703703E-2</c:v>
                </c:pt>
                <c:pt idx="1853">
                  <c:v>2.8078703703703703E-2</c:v>
                </c:pt>
                <c:pt idx="1854">
                  <c:v>2.8136574074074074E-2</c:v>
                </c:pt>
                <c:pt idx="1855">
                  <c:v>2.8136574074074074E-2</c:v>
                </c:pt>
                <c:pt idx="1856">
                  <c:v>2.8159722222222221E-2</c:v>
                </c:pt>
                <c:pt idx="1857">
                  <c:v>2.8159722222222221E-2</c:v>
                </c:pt>
                <c:pt idx="1858">
                  <c:v>2.8171296296296302E-2</c:v>
                </c:pt>
                <c:pt idx="1859">
                  <c:v>2.8182870370370372E-2</c:v>
                </c:pt>
                <c:pt idx="1860">
                  <c:v>2.8182870370370372E-2</c:v>
                </c:pt>
                <c:pt idx="1861">
                  <c:v>2.8206018518518519E-2</c:v>
                </c:pt>
                <c:pt idx="1862">
                  <c:v>2.8217592592592589E-2</c:v>
                </c:pt>
                <c:pt idx="1863">
                  <c:v>2.8217592592592589E-2</c:v>
                </c:pt>
                <c:pt idx="1864">
                  <c:v>2.8229166666666666E-2</c:v>
                </c:pt>
                <c:pt idx="1865">
                  <c:v>2.8229166666666666E-2</c:v>
                </c:pt>
                <c:pt idx="1866">
                  <c:v>2.8275462962962964E-2</c:v>
                </c:pt>
                <c:pt idx="1867">
                  <c:v>2.8310185185185185E-2</c:v>
                </c:pt>
                <c:pt idx="1868">
                  <c:v>2.8310185185185185E-2</c:v>
                </c:pt>
                <c:pt idx="1869">
                  <c:v>2.8310185185185185E-2</c:v>
                </c:pt>
                <c:pt idx="1870">
                  <c:v>2.8321759259259258E-2</c:v>
                </c:pt>
                <c:pt idx="1871">
                  <c:v>2.8333333333333332E-2</c:v>
                </c:pt>
                <c:pt idx="1872">
                  <c:v>2.8344907407407412E-2</c:v>
                </c:pt>
                <c:pt idx="1873">
                  <c:v>2.8356481481481483E-2</c:v>
                </c:pt>
                <c:pt idx="1874">
                  <c:v>2.836805555555556E-2</c:v>
                </c:pt>
                <c:pt idx="1875">
                  <c:v>2.837962962962963E-2</c:v>
                </c:pt>
                <c:pt idx="1876">
                  <c:v>2.8391203703703707E-2</c:v>
                </c:pt>
                <c:pt idx="1877">
                  <c:v>2.8402777777777777E-2</c:v>
                </c:pt>
                <c:pt idx="1878">
                  <c:v>2.8402777777777777E-2</c:v>
                </c:pt>
                <c:pt idx="1879">
                  <c:v>2.8414351851851847E-2</c:v>
                </c:pt>
                <c:pt idx="1880">
                  <c:v>2.8414351851851847E-2</c:v>
                </c:pt>
                <c:pt idx="1881">
                  <c:v>2.8437500000000001E-2</c:v>
                </c:pt>
                <c:pt idx="1882">
                  <c:v>2.8437500000000001E-2</c:v>
                </c:pt>
                <c:pt idx="1883">
                  <c:v>2.8437500000000001E-2</c:v>
                </c:pt>
                <c:pt idx="1884">
                  <c:v>2.8449074074074075E-2</c:v>
                </c:pt>
                <c:pt idx="1885">
                  <c:v>2.8460648148148148E-2</c:v>
                </c:pt>
                <c:pt idx="1886">
                  <c:v>2.8460648148148148E-2</c:v>
                </c:pt>
                <c:pt idx="1887">
                  <c:v>2.8472222222222222E-2</c:v>
                </c:pt>
                <c:pt idx="1888">
                  <c:v>2.8472222222222222E-2</c:v>
                </c:pt>
                <c:pt idx="1889">
                  <c:v>2.8483796296296295E-2</c:v>
                </c:pt>
                <c:pt idx="1890">
                  <c:v>2.8506944444444442E-2</c:v>
                </c:pt>
                <c:pt idx="1891">
                  <c:v>2.8506944444444442E-2</c:v>
                </c:pt>
                <c:pt idx="1892">
                  <c:v>2.8530092592592593E-2</c:v>
                </c:pt>
                <c:pt idx="1893">
                  <c:v>2.855324074074074E-2</c:v>
                </c:pt>
                <c:pt idx="1894">
                  <c:v>2.855324074074074E-2</c:v>
                </c:pt>
                <c:pt idx="1895">
                  <c:v>2.855324074074074E-2</c:v>
                </c:pt>
                <c:pt idx="1896">
                  <c:v>2.855324074074074E-2</c:v>
                </c:pt>
                <c:pt idx="1897">
                  <c:v>2.8564814814814817E-2</c:v>
                </c:pt>
                <c:pt idx="1898">
                  <c:v>2.8576388888888887E-2</c:v>
                </c:pt>
                <c:pt idx="1899">
                  <c:v>2.8599537037037034E-2</c:v>
                </c:pt>
                <c:pt idx="1900">
                  <c:v>2.8611111111111115E-2</c:v>
                </c:pt>
                <c:pt idx="1901">
                  <c:v>2.8622685185185185E-2</c:v>
                </c:pt>
                <c:pt idx="1902">
                  <c:v>2.8645833333333332E-2</c:v>
                </c:pt>
                <c:pt idx="1903">
                  <c:v>2.8645833333333332E-2</c:v>
                </c:pt>
                <c:pt idx="1904">
                  <c:v>2.8645833333333332E-2</c:v>
                </c:pt>
                <c:pt idx="1905">
                  <c:v>2.8645833333333332E-2</c:v>
                </c:pt>
                <c:pt idx="1906">
                  <c:v>2.8657407407407406E-2</c:v>
                </c:pt>
                <c:pt idx="1907">
                  <c:v>2.8657407407407406E-2</c:v>
                </c:pt>
                <c:pt idx="1908">
                  <c:v>2.8657407407407406E-2</c:v>
                </c:pt>
                <c:pt idx="1909">
                  <c:v>2.8657407407407406E-2</c:v>
                </c:pt>
                <c:pt idx="1910">
                  <c:v>2.8668981481481479E-2</c:v>
                </c:pt>
                <c:pt idx="1911">
                  <c:v>2.8668981481481479E-2</c:v>
                </c:pt>
                <c:pt idx="1912">
                  <c:v>2.8668981481481479E-2</c:v>
                </c:pt>
                <c:pt idx="1913">
                  <c:v>2.8680555555555553E-2</c:v>
                </c:pt>
                <c:pt idx="1914">
                  <c:v>2.8692129629629633E-2</c:v>
                </c:pt>
                <c:pt idx="1915">
                  <c:v>2.8692129629629633E-2</c:v>
                </c:pt>
                <c:pt idx="1916">
                  <c:v>2.8715277777777781E-2</c:v>
                </c:pt>
                <c:pt idx="1917">
                  <c:v>2.8715277777777781E-2</c:v>
                </c:pt>
                <c:pt idx="1918">
                  <c:v>2.8738425925925928E-2</c:v>
                </c:pt>
                <c:pt idx="1919">
                  <c:v>2.8738425925925928E-2</c:v>
                </c:pt>
                <c:pt idx="1920">
                  <c:v>2.8738425925925928E-2</c:v>
                </c:pt>
                <c:pt idx="1921">
                  <c:v>2.8738425925925928E-2</c:v>
                </c:pt>
                <c:pt idx="1922">
                  <c:v>2.8749999999999998E-2</c:v>
                </c:pt>
                <c:pt idx="1923">
                  <c:v>2.8761574074074075E-2</c:v>
                </c:pt>
                <c:pt idx="1924">
                  <c:v>2.8784722222222225E-2</c:v>
                </c:pt>
                <c:pt idx="1925">
                  <c:v>2.8807870370370373E-2</c:v>
                </c:pt>
                <c:pt idx="1926">
                  <c:v>2.8819444444444443E-2</c:v>
                </c:pt>
                <c:pt idx="1927">
                  <c:v>2.8819444444444443E-2</c:v>
                </c:pt>
                <c:pt idx="1928">
                  <c:v>2.883101851851852E-2</c:v>
                </c:pt>
                <c:pt idx="1929">
                  <c:v>2.884259259259259E-2</c:v>
                </c:pt>
                <c:pt idx="1930">
                  <c:v>2.8865740740740744E-2</c:v>
                </c:pt>
                <c:pt idx="1931">
                  <c:v>2.8877314814814817E-2</c:v>
                </c:pt>
                <c:pt idx="1932">
                  <c:v>2.8888888888888891E-2</c:v>
                </c:pt>
                <c:pt idx="1933">
                  <c:v>2.8900462962962961E-2</c:v>
                </c:pt>
                <c:pt idx="1934">
                  <c:v>2.8900462962962961E-2</c:v>
                </c:pt>
                <c:pt idx="1935">
                  <c:v>2.8900462962962961E-2</c:v>
                </c:pt>
                <c:pt idx="1936">
                  <c:v>2.8912037037037038E-2</c:v>
                </c:pt>
                <c:pt idx="1937">
                  <c:v>2.8912037037037038E-2</c:v>
                </c:pt>
                <c:pt idx="1938">
                  <c:v>2.8923611111111108E-2</c:v>
                </c:pt>
                <c:pt idx="1939">
                  <c:v>2.8923611111111108E-2</c:v>
                </c:pt>
                <c:pt idx="1940">
                  <c:v>2.8946759259259255E-2</c:v>
                </c:pt>
                <c:pt idx="1941">
                  <c:v>2.8946759259259255E-2</c:v>
                </c:pt>
                <c:pt idx="1942">
                  <c:v>2.8946759259259255E-2</c:v>
                </c:pt>
                <c:pt idx="1943">
                  <c:v>2.8946759259259255E-2</c:v>
                </c:pt>
                <c:pt idx="1944">
                  <c:v>2.8958333333333336E-2</c:v>
                </c:pt>
                <c:pt idx="1945">
                  <c:v>2.8958333333333336E-2</c:v>
                </c:pt>
                <c:pt idx="1946">
                  <c:v>2.8958333333333336E-2</c:v>
                </c:pt>
                <c:pt idx="1947">
                  <c:v>2.8981481481481483E-2</c:v>
                </c:pt>
                <c:pt idx="1948">
                  <c:v>2.8981481481481483E-2</c:v>
                </c:pt>
                <c:pt idx="1949">
                  <c:v>2.8993055555555553E-2</c:v>
                </c:pt>
                <c:pt idx="1950">
                  <c:v>2.900462962962963E-2</c:v>
                </c:pt>
                <c:pt idx="1951">
                  <c:v>2.900462962962963E-2</c:v>
                </c:pt>
                <c:pt idx="1952">
                  <c:v>2.90162037037037E-2</c:v>
                </c:pt>
                <c:pt idx="1953">
                  <c:v>2.9027777777777777E-2</c:v>
                </c:pt>
                <c:pt idx="1954">
                  <c:v>2.9050925925925928E-2</c:v>
                </c:pt>
                <c:pt idx="1955">
                  <c:v>2.9050925925925928E-2</c:v>
                </c:pt>
                <c:pt idx="1956">
                  <c:v>2.9062500000000002E-2</c:v>
                </c:pt>
                <c:pt idx="1957">
                  <c:v>2.9074074074074075E-2</c:v>
                </c:pt>
                <c:pt idx="1958">
                  <c:v>2.9074074074074075E-2</c:v>
                </c:pt>
                <c:pt idx="1959">
                  <c:v>2.9097222222222222E-2</c:v>
                </c:pt>
                <c:pt idx="1960">
                  <c:v>2.9097222222222222E-2</c:v>
                </c:pt>
                <c:pt idx="1961">
                  <c:v>2.9108796296296296E-2</c:v>
                </c:pt>
                <c:pt idx="1962">
                  <c:v>2.9108796296296296E-2</c:v>
                </c:pt>
                <c:pt idx="1963">
                  <c:v>2.9108796296296296E-2</c:v>
                </c:pt>
                <c:pt idx="1964">
                  <c:v>2.9120370370370366E-2</c:v>
                </c:pt>
                <c:pt idx="1965">
                  <c:v>2.9120370370370366E-2</c:v>
                </c:pt>
                <c:pt idx="1966">
                  <c:v>2.9120370370370366E-2</c:v>
                </c:pt>
                <c:pt idx="1967">
                  <c:v>2.9120370370370366E-2</c:v>
                </c:pt>
                <c:pt idx="1968">
                  <c:v>2.9120370370370366E-2</c:v>
                </c:pt>
                <c:pt idx="1969">
                  <c:v>2.9120370370370366E-2</c:v>
                </c:pt>
                <c:pt idx="1970">
                  <c:v>2.9143518518518517E-2</c:v>
                </c:pt>
                <c:pt idx="1971">
                  <c:v>2.9155092592592594E-2</c:v>
                </c:pt>
                <c:pt idx="1972">
                  <c:v>2.9166666666666664E-2</c:v>
                </c:pt>
                <c:pt idx="1973">
                  <c:v>2.9178240740740741E-2</c:v>
                </c:pt>
                <c:pt idx="1974">
                  <c:v>2.9189814814814811E-2</c:v>
                </c:pt>
                <c:pt idx="1975">
                  <c:v>2.9201388888888888E-2</c:v>
                </c:pt>
                <c:pt idx="1976">
                  <c:v>2.9201388888888888E-2</c:v>
                </c:pt>
                <c:pt idx="1977">
                  <c:v>2.9224537037037038E-2</c:v>
                </c:pt>
                <c:pt idx="1978">
                  <c:v>2.9236111111111112E-2</c:v>
                </c:pt>
                <c:pt idx="1979">
                  <c:v>2.9236111111111112E-2</c:v>
                </c:pt>
                <c:pt idx="1980">
                  <c:v>2.9247685185185186E-2</c:v>
                </c:pt>
                <c:pt idx="1981">
                  <c:v>2.9247685185185186E-2</c:v>
                </c:pt>
                <c:pt idx="1982">
                  <c:v>2.9259259259259259E-2</c:v>
                </c:pt>
                <c:pt idx="1983">
                  <c:v>2.9259259259259259E-2</c:v>
                </c:pt>
                <c:pt idx="1984">
                  <c:v>2.9270833333333333E-2</c:v>
                </c:pt>
                <c:pt idx="1985">
                  <c:v>2.9270833333333333E-2</c:v>
                </c:pt>
                <c:pt idx="1986">
                  <c:v>2.9270833333333333E-2</c:v>
                </c:pt>
                <c:pt idx="1987">
                  <c:v>2.929398148148148E-2</c:v>
                </c:pt>
                <c:pt idx="1988">
                  <c:v>2.929398148148148E-2</c:v>
                </c:pt>
                <c:pt idx="1989">
                  <c:v>2.9305555555555557E-2</c:v>
                </c:pt>
                <c:pt idx="1990">
                  <c:v>2.9305555555555557E-2</c:v>
                </c:pt>
                <c:pt idx="1991">
                  <c:v>2.9305555555555557E-2</c:v>
                </c:pt>
                <c:pt idx="1992">
                  <c:v>2.9305555555555557E-2</c:v>
                </c:pt>
                <c:pt idx="1993">
                  <c:v>2.9317129629629634E-2</c:v>
                </c:pt>
                <c:pt idx="1994">
                  <c:v>2.9317129629629634E-2</c:v>
                </c:pt>
                <c:pt idx="1995">
                  <c:v>2.9363425925925921E-2</c:v>
                </c:pt>
                <c:pt idx="1996">
                  <c:v>2.9363425925925921E-2</c:v>
                </c:pt>
                <c:pt idx="1997">
                  <c:v>2.9374999999999998E-2</c:v>
                </c:pt>
                <c:pt idx="1998">
                  <c:v>2.9374999999999998E-2</c:v>
                </c:pt>
                <c:pt idx="1999">
                  <c:v>2.9398148148148149E-2</c:v>
                </c:pt>
                <c:pt idx="2000">
                  <c:v>2.9409722222222223E-2</c:v>
                </c:pt>
                <c:pt idx="2001">
                  <c:v>2.9421296296296296E-2</c:v>
                </c:pt>
                <c:pt idx="2002">
                  <c:v>2.9421296296296296E-2</c:v>
                </c:pt>
                <c:pt idx="2003">
                  <c:v>2.9421296296296296E-2</c:v>
                </c:pt>
                <c:pt idx="2004">
                  <c:v>2.9421296296296296E-2</c:v>
                </c:pt>
                <c:pt idx="2005">
                  <c:v>2.9421296296296296E-2</c:v>
                </c:pt>
                <c:pt idx="2006">
                  <c:v>2.9421296296296296E-2</c:v>
                </c:pt>
                <c:pt idx="2007">
                  <c:v>2.943287037037037E-2</c:v>
                </c:pt>
                <c:pt idx="2008">
                  <c:v>2.9444444444444443E-2</c:v>
                </c:pt>
                <c:pt idx="2009">
                  <c:v>2.9479166666666667E-2</c:v>
                </c:pt>
                <c:pt idx="2010">
                  <c:v>2.9490740740740744E-2</c:v>
                </c:pt>
                <c:pt idx="2011">
                  <c:v>2.9490740740740744E-2</c:v>
                </c:pt>
                <c:pt idx="2012">
                  <c:v>2.9502314814814815E-2</c:v>
                </c:pt>
                <c:pt idx="2013">
                  <c:v>2.9513888888888892E-2</c:v>
                </c:pt>
                <c:pt idx="2014">
                  <c:v>2.9525462962962962E-2</c:v>
                </c:pt>
                <c:pt idx="2015">
                  <c:v>2.9525462962962962E-2</c:v>
                </c:pt>
                <c:pt idx="2016">
                  <c:v>2.9537037037037039E-2</c:v>
                </c:pt>
                <c:pt idx="2017">
                  <c:v>2.9548611111111109E-2</c:v>
                </c:pt>
                <c:pt idx="2018">
                  <c:v>2.9560185185185189E-2</c:v>
                </c:pt>
                <c:pt idx="2019">
                  <c:v>2.9560185185185189E-2</c:v>
                </c:pt>
                <c:pt idx="2020">
                  <c:v>2.9571759259259259E-2</c:v>
                </c:pt>
                <c:pt idx="2021">
                  <c:v>2.9571759259259259E-2</c:v>
                </c:pt>
                <c:pt idx="2022">
                  <c:v>2.9583333333333336E-2</c:v>
                </c:pt>
                <c:pt idx="2023">
                  <c:v>2.9594907407407407E-2</c:v>
                </c:pt>
                <c:pt idx="2024">
                  <c:v>2.9594907407407407E-2</c:v>
                </c:pt>
                <c:pt idx="2025">
                  <c:v>2.9594907407407407E-2</c:v>
                </c:pt>
                <c:pt idx="2026">
                  <c:v>2.960648148148148E-2</c:v>
                </c:pt>
                <c:pt idx="2027">
                  <c:v>2.960648148148148E-2</c:v>
                </c:pt>
                <c:pt idx="2028">
                  <c:v>2.9618055555555554E-2</c:v>
                </c:pt>
                <c:pt idx="2029">
                  <c:v>2.9629629629629627E-2</c:v>
                </c:pt>
                <c:pt idx="2030">
                  <c:v>2.9629629629629627E-2</c:v>
                </c:pt>
                <c:pt idx="2031">
                  <c:v>2.9641203703703701E-2</c:v>
                </c:pt>
                <c:pt idx="2032">
                  <c:v>2.9652777777777778E-2</c:v>
                </c:pt>
                <c:pt idx="2033">
                  <c:v>2.9664351851851855E-2</c:v>
                </c:pt>
                <c:pt idx="2034">
                  <c:v>2.9675925925925925E-2</c:v>
                </c:pt>
                <c:pt idx="2035">
                  <c:v>2.9687500000000002E-2</c:v>
                </c:pt>
                <c:pt idx="2036">
                  <c:v>2.9699074074074072E-2</c:v>
                </c:pt>
                <c:pt idx="2037">
                  <c:v>2.9699074074074072E-2</c:v>
                </c:pt>
                <c:pt idx="2038">
                  <c:v>2.9699074074074072E-2</c:v>
                </c:pt>
                <c:pt idx="2039">
                  <c:v>2.9699074074074072E-2</c:v>
                </c:pt>
                <c:pt idx="2040">
                  <c:v>2.9699074074074072E-2</c:v>
                </c:pt>
                <c:pt idx="2041">
                  <c:v>2.9699074074074072E-2</c:v>
                </c:pt>
                <c:pt idx="2042">
                  <c:v>2.9722222222222219E-2</c:v>
                </c:pt>
                <c:pt idx="2043">
                  <c:v>2.9722222222222219E-2</c:v>
                </c:pt>
                <c:pt idx="2044">
                  <c:v>2.97337962962963E-2</c:v>
                </c:pt>
                <c:pt idx="2045">
                  <c:v>2.97337962962963E-2</c:v>
                </c:pt>
                <c:pt idx="2046">
                  <c:v>2.974537037037037E-2</c:v>
                </c:pt>
                <c:pt idx="2047">
                  <c:v>2.9756944444444447E-2</c:v>
                </c:pt>
                <c:pt idx="2048">
                  <c:v>2.9768518518518517E-2</c:v>
                </c:pt>
                <c:pt idx="2049">
                  <c:v>2.9780092592592594E-2</c:v>
                </c:pt>
                <c:pt idx="2050">
                  <c:v>2.9780092592592594E-2</c:v>
                </c:pt>
                <c:pt idx="2051">
                  <c:v>2.9791666666666664E-2</c:v>
                </c:pt>
                <c:pt idx="2052">
                  <c:v>2.9803240740740741E-2</c:v>
                </c:pt>
                <c:pt idx="2053">
                  <c:v>2.9803240740740741E-2</c:v>
                </c:pt>
                <c:pt idx="2054">
                  <c:v>2.9837962962962965E-2</c:v>
                </c:pt>
                <c:pt idx="2055">
                  <c:v>2.9837962962962965E-2</c:v>
                </c:pt>
                <c:pt idx="2056">
                  <c:v>2.9861111111111113E-2</c:v>
                </c:pt>
                <c:pt idx="2057">
                  <c:v>2.9861111111111113E-2</c:v>
                </c:pt>
                <c:pt idx="2058">
                  <c:v>2.9872685185185183E-2</c:v>
                </c:pt>
                <c:pt idx="2059">
                  <c:v>2.9872685185185183E-2</c:v>
                </c:pt>
                <c:pt idx="2060">
                  <c:v>2.988425925925926E-2</c:v>
                </c:pt>
                <c:pt idx="2061">
                  <c:v>2.989583333333333E-2</c:v>
                </c:pt>
                <c:pt idx="2062">
                  <c:v>2.990740740740741E-2</c:v>
                </c:pt>
                <c:pt idx="2063">
                  <c:v>2.990740740740741E-2</c:v>
                </c:pt>
                <c:pt idx="2064">
                  <c:v>2.991898148148148E-2</c:v>
                </c:pt>
                <c:pt idx="2065">
                  <c:v>2.991898148148148E-2</c:v>
                </c:pt>
                <c:pt idx="2066">
                  <c:v>2.9942129629629628E-2</c:v>
                </c:pt>
                <c:pt idx="2067">
                  <c:v>2.9942129629629628E-2</c:v>
                </c:pt>
                <c:pt idx="2068">
                  <c:v>2.9953703703703705E-2</c:v>
                </c:pt>
                <c:pt idx="2069">
                  <c:v>2.9953703703703705E-2</c:v>
                </c:pt>
                <c:pt idx="2070">
                  <c:v>2.9976851851851852E-2</c:v>
                </c:pt>
                <c:pt idx="2071">
                  <c:v>2.9976851851851852E-2</c:v>
                </c:pt>
                <c:pt idx="2072">
                  <c:v>2.9976851851851852E-2</c:v>
                </c:pt>
                <c:pt idx="2073">
                  <c:v>2.9988425925925922E-2</c:v>
                </c:pt>
                <c:pt idx="2074">
                  <c:v>2.9988425925925922E-2</c:v>
                </c:pt>
                <c:pt idx="2075">
                  <c:v>3.0000000000000002E-2</c:v>
                </c:pt>
                <c:pt idx="2076">
                  <c:v>3.0034722222222223E-2</c:v>
                </c:pt>
                <c:pt idx="2077">
                  <c:v>3.0034722222222223E-2</c:v>
                </c:pt>
                <c:pt idx="2078">
                  <c:v>3.0046296296296297E-2</c:v>
                </c:pt>
                <c:pt idx="2079">
                  <c:v>3.0046296296296297E-2</c:v>
                </c:pt>
                <c:pt idx="2080">
                  <c:v>3.006944444444444E-2</c:v>
                </c:pt>
                <c:pt idx="2081">
                  <c:v>3.0081018518518521E-2</c:v>
                </c:pt>
                <c:pt idx="2082">
                  <c:v>3.0092592592592591E-2</c:v>
                </c:pt>
                <c:pt idx="2083">
                  <c:v>3.0092592592592591E-2</c:v>
                </c:pt>
                <c:pt idx="2084">
                  <c:v>3.0092592592592591E-2</c:v>
                </c:pt>
                <c:pt idx="2085">
                  <c:v>3.0115740740740738E-2</c:v>
                </c:pt>
                <c:pt idx="2086">
                  <c:v>3.0127314814814815E-2</c:v>
                </c:pt>
                <c:pt idx="2087">
                  <c:v>3.0150462962962962E-2</c:v>
                </c:pt>
                <c:pt idx="2088">
                  <c:v>3.0162037037037032E-2</c:v>
                </c:pt>
                <c:pt idx="2089">
                  <c:v>3.0173611111111113E-2</c:v>
                </c:pt>
                <c:pt idx="2090">
                  <c:v>3.0173611111111113E-2</c:v>
                </c:pt>
                <c:pt idx="2091">
                  <c:v>3.0185185185185186E-2</c:v>
                </c:pt>
                <c:pt idx="2092">
                  <c:v>3.0208333333333334E-2</c:v>
                </c:pt>
                <c:pt idx="2093">
                  <c:v>3.0208333333333334E-2</c:v>
                </c:pt>
                <c:pt idx="2094">
                  <c:v>3.0208333333333334E-2</c:v>
                </c:pt>
                <c:pt idx="2095">
                  <c:v>3.0219907407407407E-2</c:v>
                </c:pt>
                <c:pt idx="2096">
                  <c:v>3.0219907407407407E-2</c:v>
                </c:pt>
                <c:pt idx="2097">
                  <c:v>3.0231481481481481E-2</c:v>
                </c:pt>
                <c:pt idx="2098">
                  <c:v>3.0243055555555554E-2</c:v>
                </c:pt>
                <c:pt idx="2099">
                  <c:v>3.0243055555555554E-2</c:v>
                </c:pt>
                <c:pt idx="2100">
                  <c:v>3.0254629629629631E-2</c:v>
                </c:pt>
                <c:pt idx="2101">
                  <c:v>3.0266203703703708E-2</c:v>
                </c:pt>
                <c:pt idx="2102">
                  <c:v>3.0277777777777778E-2</c:v>
                </c:pt>
                <c:pt idx="2103">
                  <c:v>3.0277777777777778E-2</c:v>
                </c:pt>
                <c:pt idx="2104">
                  <c:v>3.0277777777777778E-2</c:v>
                </c:pt>
                <c:pt idx="2105">
                  <c:v>3.0277777777777778E-2</c:v>
                </c:pt>
                <c:pt idx="2106">
                  <c:v>3.0289351851851855E-2</c:v>
                </c:pt>
                <c:pt idx="2107">
                  <c:v>3.0300925925925926E-2</c:v>
                </c:pt>
                <c:pt idx="2108">
                  <c:v>3.0300925925925926E-2</c:v>
                </c:pt>
                <c:pt idx="2109">
                  <c:v>3.0312499999999996E-2</c:v>
                </c:pt>
                <c:pt idx="2110">
                  <c:v>3.0335648148148143E-2</c:v>
                </c:pt>
                <c:pt idx="2111">
                  <c:v>3.0347222222222223E-2</c:v>
                </c:pt>
                <c:pt idx="2112">
                  <c:v>3.0347222222222223E-2</c:v>
                </c:pt>
                <c:pt idx="2113">
                  <c:v>3.0347222222222223E-2</c:v>
                </c:pt>
                <c:pt idx="2114">
                  <c:v>3.0358796296296297E-2</c:v>
                </c:pt>
                <c:pt idx="2115">
                  <c:v>3.0358796296296297E-2</c:v>
                </c:pt>
                <c:pt idx="2116">
                  <c:v>3.037037037037037E-2</c:v>
                </c:pt>
                <c:pt idx="2117">
                  <c:v>3.037037037037037E-2</c:v>
                </c:pt>
                <c:pt idx="2118">
                  <c:v>3.0381944444444444E-2</c:v>
                </c:pt>
                <c:pt idx="2119">
                  <c:v>3.0393518518518518E-2</c:v>
                </c:pt>
                <c:pt idx="2120">
                  <c:v>3.0393518518518518E-2</c:v>
                </c:pt>
                <c:pt idx="2121">
                  <c:v>3.0393518518518518E-2</c:v>
                </c:pt>
                <c:pt idx="2122">
                  <c:v>3.0393518518518518E-2</c:v>
                </c:pt>
                <c:pt idx="2123">
                  <c:v>3.0405092592592591E-2</c:v>
                </c:pt>
                <c:pt idx="2124">
                  <c:v>3.0428240740740742E-2</c:v>
                </c:pt>
                <c:pt idx="2125">
                  <c:v>3.0486111111111113E-2</c:v>
                </c:pt>
                <c:pt idx="2126">
                  <c:v>3.0520833333333334E-2</c:v>
                </c:pt>
                <c:pt idx="2127">
                  <c:v>3.0520833333333334E-2</c:v>
                </c:pt>
                <c:pt idx="2128">
                  <c:v>3.0520833333333334E-2</c:v>
                </c:pt>
                <c:pt idx="2129">
                  <c:v>3.0532407407407411E-2</c:v>
                </c:pt>
                <c:pt idx="2130">
                  <c:v>3.0555555555555555E-2</c:v>
                </c:pt>
                <c:pt idx="2131">
                  <c:v>3.0567129629629628E-2</c:v>
                </c:pt>
                <c:pt idx="2132">
                  <c:v>3.0578703703703702E-2</c:v>
                </c:pt>
                <c:pt idx="2133">
                  <c:v>3.0590277777777775E-2</c:v>
                </c:pt>
                <c:pt idx="2134">
                  <c:v>3.0601851851851852E-2</c:v>
                </c:pt>
                <c:pt idx="2135">
                  <c:v>3.0613425925925929E-2</c:v>
                </c:pt>
                <c:pt idx="2136">
                  <c:v>3.0624999999999999E-2</c:v>
                </c:pt>
                <c:pt idx="2137">
                  <c:v>3.0648148148148147E-2</c:v>
                </c:pt>
                <c:pt idx="2138">
                  <c:v>3.0659722222222224E-2</c:v>
                </c:pt>
                <c:pt idx="2139">
                  <c:v>3.0671296296296294E-2</c:v>
                </c:pt>
                <c:pt idx="2140">
                  <c:v>3.0682870370370371E-2</c:v>
                </c:pt>
                <c:pt idx="2141">
                  <c:v>3.0682870370370371E-2</c:v>
                </c:pt>
                <c:pt idx="2142">
                  <c:v>3.0694444444444444E-2</c:v>
                </c:pt>
                <c:pt idx="2143">
                  <c:v>3.0706018518518521E-2</c:v>
                </c:pt>
                <c:pt idx="2144">
                  <c:v>3.0729166666666669E-2</c:v>
                </c:pt>
                <c:pt idx="2145">
                  <c:v>3.0729166666666669E-2</c:v>
                </c:pt>
                <c:pt idx="2146">
                  <c:v>3.0729166666666669E-2</c:v>
                </c:pt>
                <c:pt idx="2147">
                  <c:v>3.0752314814814816E-2</c:v>
                </c:pt>
                <c:pt idx="2148">
                  <c:v>3.0763888888888886E-2</c:v>
                </c:pt>
                <c:pt idx="2149">
                  <c:v>3.0763888888888886E-2</c:v>
                </c:pt>
                <c:pt idx="2150">
                  <c:v>3.0775462962962966E-2</c:v>
                </c:pt>
                <c:pt idx="2151">
                  <c:v>3.079861111111111E-2</c:v>
                </c:pt>
                <c:pt idx="2152">
                  <c:v>3.0821759259259257E-2</c:v>
                </c:pt>
                <c:pt idx="2153">
                  <c:v>3.0821759259259257E-2</c:v>
                </c:pt>
                <c:pt idx="2154">
                  <c:v>3.0833333333333334E-2</c:v>
                </c:pt>
                <c:pt idx="2155">
                  <c:v>3.0844907407407404E-2</c:v>
                </c:pt>
                <c:pt idx="2156">
                  <c:v>3.0844907407407404E-2</c:v>
                </c:pt>
                <c:pt idx="2157">
                  <c:v>3.0856481481481481E-2</c:v>
                </c:pt>
                <c:pt idx="2158">
                  <c:v>3.0879629629629632E-2</c:v>
                </c:pt>
                <c:pt idx="2159">
                  <c:v>3.0902777777777779E-2</c:v>
                </c:pt>
                <c:pt idx="2160">
                  <c:v>3.0902777777777779E-2</c:v>
                </c:pt>
                <c:pt idx="2161">
                  <c:v>3.0902777777777779E-2</c:v>
                </c:pt>
                <c:pt idx="2162">
                  <c:v>3.0925925925925926E-2</c:v>
                </c:pt>
                <c:pt idx="2163">
                  <c:v>3.0937499999999996E-2</c:v>
                </c:pt>
                <c:pt idx="2164">
                  <c:v>3.0949074074074077E-2</c:v>
                </c:pt>
                <c:pt idx="2165">
                  <c:v>3.0949074074074077E-2</c:v>
                </c:pt>
                <c:pt idx="2166">
                  <c:v>3.0972222222222224E-2</c:v>
                </c:pt>
                <c:pt idx="2167">
                  <c:v>3.0972222222222224E-2</c:v>
                </c:pt>
                <c:pt idx="2168">
                  <c:v>3.0972222222222224E-2</c:v>
                </c:pt>
                <c:pt idx="2169">
                  <c:v>3.0983796296296297E-2</c:v>
                </c:pt>
                <c:pt idx="2170">
                  <c:v>3.0983796296296297E-2</c:v>
                </c:pt>
                <c:pt idx="2171">
                  <c:v>3.0995370370370371E-2</c:v>
                </c:pt>
                <c:pt idx="2172">
                  <c:v>3.1006944444444445E-2</c:v>
                </c:pt>
                <c:pt idx="2173">
                  <c:v>3.1018518518518515E-2</c:v>
                </c:pt>
                <c:pt idx="2174">
                  <c:v>3.1030092592592592E-2</c:v>
                </c:pt>
                <c:pt idx="2175">
                  <c:v>3.1030092592592592E-2</c:v>
                </c:pt>
                <c:pt idx="2176">
                  <c:v>3.1041666666666665E-2</c:v>
                </c:pt>
                <c:pt idx="2177">
                  <c:v>3.107638888888889E-2</c:v>
                </c:pt>
                <c:pt idx="2178">
                  <c:v>3.107638888888889E-2</c:v>
                </c:pt>
                <c:pt idx="2179">
                  <c:v>3.1111111111111107E-2</c:v>
                </c:pt>
                <c:pt idx="2180">
                  <c:v>3.1134259259259261E-2</c:v>
                </c:pt>
                <c:pt idx="2181">
                  <c:v>3.1145833333333334E-2</c:v>
                </c:pt>
                <c:pt idx="2182">
                  <c:v>3.1168981481481482E-2</c:v>
                </c:pt>
                <c:pt idx="2183">
                  <c:v>3.1168981481481482E-2</c:v>
                </c:pt>
                <c:pt idx="2184">
                  <c:v>3.1180555555555555E-2</c:v>
                </c:pt>
                <c:pt idx="2185">
                  <c:v>3.1180555555555555E-2</c:v>
                </c:pt>
                <c:pt idx="2186">
                  <c:v>3.1192129629629629E-2</c:v>
                </c:pt>
                <c:pt idx="2187">
                  <c:v>3.1192129629629629E-2</c:v>
                </c:pt>
                <c:pt idx="2188">
                  <c:v>3.1192129629629629E-2</c:v>
                </c:pt>
                <c:pt idx="2189">
                  <c:v>3.1226851851851853E-2</c:v>
                </c:pt>
                <c:pt idx="2190">
                  <c:v>3.123842592592593E-2</c:v>
                </c:pt>
                <c:pt idx="2191">
                  <c:v>3.125E-2</c:v>
                </c:pt>
                <c:pt idx="2192">
                  <c:v>3.1261574074074074E-2</c:v>
                </c:pt>
                <c:pt idx="2193">
                  <c:v>3.1284722222222221E-2</c:v>
                </c:pt>
                <c:pt idx="2194">
                  <c:v>3.1296296296296301E-2</c:v>
                </c:pt>
                <c:pt idx="2195">
                  <c:v>3.1307870370370368E-2</c:v>
                </c:pt>
                <c:pt idx="2196">
                  <c:v>3.1331018518518515E-2</c:v>
                </c:pt>
                <c:pt idx="2197">
                  <c:v>3.1354166666666662E-2</c:v>
                </c:pt>
                <c:pt idx="2198">
                  <c:v>3.1354166666666662E-2</c:v>
                </c:pt>
                <c:pt idx="2199">
                  <c:v>3.1354166666666662E-2</c:v>
                </c:pt>
                <c:pt idx="2200">
                  <c:v>3.1365740740740743E-2</c:v>
                </c:pt>
                <c:pt idx="2201">
                  <c:v>3.1377314814814809E-2</c:v>
                </c:pt>
                <c:pt idx="2202">
                  <c:v>3.1400462962962963E-2</c:v>
                </c:pt>
                <c:pt idx="2203">
                  <c:v>3.142361111111111E-2</c:v>
                </c:pt>
                <c:pt idx="2204">
                  <c:v>3.142361111111111E-2</c:v>
                </c:pt>
                <c:pt idx="2205">
                  <c:v>3.1435185185185184E-2</c:v>
                </c:pt>
                <c:pt idx="2206">
                  <c:v>3.1446759259259258E-2</c:v>
                </c:pt>
                <c:pt idx="2207">
                  <c:v>3.1458333333333331E-2</c:v>
                </c:pt>
                <c:pt idx="2208">
                  <c:v>3.1458333333333331E-2</c:v>
                </c:pt>
                <c:pt idx="2209">
                  <c:v>3.1469907407407412E-2</c:v>
                </c:pt>
                <c:pt idx="2210">
                  <c:v>3.1469907407407412E-2</c:v>
                </c:pt>
                <c:pt idx="2211">
                  <c:v>3.1469907407407412E-2</c:v>
                </c:pt>
                <c:pt idx="2212">
                  <c:v>3.1469907407407412E-2</c:v>
                </c:pt>
                <c:pt idx="2213">
                  <c:v>3.1469907407407412E-2</c:v>
                </c:pt>
                <c:pt idx="2214">
                  <c:v>3.1481481481481485E-2</c:v>
                </c:pt>
                <c:pt idx="2215">
                  <c:v>3.1493055555555559E-2</c:v>
                </c:pt>
                <c:pt idx="2216">
                  <c:v>3.1493055555555559E-2</c:v>
                </c:pt>
                <c:pt idx="2217">
                  <c:v>3.1493055555555559E-2</c:v>
                </c:pt>
                <c:pt idx="2218">
                  <c:v>3.1504629629629625E-2</c:v>
                </c:pt>
                <c:pt idx="2219">
                  <c:v>3.1504629629629625E-2</c:v>
                </c:pt>
                <c:pt idx="2220">
                  <c:v>3.1527777777777773E-2</c:v>
                </c:pt>
                <c:pt idx="2221">
                  <c:v>3.155092592592592E-2</c:v>
                </c:pt>
                <c:pt idx="2222">
                  <c:v>3.1574074074074074E-2</c:v>
                </c:pt>
                <c:pt idx="2223">
                  <c:v>3.1585648148148147E-2</c:v>
                </c:pt>
                <c:pt idx="2224">
                  <c:v>3.1597222222222221E-2</c:v>
                </c:pt>
                <c:pt idx="2225">
                  <c:v>3.1608796296296295E-2</c:v>
                </c:pt>
                <c:pt idx="2226">
                  <c:v>3.1608796296296295E-2</c:v>
                </c:pt>
                <c:pt idx="2227">
                  <c:v>3.1620370370370368E-2</c:v>
                </c:pt>
                <c:pt idx="2228">
                  <c:v>3.1620370370370368E-2</c:v>
                </c:pt>
                <c:pt idx="2229">
                  <c:v>3.1631944444444442E-2</c:v>
                </c:pt>
                <c:pt idx="2230">
                  <c:v>3.1631944444444442E-2</c:v>
                </c:pt>
                <c:pt idx="2231">
                  <c:v>3.1643518518518522E-2</c:v>
                </c:pt>
                <c:pt idx="2232">
                  <c:v>3.1643518518518522E-2</c:v>
                </c:pt>
                <c:pt idx="2233">
                  <c:v>3.1655092592592596E-2</c:v>
                </c:pt>
                <c:pt idx="2234">
                  <c:v>3.1666666666666669E-2</c:v>
                </c:pt>
                <c:pt idx="2235">
                  <c:v>3.1666666666666669E-2</c:v>
                </c:pt>
                <c:pt idx="2236">
                  <c:v>3.170138888888889E-2</c:v>
                </c:pt>
                <c:pt idx="2237">
                  <c:v>3.170138888888889E-2</c:v>
                </c:pt>
                <c:pt idx="2238">
                  <c:v>3.170138888888889E-2</c:v>
                </c:pt>
                <c:pt idx="2239">
                  <c:v>3.1712962962962964E-2</c:v>
                </c:pt>
                <c:pt idx="2240">
                  <c:v>3.1736111111111111E-2</c:v>
                </c:pt>
                <c:pt idx="2241">
                  <c:v>3.1747685185185184E-2</c:v>
                </c:pt>
                <c:pt idx="2242">
                  <c:v>3.1747685185185184E-2</c:v>
                </c:pt>
                <c:pt idx="2243">
                  <c:v>3.1747685185185184E-2</c:v>
                </c:pt>
                <c:pt idx="2244">
                  <c:v>3.1759259259259258E-2</c:v>
                </c:pt>
                <c:pt idx="2245">
                  <c:v>3.1782407407407405E-2</c:v>
                </c:pt>
                <c:pt idx="2246">
                  <c:v>3.1782407407407405E-2</c:v>
                </c:pt>
                <c:pt idx="2247">
                  <c:v>3.1793981481481479E-2</c:v>
                </c:pt>
                <c:pt idx="2248">
                  <c:v>3.1793981481481479E-2</c:v>
                </c:pt>
                <c:pt idx="2249">
                  <c:v>3.1817129629629633E-2</c:v>
                </c:pt>
                <c:pt idx="2250">
                  <c:v>3.1817129629629633E-2</c:v>
                </c:pt>
                <c:pt idx="2251">
                  <c:v>3.184027777777778E-2</c:v>
                </c:pt>
                <c:pt idx="2252">
                  <c:v>3.1851851851851853E-2</c:v>
                </c:pt>
                <c:pt idx="2253">
                  <c:v>3.1851851851851853E-2</c:v>
                </c:pt>
                <c:pt idx="2254">
                  <c:v>3.1863425925925927E-2</c:v>
                </c:pt>
                <c:pt idx="2255">
                  <c:v>3.1863425925925927E-2</c:v>
                </c:pt>
                <c:pt idx="2256">
                  <c:v>3.1863425925925927E-2</c:v>
                </c:pt>
                <c:pt idx="2257">
                  <c:v>3.1863425925925927E-2</c:v>
                </c:pt>
                <c:pt idx="2258">
                  <c:v>3.1886574074074074E-2</c:v>
                </c:pt>
                <c:pt idx="2259">
                  <c:v>3.1886574074074074E-2</c:v>
                </c:pt>
                <c:pt idx="2260">
                  <c:v>3.1886574074074074E-2</c:v>
                </c:pt>
                <c:pt idx="2261">
                  <c:v>3.1898148148148148E-2</c:v>
                </c:pt>
                <c:pt idx="2262">
                  <c:v>3.1921296296296302E-2</c:v>
                </c:pt>
                <c:pt idx="2263">
                  <c:v>3.1921296296296302E-2</c:v>
                </c:pt>
                <c:pt idx="2264">
                  <c:v>3.1932870370370368E-2</c:v>
                </c:pt>
                <c:pt idx="2265">
                  <c:v>3.1944444444444449E-2</c:v>
                </c:pt>
                <c:pt idx="2266">
                  <c:v>3.1956018518518516E-2</c:v>
                </c:pt>
                <c:pt idx="2267">
                  <c:v>3.1956018518518516E-2</c:v>
                </c:pt>
                <c:pt idx="2268">
                  <c:v>3.1967592592592589E-2</c:v>
                </c:pt>
                <c:pt idx="2269">
                  <c:v>3.1979166666666663E-2</c:v>
                </c:pt>
                <c:pt idx="2270">
                  <c:v>3.1979166666666663E-2</c:v>
                </c:pt>
                <c:pt idx="2271">
                  <c:v>3.1979166666666663E-2</c:v>
                </c:pt>
                <c:pt idx="2272">
                  <c:v>3.1990740740740743E-2</c:v>
                </c:pt>
                <c:pt idx="2273">
                  <c:v>3.2002314814814817E-2</c:v>
                </c:pt>
                <c:pt idx="2274">
                  <c:v>3.201388888888889E-2</c:v>
                </c:pt>
                <c:pt idx="2275">
                  <c:v>3.201388888888889E-2</c:v>
                </c:pt>
                <c:pt idx="2276">
                  <c:v>3.2048611111111111E-2</c:v>
                </c:pt>
                <c:pt idx="2277">
                  <c:v>3.2048611111111111E-2</c:v>
                </c:pt>
                <c:pt idx="2278">
                  <c:v>3.2060185185185185E-2</c:v>
                </c:pt>
                <c:pt idx="2279">
                  <c:v>3.2083333333333332E-2</c:v>
                </c:pt>
                <c:pt idx="2280">
                  <c:v>3.2106481481481479E-2</c:v>
                </c:pt>
                <c:pt idx="2281">
                  <c:v>3.2129629629629626E-2</c:v>
                </c:pt>
                <c:pt idx="2282">
                  <c:v>3.2141203703703707E-2</c:v>
                </c:pt>
                <c:pt idx="2283">
                  <c:v>3.2152777777777773E-2</c:v>
                </c:pt>
                <c:pt idx="2284">
                  <c:v>3.2164351851851854E-2</c:v>
                </c:pt>
                <c:pt idx="2285">
                  <c:v>3.2175925925925927E-2</c:v>
                </c:pt>
                <c:pt idx="2286">
                  <c:v>3.2187500000000001E-2</c:v>
                </c:pt>
                <c:pt idx="2287">
                  <c:v>3.2187500000000001E-2</c:v>
                </c:pt>
                <c:pt idx="2288">
                  <c:v>3.2210648148148148E-2</c:v>
                </c:pt>
                <c:pt idx="2289">
                  <c:v>3.2210648148148148E-2</c:v>
                </c:pt>
                <c:pt idx="2290">
                  <c:v>3.2210648148148148E-2</c:v>
                </c:pt>
                <c:pt idx="2291">
                  <c:v>3.2222222222222222E-2</c:v>
                </c:pt>
                <c:pt idx="2292">
                  <c:v>3.2222222222222222E-2</c:v>
                </c:pt>
                <c:pt idx="2293">
                  <c:v>3.2222222222222222E-2</c:v>
                </c:pt>
                <c:pt idx="2294">
                  <c:v>3.2245370370370369E-2</c:v>
                </c:pt>
                <c:pt idx="2295">
                  <c:v>3.2268518518518523E-2</c:v>
                </c:pt>
                <c:pt idx="2296">
                  <c:v>3.2280092592592589E-2</c:v>
                </c:pt>
                <c:pt idx="2297">
                  <c:v>3.229166666666667E-2</c:v>
                </c:pt>
                <c:pt idx="2298">
                  <c:v>3.2326388888888884E-2</c:v>
                </c:pt>
                <c:pt idx="2299">
                  <c:v>3.2326388888888884E-2</c:v>
                </c:pt>
                <c:pt idx="2300">
                  <c:v>3.2326388888888884E-2</c:v>
                </c:pt>
                <c:pt idx="2301">
                  <c:v>3.2326388888888884E-2</c:v>
                </c:pt>
                <c:pt idx="2302">
                  <c:v>3.2337962962962964E-2</c:v>
                </c:pt>
                <c:pt idx="2303">
                  <c:v>3.2337962962962964E-2</c:v>
                </c:pt>
                <c:pt idx="2304">
                  <c:v>3.2372685185185185E-2</c:v>
                </c:pt>
                <c:pt idx="2305">
                  <c:v>3.2372685185185185E-2</c:v>
                </c:pt>
                <c:pt idx="2306">
                  <c:v>3.2372685185185185E-2</c:v>
                </c:pt>
                <c:pt idx="2307">
                  <c:v>3.2395833333333332E-2</c:v>
                </c:pt>
                <c:pt idx="2308">
                  <c:v>3.2395833333333332E-2</c:v>
                </c:pt>
                <c:pt idx="2309">
                  <c:v>3.2395833333333332E-2</c:v>
                </c:pt>
                <c:pt idx="2310">
                  <c:v>3.2407407407407406E-2</c:v>
                </c:pt>
                <c:pt idx="2311">
                  <c:v>3.2418981481481479E-2</c:v>
                </c:pt>
                <c:pt idx="2312">
                  <c:v>3.2418981481481479E-2</c:v>
                </c:pt>
                <c:pt idx="2313">
                  <c:v>3.243055555555556E-2</c:v>
                </c:pt>
                <c:pt idx="2314">
                  <c:v>3.243055555555556E-2</c:v>
                </c:pt>
                <c:pt idx="2315">
                  <c:v>3.2442129629629633E-2</c:v>
                </c:pt>
                <c:pt idx="2316">
                  <c:v>3.24537037037037E-2</c:v>
                </c:pt>
                <c:pt idx="2317">
                  <c:v>3.24537037037037E-2</c:v>
                </c:pt>
                <c:pt idx="2318">
                  <c:v>3.246527777777778E-2</c:v>
                </c:pt>
                <c:pt idx="2319">
                  <c:v>3.246527777777778E-2</c:v>
                </c:pt>
                <c:pt idx="2320">
                  <c:v>3.246527777777778E-2</c:v>
                </c:pt>
                <c:pt idx="2321">
                  <c:v>3.2499999999999994E-2</c:v>
                </c:pt>
                <c:pt idx="2322">
                  <c:v>3.2534722222222222E-2</c:v>
                </c:pt>
                <c:pt idx="2323">
                  <c:v>3.2534722222222222E-2</c:v>
                </c:pt>
                <c:pt idx="2324">
                  <c:v>3.2534722222222222E-2</c:v>
                </c:pt>
                <c:pt idx="2325">
                  <c:v>3.2534722222222222E-2</c:v>
                </c:pt>
                <c:pt idx="2326">
                  <c:v>3.2557870370370369E-2</c:v>
                </c:pt>
                <c:pt idx="2327">
                  <c:v>3.2569444444444443E-2</c:v>
                </c:pt>
                <c:pt idx="2328">
                  <c:v>3.2581018518518516E-2</c:v>
                </c:pt>
                <c:pt idx="2329">
                  <c:v>3.2581018518518516E-2</c:v>
                </c:pt>
                <c:pt idx="2330">
                  <c:v>3.2581018518518516E-2</c:v>
                </c:pt>
                <c:pt idx="2331">
                  <c:v>3.259259259259259E-2</c:v>
                </c:pt>
                <c:pt idx="2332">
                  <c:v>3.260416666666667E-2</c:v>
                </c:pt>
                <c:pt idx="2333">
                  <c:v>3.2615740740740744E-2</c:v>
                </c:pt>
                <c:pt idx="2334">
                  <c:v>3.2627314814814817E-2</c:v>
                </c:pt>
                <c:pt idx="2335">
                  <c:v>3.2650462962962964E-2</c:v>
                </c:pt>
                <c:pt idx="2336">
                  <c:v>3.2650462962962964E-2</c:v>
                </c:pt>
                <c:pt idx="2337">
                  <c:v>3.2650462962962964E-2</c:v>
                </c:pt>
                <c:pt idx="2338">
                  <c:v>3.2650462962962964E-2</c:v>
                </c:pt>
                <c:pt idx="2339">
                  <c:v>3.2662037037037038E-2</c:v>
                </c:pt>
                <c:pt idx="2340">
                  <c:v>3.2685185185185185E-2</c:v>
                </c:pt>
                <c:pt idx="2341">
                  <c:v>3.2696759259259259E-2</c:v>
                </c:pt>
                <c:pt idx="2342">
                  <c:v>3.2696759259259259E-2</c:v>
                </c:pt>
                <c:pt idx="2343">
                  <c:v>3.2743055555555553E-2</c:v>
                </c:pt>
                <c:pt idx="2344">
                  <c:v>3.2754629629629627E-2</c:v>
                </c:pt>
                <c:pt idx="2345">
                  <c:v>3.2754629629629627E-2</c:v>
                </c:pt>
                <c:pt idx="2346">
                  <c:v>3.2777777777777781E-2</c:v>
                </c:pt>
                <c:pt idx="2347">
                  <c:v>3.2800925925925928E-2</c:v>
                </c:pt>
                <c:pt idx="2348">
                  <c:v>3.2812500000000001E-2</c:v>
                </c:pt>
                <c:pt idx="2349">
                  <c:v>3.2812500000000001E-2</c:v>
                </c:pt>
                <c:pt idx="2350">
                  <c:v>3.2812500000000001E-2</c:v>
                </c:pt>
                <c:pt idx="2351">
                  <c:v>3.2835648148148149E-2</c:v>
                </c:pt>
                <c:pt idx="2352">
                  <c:v>3.2847222222222222E-2</c:v>
                </c:pt>
                <c:pt idx="2353">
                  <c:v>3.2858796296296296E-2</c:v>
                </c:pt>
                <c:pt idx="2354">
                  <c:v>3.2870370370370376E-2</c:v>
                </c:pt>
                <c:pt idx="2355">
                  <c:v>3.2870370370370376E-2</c:v>
                </c:pt>
                <c:pt idx="2356">
                  <c:v>3.2881944444444443E-2</c:v>
                </c:pt>
                <c:pt idx="2357">
                  <c:v>3.2881944444444443E-2</c:v>
                </c:pt>
                <c:pt idx="2358">
                  <c:v>3.2893518518518523E-2</c:v>
                </c:pt>
                <c:pt idx="2359">
                  <c:v>3.2893518518518523E-2</c:v>
                </c:pt>
                <c:pt idx="2360">
                  <c:v>3.290509259259259E-2</c:v>
                </c:pt>
                <c:pt idx="2361">
                  <c:v>3.2939814814814811E-2</c:v>
                </c:pt>
                <c:pt idx="2362">
                  <c:v>3.2939814814814811E-2</c:v>
                </c:pt>
                <c:pt idx="2363">
                  <c:v>3.2962962962962965E-2</c:v>
                </c:pt>
                <c:pt idx="2364">
                  <c:v>3.2962962962962965E-2</c:v>
                </c:pt>
                <c:pt idx="2365">
                  <c:v>3.2997685185185185E-2</c:v>
                </c:pt>
                <c:pt idx="2366">
                  <c:v>3.2997685185185185E-2</c:v>
                </c:pt>
                <c:pt idx="2367">
                  <c:v>3.2997685185185185E-2</c:v>
                </c:pt>
                <c:pt idx="2368">
                  <c:v>3.3009259259259259E-2</c:v>
                </c:pt>
                <c:pt idx="2369">
                  <c:v>3.3009259259259259E-2</c:v>
                </c:pt>
                <c:pt idx="2370">
                  <c:v>3.3020833333333333E-2</c:v>
                </c:pt>
                <c:pt idx="2371">
                  <c:v>3.3032407407407406E-2</c:v>
                </c:pt>
                <c:pt idx="2372">
                  <c:v>3.3032407407407406E-2</c:v>
                </c:pt>
                <c:pt idx="2373">
                  <c:v>3.3067129629629634E-2</c:v>
                </c:pt>
                <c:pt idx="2374">
                  <c:v>3.30787037037037E-2</c:v>
                </c:pt>
                <c:pt idx="2375">
                  <c:v>3.3113425925925928E-2</c:v>
                </c:pt>
                <c:pt idx="2376">
                  <c:v>3.3113425925925928E-2</c:v>
                </c:pt>
                <c:pt idx="2377">
                  <c:v>3.3113425925925928E-2</c:v>
                </c:pt>
                <c:pt idx="2378">
                  <c:v>3.3148148148148149E-2</c:v>
                </c:pt>
                <c:pt idx="2379">
                  <c:v>3.3148148148148149E-2</c:v>
                </c:pt>
                <c:pt idx="2380">
                  <c:v>3.3159722222222222E-2</c:v>
                </c:pt>
                <c:pt idx="2381">
                  <c:v>3.3171296296296296E-2</c:v>
                </c:pt>
                <c:pt idx="2382">
                  <c:v>3.3194444444444443E-2</c:v>
                </c:pt>
                <c:pt idx="2383">
                  <c:v>3.3194444444444443E-2</c:v>
                </c:pt>
                <c:pt idx="2384">
                  <c:v>3.3194444444444443E-2</c:v>
                </c:pt>
                <c:pt idx="2385">
                  <c:v>3.3206018518518517E-2</c:v>
                </c:pt>
                <c:pt idx="2386">
                  <c:v>3.3217592592592597E-2</c:v>
                </c:pt>
                <c:pt idx="2387">
                  <c:v>3.3229166666666664E-2</c:v>
                </c:pt>
                <c:pt idx="2388">
                  <c:v>3.3229166666666664E-2</c:v>
                </c:pt>
                <c:pt idx="2389">
                  <c:v>3.3229166666666664E-2</c:v>
                </c:pt>
                <c:pt idx="2390">
                  <c:v>3.3263888888888891E-2</c:v>
                </c:pt>
                <c:pt idx="2391">
                  <c:v>3.3275462962962958E-2</c:v>
                </c:pt>
                <c:pt idx="2392">
                  <c:v>3.3287037037037039E-2</c:v>
                </c:pt>
                <c:pt idx="2393">
                  <c:v>3.3287037037037039E-2</c:v>
                </c:pt>
                <c:pt idx="2394">
                  <c:v>3.3298611111111112E-2</c:v>
                </c:pt>
                <c:pt idx="2395">
                  <c:v>3.3298611111111112E-2</c:v>
                </c:pt>
                <c:pt idx="2396">
                  <c:v>3.3298611111111112E-2</c:v>
                </c:pt>
                <c:pt idx="2397">
                  <c:v>3.3310185185185186E-2</c:v>
                </c:pt>
                <c:pt idx="2398">
                  <c:v>3.3310185185185186E-2</c:v>
                </c:pt>
                <c:pt idx="2399">
                  <c:v>3.3310185185185186E-2</c:v>
                </c:pt>
                <c:pt idx="2400">
                  <c:v>3.3333333333333333E-2</c:v>
                </c:pt>
                <c:pt idx="2401">
                  <c:v>3.3344907407407406E-2</c:v>
                </c:pt>
                <c:pt idx="2402">
                  <c:v>3.3368055555555554E-2</c:v>
                </c:pt>
                <c:pt idx="2403">
                  <c:v>3.3379629629629634E-2</c:v>
                </c:pt>
                <c:pt idx="2404">
                  <c:v>3.3379629629629634E-2</c:v>
                </c:pt>
                <c:pt idx="2405">
                  <c:v>3.3425925925925921E-2</c:v>
                </c:pt>
                <c:pt idx="2406">
                  <c:v>3.3437500000000002E-2</c:v>
                </c:pt>
                <c:pt idx="2407">
                  <c:v>3.3437500000000002E-2</c:v>
                </c:pt>
                <c:pt idx="2408">
                  <c:v>3.3449074074074069E-2</c:v>
                </c:pt>
                <c:pt idx="2409">
                  <c:v>3.3460648148148149E-2</c:v>
                </c:pt>
                <c:pt idx="2410">
                  <c:v>3.3460648148148149E-2</c:v>
                </c:pt>
                <c:pt idx="2411">
                  <c:v>3.3483796296296296E-2</c:v>
                </c:pt>
                <c:pt idx="2412">
                  <c:v>3.349537037037037E-2</c:v>
                </c:pt>
                <c:pt idx="2413">
                  <c:v>3.3518518518518517E-2</c:v>
                </c:pt>
                <c:pt idx="2414">
                  <c:v>3.3530092592592591E-2</c:v>
                </c:pt>
                <c:pt idx="2415">
                  <c:v>3.3541666666666664E-2</c:v>
                </c:pt>
                <c:pt idx="2416">
                  <c:v>3.3541666666666664E-2</c:v>
                </c:pt>
                <c:pt idx="2417">
                  <c:v>3.3553240740740745E-2</c:v>
                </c:pt>
                <c:pt idx="2418">
                  <c:v>3.3576388888888892E-2</c:v>
                </c:pt>
                <c:pt idx="2419">
                  <c:v>3.3587962962962965E-2</c:v>
                </c:pt>
                <c:pt idx="2420">
                  <c:v>3.3611111111111112E-2</c:v>
                </c:pt>
                <c:pt idx="2421">
                  <c:v>3.3622685185185179E-2</c:v>
                </c:pt>
                <c:pt idx="2422">
                  <c:v>3.3622685185185179E-2</c:v>
                </c:pt>
                <c:pt idx="2423">
                  <c:v>3.363425925925926E-2</c:v>
                </c:pt>
                <c:pt idx="2424">
                  <c:v>3.3645833333333333E-2</c:v>
                </c:pt>
                <c:pt idx="2425">
                  <c:v>3.3657407407407407E-2</c:v>
                </c:pt>
                <c:pt idx="2426">
                  <c:v>3.3657407407407407E-2</c:v>
                </c:pt>
                <c:pt idx="2427">
                  <c:v>3.3680555555555554E-2</c:v>
                </c:pt>
                <c:pt idx="2428">
                  <c:v>3.3703703703703701E-2</c:v>
                </c:pt>
                <c:pt idx="2429">
                  <c:v>3.3715277777777775E-2</c:v>
                </c:pt>
                <c:pt idx="2430">
                  <c:v>3.3726851851851855E-2</c:v>
                </c:pt>
                <c:pt idx="2431">
                  <c:v>3.3726851851851855E-2</c:v>
                </c:pt>
                <c:pt idx="2432">
                  <c:v>3.3726851851851855E-2</c:v>
                </c:pt>
                <c:pt idx="2433">
                  <c:v>3.3738425925925929E-2</c:v>
                </c:pt>
                <c:pt idx="2434">
                  <c:v>3.3750000000000002E-2</c:v>
                </c:pt>
                <c:pt idx="2435">
                  <c:v>3.3761574074074076E-2</c:v>
                </c:pt>
                <c:pt idx="2436">
                  <c:v>3.3773148148148149E-2</c:v>
                </c:pt>
                <c:pt idx="2437">
                  <c:v>3.3784722222222223E-2</c:v>
                </c:pt>
                <c:pt idx="2438">
                  <c:v>3.380787037037037E-2</c:v>
                </c:pt>
                <c:pt idx="2439">
                  <c:v>3.380787037037037E-2</c:v>
                </c:pt>
                <c:pt idx="2440">
                  <c:v>3.3819444444444451E-2</c:v>
                </c:pt>
                <c:pt idx="2441">
                  <c:v>3.3819444444444451E-2</c:v>
                </c:pt>
                <c:pt idx="2442">
                  <c:v>3.3842592592592598E-2</c:v>
                </c:pt>
                <c:pt idx="2443">
                  <c:v>3.3854166666666664E-2</c:v>
                </c:pt>
                <c:pt idx="2444">
                  <c:v>3.3865740740740738E-2</c:v>
                </c:pt>
                <c:pt idx="2445">
                  <c:v>3.3877314814814811E-2</c:v>
                </c:pt>
                <c:pt idx="2446">
                  <c:v>3.3888888888888885E-2</c:v>
                </c:pt>
                <c:pt idx="2447">
                  <c:v>3.3888888888888885E-2</c:v>
                </c:pt>
                <c:pt idx="2448">
                  <c:v>3.3900462962962966E-2</c:v>
                </c:pt>
                <c:pt idx="2449">
                  <c:v>3.3900462962962966E-2</c:v>
                </c:pt>
                <c:pt idx="2450">
                  <c:v>3.3912037037037039E-2</c:v>
                </c:pt>
                <c:pt idx="2451">
                  <c:v>3.394675925925926E-2</c:v>
                </c:pt>
                <c:pt idx="2452">
                  <c:v>3.394675925925926E-2</c:v>
                </c:pt>
                <c:pt idx="2453">
                  <c:v>3.3958333333333333E-2</c:v>
                </c:pt>
                <c:pt idx="2454">
                  <c:v>3.3958333333333333E-2</c:v>
                </c:pt>
                <c:pt idx="2455">
                  <c:v>3.3993055555555561E-2</c:v>
                </c:pt>
                <c:pt idx="2456">
                  <c:v>3.3993055555555561E-2</c:v>
                </c:pt>
                <c:pt idx="2457">
                  <c:v>3.4004629629629628E-2</c:v>
                </c:pt>
                <c:pt idx="2458">
                  <c:v>3.4016203703703708E-2</c:v>
                </c:pt>
                <c:pt idx="2459">
                  <c:v>3.4027777777777775E-2</c:v>
                </c:pt>
                <c:pt idx="2460">
                  <c:v>3.4027777777777775E-2</c:v>
                </c:pt>
                <c:pt idx="2461">
                  <c:v>3.4050925925925922E-2</c:v>
                </c:pt>
                <c:pt idx="2462">
                  <c:v>3.4050925925925922E-2</c:v>
                </c:pt>
                <c:pt idx="2463">
                  <c:v>3.4062500000000002E-2</c:v>
                </c:pt>
                <c:pt idx="2464">
                  <c:v>3.4062500000000002E-2</c:v>
                </c:pt>
                <c:pt idx="2465">
                  <c:v>3.4074074074074076E-2</c:v>
                </c:pt>
                <c:pt idx="2466">
                  <c:v>3.4097222222222223E-2</c:v>
                </c:pt>
                <c:pt idx="2467">
                  <c:v>3.4097222222222223E-2</c:v>
                </c:pt>
                <c:pt idx="2468">
                  <c:v>3.4108796296296297E-2</c:v>
                </c:pt>
                <c:pt idx="2469">
                  <c:v>3.412037037037037E-2</c:v>
                </c:pt>
                <c:pt idx="2470">
                  <c:v>3.412037037037037E-2</c:v>
                </c:pt>
                <c:pt idx="2471">
                  <c:v>3.4131944444444444E-2</c:v>
                </c:pt>
                <c:pt idx="2472">
                  <c:v>3.4131944444444444E-2</c:v>
                </c:pt>
                <c:pt idx="2473">
                  <c:v>3.4143518518518517E-2</c:v>
                </c:pt>
                <c:pt idx="2474">
                  <c:v>3.4143518518518517E-2</c:v>
                </c:pt>
                <c:pt idx="2475">
                  <c:v>3.4143518518518517E-2</c:v>
                </c:pt>
                <c:pt idx="2476">
                  <c:v>3.4143518518518517E-2</c:v>
                </c:pt>
                <c:pt idx="2477">
                  <c:v>3.4155092592592591E-2</c:v>
                </c:pt>
                <c:pt idx="2478">
                  <c:v>3.4155092592592591E-2</c:v>
                </c:pt>
                <c:pt idx="2479">
                  <c:v>3.4166666666666672E-2</c:v>
                </c:pt>
                <c:pt idx="2480">
                  <c:v>3.4166666666666672E-2</c:v>
                </c:pt>
                <c:pt idx="2481">
                  <c:v>3.4178240740740738E-2</c:v>
                </c:pt>
                <c:pt idx="2482">
                  <c:v>3.4178240740740738E-2</c:v>
                </c:pt>
                <c:pt idx="2483">
                  <c:v>3.4201388888888885E-2</c:v>
                </c:pt>
                <c:pt idx="2484">
                  <c:v>3.4212962962962966E-2</c:v>
                </c:pt>
                <c:pt idx="2485">
                  <c:v>3.4212962962962966E-2</c:v>
                </c:pt>
                <c:pt idx="2486">
                  <c:v>3.4224537037037032E-2</c:v>
                </c:pt>
                <c:pt idx="2487">
                  <c:v>3.4224537037037032E-2</c:v>
                </c:pt>
                <c:pt idx="2488">
                  <c:v>3.4236111111111113E-2</c:v>
                </c:pt>
                <c:pt idx="2489">
                  <c:v>3.4236111111111113E-2</c:v>
                </c:pt>
                <c:pt idx="2490">
                  <c:v>3.4247685185185187E-2</c:v>
                </c:pt>
                <c:pt idx="2491">
                  <c:v>3.4247685185185187E-2</c:v>
                </c:pt>
                <c:pt idx="2492">
                  <c:v>3.4247685185185187E-2</c:v>
                </c:pt>
                <c:pt idx="2493">
                  <c:v>3.4247685185185187E-2</c:v>
                </c:pt>
                <c:pt idx="2494">
                  <c:v>3.425925925925926E-2</c:v>
                </c:pt>
                <c:pt idx="2495">
                  <c:v>3.425925925925926E-2</c:v>
                </c:pt>
                <c:pt idx="2496">
                  <c:v>3.4270833333333334E-2</c:v>
                </c:pt>
                <c:pt idx="2497">
                  <c:v>3.4270833333333334E-2</c:v>
                </c:pt>
                <c:pt idx="2498">
                  <c:v>3.4270833333333334E-2</c:v>
                </c:pt>
                <c:pt idx="2499">
                  <c:v>3.4282407407407407E-2</c:v>
                </c:pt>
                <c:pt idx="2500">
                  <c:v>3.4293981481481481E-2</c:v>
                </c:pt>
                <c:pt idx="2501">
                  <c:v>3.4305555555555554E-2</c:v>
                </c:pt>
                <c:pt idx="2502">
                  <c:v>3.4317129629629628E-2</c:v>
                </c:pt>
                <c:pt idx="2503">
                  <c:v>3.4351851851851849E-2</c:v>
                </c:pt>
                <c:pt idx="2504">
                  <c:v>3.4363425925925929E-2</c:v>
                </c:pt>
                <c:pt idx="2505">
                  <c:v>3.4363425925925929E-2</c:v>
                </c:pt>
                <c:pt idx="2506">
                  <c:v>3.4363425925925929E-2</c:v>
                </c:pt>
                <c:pt idx="2507">
                  <c:v>3.4363425925925929E-2</c:v>
                </c:pt>
                <c:pt idx="2508">
                  <c:v>3.4374999999999996E-2</c:v>
                </c:pt>
                <c:pt idx="2509">
                  <c:v>3.4386574074074076E-2</c:v>
                </c:pt>
                <c:pt idx="2510">
                  <c:v>3.4398148148148143E-2</c:v>
                </c:pt>
                <c:pt idx="2511">
                  <c:v>3.4398148148148143E-2</c:v>
                </c:pt>
                <c:pt idx="2512">
                  <c:v>3.4398148148148143E-2</c:v>
                </c:pt>
                <c:pt idx="2513">
                  <c:v>3.4409722222222223E-2</c:v>
                </c:pt>
                <c:pt idx="2514">
                  <c:v>3.4409722222222223E-2</c:v>
                </c:pt>
                <c:pt idx="2515">
                  <c:v>3.4409722222222223E-2</c:v>
                </c:pt>
                <c:pt idx="2516">
                  <c:v>3.4421296296296297E-2</c:v>
                </c:pt>
                <c:pt idx="2517">
                  <c:v>3.4444444444444444E-2</c:v>
                </c:pt>
                <c:pt idx="2518">
                  <c:v>3.4456018518518518E-2</c:v>
                </c:pt>
                <c:pt idx="2519">
                  <c:v>3.4456018518518518E-2</c:v>
                </c:pt>
                <c:pt idx="2520">
                  <c:v>3.4456018518518518E-2</c:v>
                </c:pt>
                <c:pt idx="2521">
                  <c:v>3.4490740740740738E-2</c:v>
                </c:pt>
                <c:pt idx="2522">
                  <c:v>3.4502314814814812E-2</c:v>
                </c:pt>
                <c:pt idx="2523">
                  <c:v>3.4502314814814812E-2</c:v>
                </c:pt>
                <c:pt idx="2524">
                  <c:v>3.4513888888888893E-2</c:v>
                </c:pt>
                <c:pt idx="2525">
                  <c:v>3.4560185185185187E-2</c:v>
                </c:pt>
                <c:pt idx="2526">
                  <c:v>3.4583333333333334E-2</c:v>
                </c:pt>
                <c:pt idx="2527">
                  <c:v>3.4583333333333334E-2</c:v>
                </c:pt>
                <c:pt idx="2528">
                  <c:v>3.4594907407407408E-2</c:v>
                </c:pt>
                <c:pt idx="2529">
                  <c:v>3.4618055555555555E-2</c:v>
                </c:pt>
                <c:pt idx="2530">
                  <c:v>3.4629629629629628E-2</c:v>
                </c:pt>
                <c:pt idx="2531">
                  <c:v>3.4629629629629628E-2</c:v>
                </c:pt>
                <c:pt idx="2532">
                  <c:v>3.4629629629629628E-2</c:v>
                </c:pt>
                <c:pt idx="2533">
                  <c:v>3.4641203703703702E-2</c:v>
                </c:pt>
                <c:pt idx="2534">
                  <c:v>3.4641203703703702E-2</c:v>
                </c:pt>
                <c:pt idx="2535">
                  <c:v>3.4641203703703702E-2</c:v>
                </c:pt>
                <c:pt idx="2536">
                  <c:v>3.4641203703703702E-2</c:v>
                </c:pt>
                <c:pt idx="2537">
                  <c:v>3.4652777777777775E-2</c:v>
                </c:pt>
                <c:pt idx="2538">
                  <c:v>3.4652777777777775E-2</c:v>
                </c:pt>
                <c:pt idx="2539">
                  <c:v>3.4699074074074077E-2</c:v>
                </c:pt>
                <c:pt idx="2540">
                  <c:v>3.4699074074074077E-2</c:v>
                </c:pt>
                <c:pt idx="2541">
                  <c:v>3.471064814814815E-2</c:v>
                </c:pt>
                <c:pt idx="2542">
                  <c:v>3.4722222222222224E-2</c:v>
                </c:pt>
                <c:pt idx="2543">
                  <c:v>3.4745370370370371E-2</c:v>
                </c:pt>
                <c:pt idx="2544">
                  <c:v>3.4768518518518525E-2</c:v>
                </c:pt>
                <c:pt idx="2545">
                  <c:v>3.4768518518518525E-2</c:v>
                </c:pt>
                <c:pt idx="2546">
                  <c:v>3.4768518518518525E-2</c:v>
                </c:pt>
                <c:pt idx="2547">
                  <c:v>3.4768518518518525E-2</c:v>
                </c:pt>
                <c:pt idx="2548">
                  <c:v>3.4780092592592592E-2</c:v>
                </c:pt>
                <c:pt idx="2549">
                  <c:v>3.4780092592592592E-2</c:v>
                </c:pt>
                <c:pt idx="2550">
                  <c:v>3.4826388888888886E-2</c:v>
                </c:pt>
                <c:pt idx="2551">
                  <c:v>3.4837962962962959E-2</c:v>
                </c:pt>
                <c:pt idx="2552">
                  <c:v>3.4872685185185187E-2</c:v>
                </c:pt>
                <c:pt idx="2553">
                  <c:v>3.4872685185185187E-2</c:v>
                </c:pt>
                <c:pt idx="2554">
                  <c:v>3.4918981481481481E-2</c:v>
                </c:pt>
                <c:pt idx="2555">
                  <c:v>3.4918981481481481E-2</c:v>
                </c:pt>
                <c:pt idx="2556">
                  <c:v>3.4918981481481481E-2</c:v>
                </c:pt>
                <c:pt idx="2557">
                  <c:v>3.4930555555555555E-2</c:v>
                </c:pt>
                <c:pt idx="2558">
                  <c:v>3.4930555555555555E-2</c:v>
                </c:pt>
                <c:pt idx="2559">
                  <c:v>3.4942129629629635E-2</c:v>
                </c:pt>
                <c:pt idx="2560">
                  <c:v>3.4965277777777783E-2</c:v>
                </c:pt>
                <c:pt idx="2561">
                  <c:v>3.4976851851851849E-2</c:v>
                </c:pt>
                <c:pt idx="2562">
                  <c:v>3.498842592592593E-2</c:v>
                </c:pt>
                <c:pt idx="2563">
                  <c:v>3.4999999999999996E-2</c:v>
                </c:pt>
                <c:pt idx="2564">
                  <c:v>3.4999999999999996E-2</c:v>
                </c:pt>
                <c:pt idx="2565">
                  <c:v>3.4999999999999996E-2</c:v>
                </c:pt>
                <c:pt idx="2566">
                  <c:v>3.4999999999999996E-2</c:v>
                </c:pt>
                <c:pt idx="2567">
                  <c:v>3.5034722222222224E-2</c:v>
                </c:pt>
                <c:pt idx="2568">
                  <c:v>3.5034722222222224E-2</c:v>
                </c:pt>
                <c:pt idx="2569">
                  <c:v>3.5046296296296298E-2</c:v>
                </c:pt>
                <c:pt idx="2570">
                  <c:v>3.5046296296296298E-2</c:v>
                </c:pt>
                <c:pt idx="2571">
                  <c:v>3.5057870370370371E-2</c:v>
                </c:pt>
                <c:pt idx="2572">
                  <c:v>3.5069444444444445E-2</c:v>
                </c:pt>
                <c:pt idx="2573">
                  <c:v>3.5069444444444445E-2</c:v>
                </c:pt>
                <c:pt idx="2574">
                  <c:v>3.5081018518518518E-2</c:v>
                </c:pt>
                <c:pt idx="2575">
                  <c:v>3.5081018518518518E-2</c:v>
                </c:pt>
                <c:pt idx="2576">
                  <c:v>3.5092592592592592E-2</c:v>
                </c:pt>
                <c:pt idx="2577">
                  <c:v>3.5092592592592592E-2</c:v>
                </c:pt>
                <c:pt idx="2578">
                  <c:v>3.5104166666666665E-2</c:v>
                </c:pt>
                <c:pt idx="2579">
                  <c:v>3.5115740740740746E-2</c:v>
                </c:pt>
                <c:pt idx="2580">
                  <c:v>3.515046296296296E-2</c:v>
                </c:pt>
                <c:pt idx="2581">
                  <c:v>3.516203703703704E-2</c:v>
                </c:pt>
                <c:pt idx="2582">
                  <c:v>3.5196759259259254E-2</c:v>
                </c:pt>
                <c:pt idx="2583">
                  <c:v>3.5208333333333335E-2</c:v>
                </c:pt>
                <c:pt idx="2584">
                  <c:v>3.5254629629629629E-2</c:v>
                </c:pt>
                <c:pt idx="2585">
                  <c:v>3.5254629629629629E-2</c:v>
                </c:pt>
                <c:pt idx="2586">
                  <c:v>3.5254629629629629E-2</c:v>
                </c:pt>
                <c:pt idx="2587">
                  <c:v>3.5266203703703702E-2</c:v>
                </c:pt>
                <c:pt idx="2588">
                  <c:v>3.5266203703703702E-2</c:v>
                </c:pt>
                <c:pt idx="2589">
                  <c:v>3.5277777777777776E-2</c:v>
                </c:pt>
                <c:pt idx="2590">
                  <c:v>3.5300925925925923E-2</c:v>
                </c:pt>
                <c:pt idx="2591">
                  <c:v>3.5300925925925923E-2</c:v>
                </c:pt>
                <c:pt idx="2592">
                  <c:v>3.5300925925925923E-2</c:v>
                </c:pt>
                <c:pt idx="2593">
                  <c:v>3.5312500000000004E-2</c:v>
                </c:pt>
                <c:pt idx="2594">
                  <c:v>3.5347222222222217E-2</c:v>
                </c:pt>
                <c:pt idx="2595">
                  <c:v>3.5358796296296298E-2</c:v>
                </c:pt>
                <c:pt idx="2596">
                  <c:v>3.5381944444444445E-2</c:v>
                </c:pt>
                <c:pt idx="2597">
                  <c:v>3.5393518518518519E-2</c:v>
                </c:pt>
                <c:pt idx="2598">
                  <c:v>3.5405092592592592E-2</c:v>
                </c:pt>
                <c:pt idx="2599">
                  <c:v>3.5428240740740739E-2</c:v>
                </c:pt>
                <c:pt idx="2600">
                  <c:v>3.5462962962962967E-2</c:v>
                </c:pt>
                <c:pt idx="2601">
                  <c:v>3.5474537037037041E-2</c:v>
                </c:pt>
                <c:pt idx="2602">
                  <c:v>3.5497685185185188E-2</c:v>
                </c:pt>
                <c:pt idx="2603">
                  <c:v>3.5497685185185188E-2</c:v>
                </c:pt>
                <c:pt idx="2604">
                  <c:v>3.5509259259259261E-2</c:v>
                </c:pt>
                <c:pt idx="2605">
                  <c:v>3.5509259259259261E-2</c:v>
                </c:pt>
                <c:pt idx="2606">
                  <c:v>3.5509259259259261E-2</c:v>
                </c:pt>
                <c:pt idx="2607">
                  <c:v>3.5520833333333328E-2</c:v>
                </c:pt>
                <c:pt idx="2608">
                  <c:v>3.5532407407407408E-2</c:v>
                </c:pt>
                <c:pt idx="2609">
                  <c:v>3.5543981481481475E-2</c:v>
                </c:pt>
                <c:pt idx="2610">
                  <c:v>3.5555555555555556E-2</c:v>
                </c:pt>
                <c:pt idx="2611">
                  <c:v>3.5567129629629629E-2</c:v>
                </c:pt>
                <c:pt idx="2612">
                  <c:v>3.5567129629629629E-2</c:v>
                </c:pt>
                <c:pt idx="2613">
                  <c:v>3.5567129629629629E-2</c:v>
                </c:pt>
                <c:pt idx="2614">
                  <c:v>3.5567129629629629E-2</c:v>
                </c:pt>
                <c:pt idx="2615">
                  <c:v>3.5578703703703703E-2</c:v>
                </c:pt>
                <c:pt idx="2616">
                  <c:v>3.5590277777777776E-2</c:v>
                </c:pt>
                <c:pt idx="2617">
                  <c:v>3.560185185185185E-2</c:v>
                </c:pt>
                <c:pt idx="2618">
                  <c:v>3.560185185185185E-2</c:v>
                </c:pt>
                <c:pt idx="2619">
                  <c:v>3.5613425925925923E-2</c:v>
                </c:pt>
                <c:pt idx="2620">
                  <c:v>3.5659722222222225E-2</c:v>
                </c:pt>
                <c:pt idx="2621">
                  <c:v>3.5671296296296298E-2</c:v>
                </c:pt>
                <c:pt idx="2622">
                  <c:v>3.5694444444444445E-2</c:v>
                </c:pt>
                <c:pt idx="2623">
                  <c:v>3.5694444444444445E-2</c:v>
                </c:pt>
                <c:pt idx="2624">
                  <c:v>3.5717592592592592E-2</c:v>
                </c:pt>
                <c:pt idx="2625">
                  <c:v>3.5717592592592592E-2</c:v>
                </c:pt>
                <c:pt idx="2626">
                  <c:v>3.5729166666666666E-2</c:v>
                </c:pt>
                <c:pt idx="2627">
                  <c:v>3.5729166666666666E-2</c:v>
                </c:pt>
                <c:pt idx="2628">
                  <c:v>3.5740740740740747E-2</c:v>
                </c:pt>
                <c:pt idx="2629">
                  <c:v>3.5752314814814813E-2</c:v>
                </c:pt>
                <c:pt idx="2630">
                  <c:v>3.5763888888888887E-2</c:v>
                </c:pt>
                <c:pt idx="2631">
                  <c:v>3.5787037037037034E-2</c:v>
                </c:pt>
                <c:pt idx="2632">
                  <c:v>3.5798611111111107E-2</c:v>
                </c:pt>
                <c:pt idx="2633">
                  <c:v>3.5810185185185188E-2</c:v>
                </c:pt>
                <c:pt idx="2634">
                  <c:v>3.5879629629629629E-2</c:v>
                </c:pt>
                <c:pt idx="2635">
                  <c:v>3.5879629629629629E-2</c:v>
                </c:pt>
                <c:pt idx="2636">
                  <c:v>3.5891203703703703E-2</c:v>
                </c:pt>
                <c:pt idx="2637">
                  <c:v>3.5902777777777777E-2</c:v>
                </c:pt>
                <c:pt idx="2638">
                  <c:v>3.5902777777777777E-2</c:v>
                </c:pt>
                <c:pt idx="2639">
                  <c:v>3.5937500000000004E-2</c:v>
                </c:pt>
                <c:pt idx="2640">
                  <c:v>3.5937500000000004E-2</c:v>
                </c:pt>
                <c:pt idx="2641">
                  <c:v>3.5972222222222218E-2</c:v>
                </c:pt>
                <c:pt idx="2642">
                  <c:v>3.5972222222222218E-2</c:v>
                </c:pt>
                <c:pt idx="2643">
                  <c:v>3.5983796296296298E-2</c:v>
                </c:pt>
                <c:pt idx="2644">
                  <c:v>3.5983796296296298E-2</c:v>
                </c:pt>
                <c:pt idx="2645">
                  <c:v>3.5995370370370372E-2</c:v>
                </c:pt>
                <c:pt idx="2646">
                  <c:v>3.6006944444444446E-2</c:v>
                </c:pt>
                <c:pt idx="2647">
                  <c:v>3.6030092592592593E-2</c:v>
                </c:pt>
                <c:pt idx="2648">
                  <c:v>3.6041666666666666E-2</c:v>
                </c:pt>
                <c:pt idx="2649">
                  <c:v>3.6087962962962968E-2</c:v>
                </c:pt>
                <c:pt idx="2650">
                  <c:v>3.6087962962962968E-2</c:v>
                </c:pt>
                <c:pt idx="2651">
                  <c:v>3.6087962962962968E-2</c:v>
                </c:pt>
                <c:pt idx="2652">
                  <c:v>3.6111111111111115E-2</c:v>
                </c:pt>
                <c:pt idx="2653">
                  <c:v>3.6122685185185181E-2</c:v>
                </c:pt>
                <c:pt idx="2654">
                  <c:v>3.6122685185185181E-2</c:v>
                </c:pt>
                <c:pt idx="2655">
                  <c:v>3.6134259259259262E-2</c:v>
                </c:pt>
                <c:pt idx="2656">
                  <c:v>3.6134259259259262E-2</c:v>
                </c:pt>
                <c:pt idx="2657">
                  <c:v>3.6145833333333328E-2</c:v>
                </c:pt>
                <c:pt idx="2658">
                  <c:v>3.6157407407407409E-2</c:v>
                </c:pt>
                <c:pt idx="2659">
                  <c:v>3.6168981481481483E-2</c:v>
                </c:pt>
                <c:pt idx="2660">
                  <c:v>3.6180555555555556E-2</c:v>
                </c:pt>
                <c:pt idx="2661">
                  <c:v>3.6203703703703703E-2</c:v>
                </c:pt>
                <c:pt idx="2662">
                  <c:v>3.6203703703703703E-2</c:v>
                </c:pt>
                <c:pt idx="2663">
                  <c:v>3.6203703703703703E-2</c:v>
                </c:pt>
                <c:pt idx="2664">
                  <c:v>3.6215277777777777E-2</c:v>
                </c:pt>
                <c:pt idx="2665">
                  <c:v>3.6215277777777777E-2</c:v>
                </c:pt>
                <c:pt idx="2666">
                  <c:v>3.6238425925925924E-2</c:v>
                </c:pt>
                <c:pt idx="2667">
                  <c:v>3.6238425925925924E-2</c:v>
                </c:pt>
                <c:pt idx="2668">
                  <c:v>3.6238425925925924E-2</c:v>
                </c:pt>
                <c:pt idx="2669">
                  <c:v>3.6238425925925924E-2</c:v>
                </c:pt>
                <c:pt idx="2670">
                  <c:v>3.6261574074074078E-2</c:v>
                </c:pt>
                <c:pt idx="2671">
                  <c:v>3.6284722222222225E-2</c:v>
                </c:pt>
                <c:pt idx="2672">
                  <c:v>3.6284722222222225E-2</c:v>
                </c:pt>
                <c:pt idx="2673">
                  <c:v>3.6296296296296292E-2</c:v>
                </c:pt>
                <c:pt idx="2674">
                  <c:v>3.6307870370370372E-2</c:v>
                </c:pt>
                <c:pt idx="2675">
                  <c:v>3.6319444444444439E-2</c:v>
                </c:pt>
                <c:pt idx="2676">
                  <c:v>3.6331018518518519E-2</c:v>
                </c:pt>
                <c:pt idx="2677">
                  <c:v>3.6331018518518519E-2</c:v>
                </c:pt>
                <c:pt idx="2678">
                  <c:v>3.6342592592592593E-2</c:v>
                </c:pt>
                <c:pt idx="2679">
                  <c:v>3.6342592592592593E-2</c:v>
                </c:pt>
                <c:pt idx="2680">
                  <c:v>3.6342592592592593E-2</c:v>
                </c:pt>
                <c:pt idx="2681">
                  <c:v>3.6354166666666667E-2</c:v>
                </c:pt>
                <c:pt idx="2682">
                  <c:v>3.6354166666666667E-2</c:v>
                </c:pt>
                <c:pt idx="2683">
                  <c:v>3.636574074074074E-2</c:v>
                </c:pt>
                <c:pt idx="2684">
                  <c:v>3.6377314814814814E-2</c:v>
                </c:pt>
                <c:pt idx="2685">
                  <c:v>3.6423611111111115E-2</c:v>
                </c:pt>
                <c:pt idx="2686">
                  <c:v>3.6435185185185189E-2</c:v>
                </c:pt>
                <c:pt idx="2687">
                  <c:v>3.6458333333333336E-2</c:v>
                </c:pt>
                <c:pt idx="2688">
                  <c:v>3.6458333333333336E-2</c:v>
                </c:pt>
                <c:pt idx="2689">
                  <c:v>3.6458333333333336E-2</c:v>
                </c:pt>
                <c:pt idx="2690">
                  <c:v>3.6458333333333336E-2</c:v>
                </c:pt>
                <c:pt idx="2691">
                  <c:v>3.6458333333333336E-2</c:v>
                </c:pt>
                <c:pt idx="2692">
                  <c:v>3.6469907407407402E-2</c:v>
                </c:pt>
                <c:pt idx="2693">
                  <c:v>3.6481481481481483E-2</c:v>
                </c:pt>
                <c:pt idx="2694">
                  <c:v>3.6493055555555549E-2</c:v>
                </c:pt>
                <c:pt idx="2695">
                  <c:v>3.6493055555555549E-2</c:v>
                </c:pt>
                <c:pt idx="2696">
                  <c:v>3.6516203703703703E-2</c:v>
                </c:pt>
                <c:pt idx="2697">
                  <c:v>3.6527777777777777E-2</c:v>
                </c:pt>
                <c:pt idx="2698">
                  <c:v>3.6527777777777777E-2</c:v>
                </c:pt>
                <c:pt idx="2699">
                  <c:v>3.6539351851851851E-2</c:v>
                </c:pt>
                <c:pt idx="2700">
                  <c:v>3.6562499999999998E-2</c:v>
                </c:pt>
                <c:pt idx="2701">
                  <c:v>3.6574074074074071E-2</c:v>
                </c:pt>
                <c:pt idx="2702">
                  <c:v>3.6574074074074071E-2</c:v>
                </c:pt>
                <c:pt idx="2703">
                  <c:v>3.6585648148148145E-2</c:v>
                </c:pt>
                <c:pt idx="2704">
                  <c:v>3.6597222222222225E-2</c:v>
                </c:pt>
                <c:pt idx="2705">
                  <c:v>3.6597222222222225E-2</c:v>
                </c:pt>
                <c:pt idx="2706">
                  <c:v>3.6620370370370373E-2</c:v>
                </c:pt>
                <c:pt idx="2707">
                  <c:v>3.6620370370370373E-2</c:v>
                </c:pt>
                <c:pt idx="2708">
                  <c:v>3.6620370370370373E-2</c:v>
                </c:pt>
                <c:pt idx="2709">
                  <c:v>3.6620370370370373E-2</c:v>
                </c:pt>
                <c:pt idx="2710">
                  <c:v>3.664351851851852E-2</c:v>
                </c:pt>
                <c:pt idx="2711">
                  <c:v>3.6655092592592593E-2</c:v>
                </c:pt>
                <c:pt idx="2712">
                  <c:v>3.6655092592592593E-2</c:v>
                </c:pt>
                <c:pt idx="2713">
                  <c:v>3.6655092592592593E-2</c:v>
                </c:pt>
                <c:pt idx="2714">
                  <c:v>3.6655092592592593E-2</c:v>
                </c:pt>
                <c:pt idx="2715">
                  <c:v>3.6701388888888888E-2</c:v>
                </c:pt>
                <c:pt idx="2716">
                  <c:v>3.6701388888888888E-2</c:v>
                </c:pt>
                <c:pt idx="2717">
                  <c:v>3.6712962962962961E-2</c:v>
                </c:pt>
                <c:pt idx="2718">
                  <c:v>3.6712962962962961E-2</c:v>
                </c:pt>
                <c:pt idx="2719">
                  <c:v>3.6724537037037035E-2</c:v>
                </c:pt>
                <c:pt idx="2720">
                  <c:v>3.6747685185185182E-2</c:v>
                </c:pt>
                <c:pt idx="2721">
                  <c:v>3.6747685185185182E-2</c:v>
                </c:pt>
                <c:pt idx="2722">
                  <c:v>3.6782407407407409E-2</c:v>
                </c:pt>
                <c:pt idx="2723">
                  <c:v>3.6782407407407409E-2</c:v>
                </c:pt>
                <c:pt idx="2724">
                  <c:v>3.6793981481481483E-2</c:v>
                </c:pt>
                <c:pt idx="2725">
                  <c:v>3.6793981481481483E-2</c:v>
                </c:pt>
                <c:pt idx="2726">
                  <c:v>3.6793981481481483E-2</c:v>
                </c:pt>
                <c:pt idx="2727">
                  <c:v>3.681712962962963E-2</c:v>
                </c:pt>
                <c:pt idx="2728">
                  <c:v>3.6828703703703704E-2</c:v>
                </c:pt>
                <c:pt idx="2729">
                  <c:v>3.6828703703703704E-2</c:v>
                </c:pt>
                <c:pt idx="2730">
                  <c:v>3.6851851851851851E-2</c:v>
                </c:pt>
                <c:pt idx="2731">
                  <c:v>3.6851851851851851E-2</c:v>
                </c:pt>
                <c:pt idx="2732">
                  <c:v>3.6874999999999998E-2</c:v>
                </c:pt>
                <c:pt idx="2733">
                  <c:v>3.6874999999999998E-2</c:v>
                </c:pt>
                <c:pt idx="2734">
                  <c:v>3.6886574074074079E-2</c:v>
                </c:pt>
                <c:pt idx="2735">
                  <c:v>3.6898148148148145E-2</c:v>
                </c:pt>
                <c:pt idx="2736">
                  <c:v>3.6909722222222226E-2</c:v>
                </c:pt>
                <c:pt idx="2737">
                  <c:v>3.6909722222222226E-2</c:v>
                </c:pt>
                <c:pt idx="2738">
                  <c:v>3.6921296296296292E-2</c:v>
                </c:pt>
                <c:pt idx="2739">
                  <c:v>3.6932870370370366E-2</c:v>
                </c:pt>
                <c:pt idx="2740">
                  <c:v>3.695601851851852E-2</c:v>
                </c:pt>
                <c:pt idx="2741">
                  <c:v>3.695601851851852E-2</c:v>
                </c:pt>
                <c:pt idx="2742">
                  <c:v>3.6979166666666667E-2</c:v>
                </c:pt>
                <c:pt idx="2743">
                  <c:v>3.6979166666666667E-2</c:v>
                </c:pt>
                <c:pt idx="2744">
                  <c:v>3.7002314814814814E-2</c:v>
                </c:pt>
                <c:pt idx="2745">
                  <c:v>3.7002314814814814E-2</c:v>
                </c:pt>
                <c:pt idx="2746">
                  <c:v>3.7002314814814814E-2</c:v>
                </c:pt>
                <c:pt idx="2747">
                  <c:v>3.7025462962962961E-2</c:v>
                </c:pt>
                <c:pt idx="2748">
                  <c:v>3.7071759259259256E-2</c:v>
                </c:pt>
                <c:pt idx="2749">
                  <c:v>3.7071759259259256E-2</c:v>
                </c:pt>
                <c:pt idx="2750">
                  <c:v>3.7094907407407403E-2</c:v>
                </c:pt>
                <c:pt idx="2751">
                  <c:v>3.7106481481481483E-2</c:v>
                </c:pt>
                <c:pt idx="2752">
                  <c:v>3.7152777777777778E-2</c:v>
                </c:pt>
                <c:pt idx="2753">
                  <c:v>3.7152777777777778E-2</c:v>
                </c:pt>
                <c:pt idx="2754">
                  <c:v>3.7222222222222219E-2</c:v>
                </c:pt>
                <c:pt idx="2755">
                  <c:v>3.7245370370370366E-2</c:v>
                </c:pt>
                <c:pt idx="2756">
                  <c:v>3.7291666666666667E-2</c:v>
                </c:pt>
                <c:pt idx="2757">
                  <c:v>3.7314814814814815E-2</c:v>
                </c:pt>
                <c:pt idx="2758">
                  <c:v>3.7326388888888888E-2</c:v>
                </c:pt>
                <c:pt idx="2759">
                  <c:v>3.7326388888888888E-2</c:v>
                </c:pt>
                <c:pt idx="2760">
                  <c:v>3.7326388888888888E-2</c:v>
                </c:pt>
                <c:pt idx="2761">
                  <c:v>3.7337962962962962E-2</c:v>
                </c:pt>
                <c:pt idx="2762">
                  <c:v>3.7337962962962962E-2</c:v>
                </c:pt>
                <c:pt idx="2763">
                  <c:v>3.7361111111111109E-2</c:v>
                </c:pt>
                <c:pt idx="2764">
                  <c:v>3.7384259259259263E-2</c:v>
                </c:pt>
                <c:pt idx="2765">
                  <c:v>3.7384259259259263E-2</c:v>
                </c:pt>
                <c:pt idx="2766">
                  <c:v>3.7384259259259263E-2</c:v>
                </c:pt>
                <c:pt idx="2767">
                  <c:v>3.7384259259259263E-2</c:v>
                </c:pt>
                <c:pt idx="2768">
                  <c:v>3.7384259259259263E-2</c:v>
                </c:pt>
                <c:pt idx="2769">
                  <c:v>3.7384259259259263E-2</c:v>
                </c:pt>
                <c:pt idx="2770">
                  <c:v>3.740740740740741E-2</c:v>
                </c:pt>
                <c:pt idx="2771">
                  <c:v>3.7418981481481477E-2</c:v>
                </c:pt>
                <c:pt idx="2772">
                  <c:v>3.7418981481481477E-2</c:v>
                </c:pt>
                <c:pt idx="2773">
                  <c:v>3.7442129629629624E-2</c:v>
                </c:pt>
                <c:pt idx="2774">
                  <c:v>3.7476851851851851E-2</c:v>
                </c:pt>
                <c:pt idx="2775">
                  <c:v>3.7488425925925925E-2</c:v>
                </c:pt>
                <c:pt idx="2776">
                  <c:v>3.7488425925925925E-2</c:v>
                </c:pt>
                <c:pt idx="2777">
                  <c:v>3.7499999999999999E-2</c:v>
                </c:pt>
                <c:pt idx="2778">
                  <c:v>3.7499999999999999E-2</c:v>
                </c:pt>
                <c:pt idx="2779">
                  <c:v>3.7499999999999999E-2</c:v>
                </c:pt>
                <c:pt idx="2780">
                  <c:v>3.7511574074074072E-2</c:v>
                </c:pt>
                <c:pt idx="2781">
                  <c:v>3.7569444444444447E-2</c:v>
                </c:pt>
                <c:pt idx="2782">
                  <c:v>3.7627314814814815E-2</c:v>
                </c:pt>
                <c:pt idx="2783">
                  <c:v>3.7638888888888895E-2</c:v>
                </c:pt>
                <c:pt idx="2784">
                  <c:v>3.7638888888888895E-2</c:v>
                </c:pt>
                <c:pt idx="2785">
                  <c:v>3.7662037037037036E-2</c:v>
                </c:pt>
                <c:pt idx="2786">
                  <c:v>3.7662037037037036E-2</c:v>
                </c:pt>
                <c:pt idx="2787">
                  <c:v>3.7673611111111109E-2</c:v>
                </c:pt>
                <c:pt idx="2788">
                  <c:v>3.7673611111111109E-2</c:v>
                </c:pt>
                <c:pt idx="2789">
                  <c:v>3.7685185185185183E-2</c:v>
                </c:pt>
                <c:pt idx="2790">
                  <c:v>3.770833333333333E-2</c:v>
                </c:pt>
                <c:pt idx="2791">
                  <c:v>3.7766203703703705E-2</c:v>
                </c:pt>
                <c:pt idx="2792">
                  <c:v>3.7766203703703705E-2</c:v>
                </c:pt>
                <c:pt idx="2793">
                  <c:v>3.7789351851851852E-2</c:v>
                </c:pt>
                <c:pt idx="2794">
                  <c:v>3.7789351851851852E-2</c:v>
                </c:pt>
                <c:pt idx="2795">
                  <c:v>3.7800925925925925E-2</c:v>
                </c:pt>
                <c:pt idx="2796">
                  <c:v>3.78587962962963E-2</c:v>
                </c:pt>
                <c:pt idx="2797">
                  <c:v>3.7870370370370367E-2</c:v>
                </c:pt>
                <c:pt idx="2798">
                  <c:v>3.7870370370370367E-2</c:v>
                </c:pt>
                <c:pt idx="2799">
                  <c:v>3.7893518518518521E-2</c:v>
                </c:pt>
                <c:pt idx="2800">
                  <c:v>3.7928240740740742E-2</c:v>
                </c:pt>
                <c:pt idx="2801">
                  <c:v>3.7939814814814815E-2</c:v>
                </c:pt>
                <c:pt idx="2802">
                  <c:v>3.7939814814814815E-2</c:v>
                </c:pt>
                <c:pt idx="2803">
                  <c:v>3.7986111111111116E-2</c:v>
                </c:pt>
                <c:pt idx="2804">
                  <c:v>3.7997685185185183E-2</c:v>
                </c:pt>
                <c:pt idx="2805">
                  <c:v>3.7997685185185183E-2</c:v>
                </c:pt>
                <c:pt idx="2806">
                  <c:v>3.7997685185185183E-2</c:v>
                </c:pt>
                <c:pt idx="2807">
                  <c:v>3.8009259259259263E-2</c:v>
                </c:pt>
                <c:pt idx="2808">
                  <c:v>3.802083333333333E-2</c:v>
                </c:pt>
                <c:pt idx="2809">
                  <c:v>3.802083333333333E-2</c:v>
                </c:pt>
                <c:pt idx="2810">
                  <c:v>3.8043981481481477E-2</c:v>
                </c:pt>
                <c:pt idx="2811">
                  <c:v>3.8043981481481477E-2</c:v>
                </c:pt>
                <c:pt idx="2812">
                  <c:v>3.8043981481481477E-2</c:v>
                </c:pt>
                <c:pt idx="2813">
                  <c:v>3.8090277777777778E-2</c:v>
                </c:pt>
                <c:pt idx="2814">
                  <c:v>3.8113425925925926E-2</c:v>
                </c:pt>
                <c:pt idx="2815">
                  <c:v>3.8113425925925926E-2</c:v>
                </c:pt>
                <c:pt idx="2816">
                  <c:v>3.8124999999999999E-2</c:v>
                </c:pt>
                <c:pt idx="2817">
                  <c:v>3.8124999999999999E-2</c:v>
                </c:pt>
                <c:pt idx="2818">
                  <c:v>3.8124999999999999E-2</c:v>
                </c:pt>
                <c:pt idx="2819">
                  <c:v>3.8124999999999999E-2</c:v>
                </c:pt>
                <c:pt idx="2820">
                  <c:v>3.8148148148148146E-2</c:v>
                </c:pt>
                <c:pt idx="2821">
                  <c:v>3.8159722222222227E-2</c:v>
                </c:pt>
                <c:pt idx="2822">
                  <c:v>3.8159722222222227E-2</c:v>
                </c:pt>
                <c:pt idx="2823">
                  <c:v>3.8171296296296293E-2</c:v>
                </c:pt>
                <c:pt idx="2824">
                  <c:v>3.8194444444444441E-2</c:v>
                </c:pt>
                <c:pt idx="2825">
                  <c:v>3.8194444444444441E-2</c:v>
                </c:pt>
                <c:pt idx="2826">
                  <c:v>3.8206018518518521E-2</c:v>
                </c:pt>
                <c:pt idx="2827">
                  <c:v>3.8217592592592588E-2</c:v>
                </c:pt>
                <c:pt idx="2828">
                  <c:v>3.8240740740740742E-2</c:v>
                </c:pt>
                <c:pt idx="2829">
                  <c:v>3.8263888888888889E-2</c:v>
                </c:pt>
                <c:pt idx="2830">
                  <c:v>3.8275462962962963E-2</c:v>
                </c:pt>
                <c:pt idx="2831">
                  <c:v>3.8275462962962963E-2</c:v>
                </c:pt>
                <c:pt idx="2832">
                  <c:v>3.8275462962962963E-2</c:v>
                </c:pt>
                <c:pt idx="2833">
                  <c:v>3.8287037037037036E-2</c:v>
                </c:pt>
                <c:pt idx="2834">
                  <c:v>3.8287037037037036E-2</c:v>
                </c:pt>
                <c:pt idx="2835">
                  <c:v>3.829861111111111E-2</c:v>
                </c:pt>
                <c:pt idx="2836">
                  <c:v>3.8344907407407411E-2</c:v>
                </c:pt>
                <c:pt idx="2837">
                  <c:v>3.8356481481481484E-2</c:v>
                </c:pt>
                <c:pt idx="2838">
                  <c:v>3.8368055555555551E-2</c:v>
                </c:pt>
                <c:pt idx="2839">
                  <c:v>3.8379629629629632E-2</c:v>
                </c:pt>
                <c:pt idx="2840">
                  <c:v>3.8402777777777779E-2</c:v>
                </c:pt>
                <c:pt idx="2841">
                  <c:v>3.8402777777777779E-2</c:v>
                </c:pt>
                <c:pt idx="2842">
                  <c:v>3.8402777777777779E-2</c:v>
                </c:pt>
                <c:pt idx="2843">
                  <c:v>3.8414351851851852E-2</c:v>
                </c:pt>
                <c:pt idx="2844">
                  <c:v>3.8414351851851852E-2</c:v>
                </c:pt>
                <c:pt idx="2845">
                  <c:v>3.8460648148148147E-2</c:v>
                </c:pt>
                <c:pt idx="2846">
                  <c:v>3.847222222222222E-2</c:v>
                </c:pt>
                <c:pt idx="2847">
                  <c:v>3.8483796296296294E-2</c:v>
                </c:pt>
                <c:pt idx="2848">
                  <c:v>3.8483796296296294E-2</c:v>
                </c:pt>
                <c:pt idx="2849">
                  <c:v>3.8495370370370367E-2</c:v>
                </c:pt>
                <c:pt idx="2850">
                  <c:v>3.8495370370370367E-2</c:v>
                </c:pt>
                <c:pt idx="2851">
                  <c:v>3.8506944444444448E-2</c:v>
                </c:pt>
                <c:pt idx="2852">
                  <c:v>3.8530092592592595E-2</c:v>
                </c:pt>
                <c:pt idx="2853">
                  <c:v>3.8530092592592595E-2</c:v>
                </c:pt>
                <c:pt idx="2854">
                  <c:v>3.8541666666666669E-2</c:v>
                </c:pt>
                <c:pt idx="2855">
                  <c:v>3.8553240740740742E-2</c:v>
                </c:pt>
                <c:pt idx="2856">
                  <c:v>3.8564814814814816E-2</c:v>
                </c:pt>
                <c:pt idx="2857">
                  <c:v>3.8576388888888889E-2</c:v>
                </c:pt>
                <c:pt idx="2858">
                  <c:v>3.858796296296297E-2</c:v>
                </c:pt>
                <c:pt idx="2859">
                  <c:v>3.8599537037037036E-2</c:v>
                </c:pt>
                <c:pt idx="2860">
                  <c:v>3.8599537037037036E-2</c:v>
                </c:pt>
                <c:pt idx="2861">
                  <c:v>3.861111111111111E-2</c:v>
                </c:pt>
                <c:pt idx="2862">
                  <c:v>3.8645833333333331E-2</c:v>
                </c:pt>
                <c:pt idx="2863">
                  <c:v>3.8645833333333331E-2</c:v>
                </c:pt>
                <c:pt idx="2864">
                  <c:v>3.8645833333333331E-2</c:v>
                </c:pt>
                <c:pt idx="2865">
                  <c:v>3.8645833333333331E-2</c:v>
                </c:pt>
                <c:pt idx="2866">
                  <c:v>3.8692129629629632E-2</c:v>
                </c:pt>
                <c:pt idx="2867">
                  <c:v>3.8692129629629632E-2</c:v>
                </c:pt>
                <c:pt idx="2868">
                  <c:v>3.8692129629629632E-2</c:v>
                </c:pt>
                <c:pt idx="2869">
                  <c:v>3.8703703703703705E-2</c:v>
                </c:pt>
                <c:pt idx="2870">
                  <c:v>3.8703703703703705E-2</c:v>
                </c:pt>
                <c:pt idx="2871">
                  <c:v>3.8726851851851853E-2</c:v>
                </c:pt>
                <c:pt idx="2872">
                  <c:v>3.8726851851851853E-2</c:v>
                </c:pt>
                <c:pt idx="2873">
                  <c:v>3.8726851851851853E-2</c:v>
                </c:pt>
                <c:pt idx="2874">
                  <c:v>3.876157407407408E-2</c:v>
                </c:pt>
                <c:pt idx="2875">
                  <c:v>3.8773148148148147E-2</c:v>
                </c:pt>
                <c:pt idx="2876">
                  <c:v>3.8796296296296294E-2</c:v>
                </c:pt>
                <c:pt idx="2877">
                  <c:v>3.8796296296296294E-2</c:v>
                </c:pt>
                <c:pt idx="2878">
                  <c:v>3.8819444444444441E-2</c:v>
                </c:pt>
                <c:pt idx="2879">
                  <c:v>3.8854166666666669E-2</c:v>
                </c:pt>
                <c:pt idx="2880">
                  <c:v>3.888888888888889E-2</c:v>
                </c:pt>
                <c:pt idx="2881">
                  <c:v>3.8912037037037037E-2</c:v>
                </c:pt>
                <c:pt idx="2882">
                  <c:v>3.8912037037037037E-2</c:v>
                </c:pt>
                <c:pt idx="2883">
                  <c:v>3.892361111111111E-2</c:v>
                </c:pt>
                <c:pt idx="2884">
                  <c:v>3.892361111111111E-2</c:v>
                </c:pt>
                <c:pt idx="2885">
                  <c:v>3.8935185185185191E-2</c:v>
                </c:pt>
                <c:pt idx="2886">
                  <c:v>3.8946759259259257E-2</c:v>
                </c:pt>
                <c:pt idx="2887">
                  <c:v>3.8946759259259257E-2</c:v>
                </c:pt>
                <c:pt idx="2888">
                  <c:v>3.8958333333333338E-2</c:v>
                </c:pt>
                <c:pt idx="2889">
                  <c:v>3.8958333333333338E-2</c:v>
                </c:pt>
                <c:pt idx="2890">
                  <c:v>3.8969907407407404E-2</c:v>
                </c:pt>
                <c:pt idx="2891">
                  <c:v>3.8969907407407404E-2</c:v>
                </c:pt>
                <c:pt idx="2892">
                  <c:v>3.8981481481481485E-2</c:v>
                </c:pt>
                <c:pt idx="2893">
                  <c:v>3.9004629629629632E-2</c:v>
                </c:pt>
                <c:pt idx="2894">
                  <c:v>3.9016203703703699E-2</c:v>
                </c:pt>
                <c:pt idx="2895">
                  <c:v>3.9039351851851853E-2</c:v>
                </c:pt>
                <c:pt idx="2896">
                  <c:v>3.9050925925925926E-2</c:v>
                </c:pt>
                <c:pt idx="2897">
                  <c:v>3.90625E-2</c:v>
                </c:pt>
                <c:pt idx="2898">
                  <c:v>3.9074074074074074E-2</c:v>
                </c:pt>
                <c:pt idx="2899">
                  <c:v>3.9074074074074074E-2</c:v>
                </c:pt>
                <c:pt idx="2900">
                  <c:v>3.9085648148148147E-2</c:v>
                </c:pt>
                <c:pt idx="2901">
                  <c:v>3.9097222222222221E-2</c:v>
                </c:pt>
                <c:pt idx="2902">
                  <c:v>3.9097222222222221E-2</c:v>
                </c:pt>
                <c:pt idx="2903">
                  <c:v>3.9108796296296301E-2</c:v>
                </c:pt>
                <c:pt idx="2904">
                  <c:v>3.9108796296296301E-2</c:v>
                </c:pt>
                <c:pt idx="2905">
                  <c:v>3.9120370370370368E-2</c:v>
                </c:pt>
                <c:pt idx="2906">
                  <c:v>3.9155092592592596E-2</c:v>
                </c:pt>
                <c:pt idx="2907">
                  <c:v>3.9166666666666662E-2</c:v>
                </c:pt>
                <c:pt idx="2908">
                  <c:v>3.920138888888889E-2</c:v>
                </c:pt>
                <c:pt idx="2909">
                  <c:v>3.920138888888889E-2</c:v>
                </c:pt>
                <c:pt idx="2910">
                  <c:v>3.9224537037037037E-2</c:v>
                </c:pt>
                <c:pt idx="2911">
                  <c:v>3.9259259259259258E-2</c:v>
                </c:pt>
                <c:pt idx="2912">
                  <c:v>3.9293981481481485E-2</c:v>
                </c:pt>
                <c:pt idx="2913">
                  <c:v>3.9317129629629625E-2</c:v>
                </c:pt>
                <c:pt idx="2914">
                  <c:v>3.936342592592592E-2</c:v>
                </c:pt>
                <c:pt idx="2915">
                  <c:v>3.936342592592592E-2</c:v>
                </c:pt>
                <c:pt idx="2916">
                  <c:v>3.9386574074074074E-2</c:v>
                </c:pt>
                <c:pt idx="2917">
                  <c:v>3.9421296296296295E-2</c:v>
                </c:pt>
                <c:pt idx="2918">
                  <c:v>3.9456018518518522E-2</c:v>
                </c:pt>
                <c:pt idx="2919">
                  <c:v>3.9456018518518522E-2</c:v>
                </c:pt>
                <c:pt idx="2920">
                  <c:v>3.9456018518518522E-2</c:v>
                </c:pt>
                <c:pt idx="2921">
                  <c:v>3.9467592592592596E-2</c:v>
                </c:pt>
                <c:pt idx="2922">
                  <c:v>3.9479166666666669E-2</c:v>
                </c:pt>
                <c:pt idx="2923">
                  <c:v>3.951388888888889E-2</c:v>
                </c:pt>
                <c:pt idx="2924">
                  <c:v>3.953703703703703E-2</c:v>
                </c:pt>
                <c:pt idx="2925">
                  <c:v>3.9548611111111111E-2</c:v>
                </c:pt>
                <c:pt idx="2926">
                  <c:v>3.9560185185185184E-2</c:v>
                </c:pt>
                <c:pt idx="2927">
                  <c:v>3.9629629629629633E-2</c:v>
                </c:pt>
                <c:pt idx="2928">
                  <c:v>3.9641203703703706E-2</c:v>
                </c:pt>
                <c:pt idx="2929">
                  <c:v>3.9641203703703706E-2</c:v>
                </c:pt>
                <c:pt idx="2930">
                  <c:v>3.9699074074074074E-2</c:v>
                </c:pt>
                <c:pt idx="2931">
                  <c:v>3.9710648148148148E-2</c:v>
                </c:pt>
                <c:pt idx="2932">
                  <c:v>3.9722222222222221E-2</c:v>
                </c:pt>
                <c:pt idx="2933">
                  <c:v>3.9722222222222221E-2</c:v>
                </c:pt>
                <c:pt idx="2934">
                  <c:v>3.9733796296296302E-2</c:v>
                </c:pt>
                <c:pt idx="2935">
                  <c:v>3.9756944444444449E-2</c:v>
                </c:pt>
                <c:pt idx="2936">
                  <c:v>3.9780092592592589E-2</c:v>
                </c:pt>
                <c:pt idx="2937">
                  <c:v>3.9780092592592589E-2</c:v>
                </c:pt>
                <c:pt idx="2938">
                  <c:v>3.9780092592592589E-2</c:v>
                </c:pt>
                <c:pt idx="2939">
                  <c:v>3.9791666666666663E-2</c:v>
                </c:pt>
                <c:pt idx="2940">
                  <c:v>3.9791666666666663E-2</c:v>
                </c:pt>
                <c:pt idx="2941">
                  <c:v>3.9791666666666663E-2</c:v>
                </c:pt>
                <c:pt idx="2942">
                  <c:v>3.9814814814814817E-2</c:v>
                </c:pt>
                <c:pt idx="2943">
                  <c:v>3.9837962962962964E-2</c:v>
                </c:pt>
                <c:pt idx="2944">
                  <c:v>3.9837962962962964E-2</c:v>
                </c:pt>
                <c:pt idx="2945">
                  <c:v>3.9872685185185185E-2</c:v>
                </c:pt>
                <c:pt idx="2946">
                  <c:v>3.9884259259259258E-2</c:v>
                </c:pt>
                <c:pt idx="2947">
                  <c:v>3.9884259259259258E-2</c:v>
                </c:pt>
                <c:pt idx="2948">
                  <c:v>3.9907407407407412E-2</c:v>
                </c:pt>
                <c:pt idx="2949">
                  <c:v>3.9942129629629626E-2</c:v>
                </c:pt>
                <c:pt idx="2950">
                  <c:v>3.9942129629629626E-2</c:v>
                </c:pt>
                <c:pt idx="2951">
                  <c:v>3.9965277777777773E-2</c:v>
                </c:pt>
                <c:pt idx="2952">
                  <c:v>0.04</c:v>
                </c:pt>
                <c:pt idx="2953">
                  <c:v>0.04</c:v>
                </c:pt>
                <c:pt idx="2954">
                  <c:v>0.04</c:v>
                </c:pt>
                <c:pt idx="2955">
                  <c:v>0.04</c:v>
                </c:pt>
                <c:pt idx="2956">
                  <c:v>4.0023148148148148E-2</c:v>
                </c:pt>
                <c:pt idx="2957">
                  <c:v>4.0023148148148148E-2</c:v>
                </c:pt>
                <c:pt idx="2958">
                  <c:v>4.0023148148148148E-2</c:v>
                </c:pt>
                <c:pt idx="2959">
                  <c:v>4.0034722222222222E-2</c:v>
                </c:pt>
                <c:pt idx="2960">
                  <c:v>4.0046296296296295E-2</c:v>
                </c:pt>
                <c:pt idx="2961">
                  <c:v>4.0046296296296295E-2</c:v>
                </c:pt>
                <c:pt idx="2962">
                  <c:v>4.0057870370370369E-2</c:v>
                </c:pt>
                <c:pt idx="2963">
                  <c:v>4.0092592592592589E-2</c:v>
                </c:pt>
                <c:pt idx="2964">
                  <c:v>4.010416666666667E-2</c:v>
                </c:pt>
                <c:pt idx="2965">
                  <c:v>4.010416666666667E-2</c:v>
                </c:pt>
                <c:pt idx="2966">
                  <c:v>4.0127314814814817E-2</c:v>
                </c:pt>
                <c:pt idx="2967">
                  <c:v>4.0127314814814817E-2</c:v>
                </c:pt>
                <c:pt idx="2968">
                  <c:v>4.0127314814814817E-2</c:v>
                </c:pt>
                <c:pt idx="2969">
                  <c:v>4.0138888888888884E-2</c:v>
                </c:pt>
                <c:pt idx="2970">
                  <c:v>4.0150462962962964E-2</c:v>
                </c:pt>
                <c:pt idx="2971">
                  <c:v>4.0150462962962964E-2</c:v>
                </c:pt>
                <c:pt idx="2972">
                  <c:v>4.0150462962962964E-2</c:v>
                </c:pt>
                <c:pt idx="2973">
                  <c:v>4.0173611111111111E-2</c:v>
                </c:pt>
                <c:pt idx="2974">
                  <c:v>4.0231481481481479E-2</c:v>
                </c:pt>
                <c:pt idx="2975">
                  <c:v>4.027777777777778E-2</c:v>
                </c:pt>
                <c:pt idx="2976">
                  <c:v>4.0300925925925928E-2</c:v>
                </c:pt>
                <c:pt idx="2977">
                  <c:v>4.0312499999999994E-2</c:v>
                </c:pt>
                <c:pt idx="2978">
                  <c:v>4.0312499999999994E-2</c:v>
                </c:pt>
                <c:pt idx="2979">
                  <c:v>4.0324074074074075E-2</c:v>
                </c:pt>
                <c:pt idx="2980">
                  <c:v>4.0358796296296295E-2</c:v>
                </c:pt>
                <c:pt idx="2981">
                  <c:v>4.0370370370370369E-2</c:v>
                </c:pt>
                <c:pt idx="2982">
                  <c:v>4.0370370370370369E-2</c:v>
                </c:pt>
                <c:pt idx="2983">
                  <c:v>4.0381944444444443E-2</c:v>
                </c:pt>
                <c:pt idx="2984">
                  <c:v>4.0393518518518516E-2</c:v>
                </c:pt>
                <c:pt idx="2985">
                  <c:v>4.040509259259259E-2</c:v>
                </c:pt>
                <c:pt idx="2986">
                  <c:v>4.0451388888888891E-2</c:v>
                </c:pt>
                <c:pt idx="2987">
                  <c:v>4.0486111111111105E-2</c:v>
                </c:pt>
                <c:pt idx="2988">
                  <c:v>4.0486111111111105E-2</c:v>
                </c:pt>
                <c:pt idx="2989">
                  <c:v>4.0497685185185185E-2</c:v>
                </c:pt>
                <c:pt idx="2990">
                  <c:v>4.0497685185185185E-2</c:v>
                </c:pt>
                <c:pt idx="2991">
                  <c:v>4.0532407407407406E-2</c:v>
                </c:pt>
                <c:pt idx="2992">
                  <c:v>4.0532407407407406E-2</c:v>
                </c:pt>
                <c:pt idx="2993">
                  <c:v>4.0555555555555553E-2</c:v>
                </c:pt>
                <c:pt idx="2994">
                  <c:v>4.0567129629629627E-2</c:v>
                </c:pt>
                <c:pt idx="2995">
                  <c:v>4.05787037037037E-2</c:v>
                </c:pt>
                <c:pt idx="2996">
                  <c:v>4.0590277777777781E-2</c:v>
                </c:pt>
                <c:pt idx="2997">
                  <c:v>4.0601851851851854E-2</c:v>
                </c:pt>
                <c:pt idx="2998">
                  <c:v>4.0601851851851854E-2</c:v>
                </c:pt>
                <c:pt idx="2999">
                  <c:v>4.0601851851851854E-2</c:v>
                </c:pt>
                <c:pt idx="3000">
                  <c:v>4.0601851851851854E-2</c:v>
                </c:pt>
                <c:pt idx="3001">
                  <c:v>4.0601851851851854E-2</c:v>
                </c:pt>
                <c:pt idx="3002">
                  <c:v>4.0613425925925928E-2</c:v>
                </c:pt>
                <c:pt idx="3003">
                  <c:v>4.0682870370370376E-2</c:v>
                </c:pt>
                <c:pt idx="3004">
                  <c:v>4.0694444444444443E-2</c:v>
                </c:pt>
                <c:pt idx="3005">
                  <c:v>4.071759259259259E-2</c:v>
                </c:pt>
                <c:pt idx="3006">
                  <c:v>4.0729166666666664E-2</c:v>
                </c:pt>
                <c:pt idx="3007">
                  <c:v>4.0740740740740737E-2</c:v>
                </c:pt>
                <c:pt idx="3008">
                  <c:v>4.0740740740740737E-2</c:v>
                </c:pt>
                <c:pt idx="3009">
                  <c:v>4.0763888888888891E-2</c:v>
                </c:pt>
                <c:pt idx="3010">
                  <c:v>4.0833333333333333E-2</c:v>
                </c:pt>
                <c:pt idx="3011">
                  <c:v>4.0844907407407406E-2</c:v>
                </c:pt>
                <c:pt idx="3012">
                  <c:v>4.0879629629629634E-2</c:v>
                </c:pt>
                <c:pt idx="3013">
                  <c:v>4.08912037037037E-2</c:v>
                </c:pt>
                <c:pt idx="3014">
                  <c:v>4.0937500000000002E-2</c:v>
                </c:pt>
                <c:pt idx="3015">
                  <c:v>4.0937500000000002E-2</c:v>
                </c:pt>
                <c:pt idx="3016">
                  <c:v>4.0949074074074075E-2</c:v>
                </c:pt>
                <c:pt idx="3017">
                  <c:v>4.0960648148148149E-2</c:v>
                </c:pt>
                <c:pt idx="3018">
                  <c:v>4.0972222222222222E-2</c:v>
                </c:pt>
                <c:pt idx="3019">
                  <c:v>4.0972222222222222E-2</c:v>
                </c:pt>
                <c:pt idx="3020">
                  <c:v>4.0983796296296296E-2</c:v>
                </c:pt>
                <c:pt idx="3021">
                  <c:v>4.099537037037037E-2</c:v>
                </c:pt>
                <c:pt idx="3022">
                  <c:v>4.1041666666666664E-2</c:v>
                </c:pt>
                <c:pt idx="3023">
                  <c:v>4.1041666666666664E-2</c:v>
                </c:pt>
                <c:pt idx="3024">
                  <c:v>4.1111111111111112E-2</c:v>
                </c:pt>
                <c:pt idx="3025">
                  <c:v>4.1134259259259259E-2</c:v>
                </c:pt>
                <c:pt idx="3026">
                  <c:v>4.1134259259259259E-2</c:v>
                </c:pt>
                <c:pt idx="3027">
                  <c:v>4.1134259259259259E-2</c:v>
                </c:pt>
                <c:pt idx="3028">
                  <c:v>4.1134259259259259E-2</c:v>
                </c:pt>
                <c:pt idx="3029">
                  <c:v>4.1134259259259259E-2</c:v>
                </c:pt>
                <c:pt idx="3030">
                  <c:v>4.1134259259259259E-2</c:v>
                </c:pt>
                <c:pt idx="3031">
                  <c:v>4.1145833333333333E-2</c:v>
                </c:pt>
                <c:pt idx="3032">
                  <c:v>4.1192129629629634E-2</c:v>
                </c:pt>
                <c:pt idx="3033">
                  <c:v>4.1192129629629634E-2</c:v>
                </c:pt>
                <c:pt idx="3034">
                  <c:v>4.1192129629629634E-2</c:v>
                </c:pt>
                <c:pt idx="3035">
                  <c:v>4.1215277777777774E-2</c:v>
                </c:pt>
                <c:pt idx="3036">
                  <c:v>4.1226851851851855E-2</c:v>
                </c:pt>
                <c:pt idx="3037">
                  <c:v>4.1238425925925921E-2</c:v>
                </c:pt>
                <c:pt idx="3038">
                  <c:v>4.1273148148148149E-2</c:v>
                </c:pt>
                <c:pt idx="3039">
                  <c:v>4.130787037037037E-2</c:v>
                </c:pt>
                <c:pt idx="3040">
                  <c:v>4.1319444444444443E-2</c:v>
                </c:pt>
                <c:pt idx="3041">
                  <c:v>4.1342592592592591E-2</c:v>
                </c:pt>
                <c:pt idx="3042">
                  <c:v>4.1342592592592591E-2</c:v>
                </c:pt>
                <c:pt idx="3043">
                  <c:v>4.1354166666666664E-2</c:v>
                </c:pt>
                <c:pt idx="3044">
                  <c:v>4.1365740740740745E-2</c:v>
                </c:pt>
                <c:pt idx="3045">
                  <c:v>4.1377314814814818E-2</c:v>
                </c:pt>
                <c:pt idx="3046">
                  <c:v>4.1377314814814818E-2</c:v>
                </c:pt>
                <c:pt idx="3047">
                  <c:v>4.1377314814814818E-2</c:v>
                </c:pt>
                <c:pt idx="3048">
                  <c:v>4.1388888888888892E-2</c:v>
                </c:pt>
                <c:pt idx="3049">
                  <c:v>4.1400462962962965E-2</c:v>
                </c:pt>
                <c:pt idx="3050">
                  <c:v>4.1435185185185179E-2</c:v>
                </c:pt>
                <c:pt idx="3051">
                  <c:v>4.1458333333333333E-2</c:v>
                </c:pt>
                <c:pt idx="3052">
                  <c:v>4.1539351851851855E-2</c:v>
                </c:pt>
                <c:pt idx="3053">
                  <c:v>4.1550925925925929E-2</c:v>
                </c:pt>
                <c:pt idx="3054">
                  <c:v>4.1574074074074076E-2</c:v>
                </c:pt>
                <c:pt idx="3055">
                  <c:v>4.1608796296296297E-2</c:v>
                </c:pt>
                <c:pt idx="3056">
                  <c:v>4.162037037037037E-2</c:v>
                </c:pt>
                <c:pt idx="3057">
                  <c:v>4.1666666666666664E-2</c:v>
                </c:pt>
                <c:pt idx="3058">
                  <c:v>4.1701388888888885E-2</c:v>
                </c:pt>
                <c:pt idx="3059">
                  <c:v>4.1701388888888885E-2</c:v>
                </c:pt>
                <c:pt idx="3060">
                  <c:v>4.1712962962962959E-2</c:v>
                </c:pt>
                <c:pt idx="3061">
                  <c:v>4.1747685185185186E-2</c:v>
                </c:pt>
                <c:pt idx="3062">
                  <c:v>4.1747685185185186E-2</c:v>
                </c:pt>
                <c:pt idx="3063">
                  <c:v>4.1759259259259253E-2</c:v>
                </c:pt>
                <c:pt idx="3064">
                  <c:v>4.1770833333333333E-2</c:v>
                </c:pt>
                <c:pt idx="3065">
                  <c:v>4.1770833333333333E-2</c:v>
                </c:pt>
                <c:pt idx="3066">
                  <c:v>4.1770833333333333E-2</c:v>
                </c:pt>
                <c:pt idx="3067">
                  <c:v>4.1805555555555561E-2</c:v>
                </c:pt>
                <c:pt idx="3068">
                  <c:v>4.1828703703703701E-2</c:v>
                </c:pt>
                <c:pt idx="3069">
                  <c:v>4.1874999999999996E-2</c:v>
                </c:pt>
                <c:pt idx="3070">
                  <c:v>4.1921296296296297E-2</c:v>
                </c:pt>
                <c:pt idx="3071">
                  <c:v>4.1944444444444444E-2</c:v>
                </c:pt>
                <c:pt idx="3072">
                  <c:v>4.1956018518518517E-2</c:v>
                </c:pt>
                <c:pt idx="3073">
                  <c:v>4.1979166666666672E-2</c:v>
                </c:pt>
                <c:pt idx="3074">
                  <c:v>4.1990740740740745E-2</c:v>
                </c:pt>
                <c:pt idx="3075">
                  <c:v>4.2048611111111113E-2</c:v>
                </c:pt>
                <c:pt idx="3076">
                  <c:v>4.2048611111111113E-2</c:v>
                </c:pt>
                <c:pt idx="3077">
                  <c:v>4.207175925925926E-2</c:v>
                </c:pt>
                <c:pt idx="3078">
                  <c:v>4.207175925925926E-2</c:v>
                </c:pt>
                <c:pt idx="3079">
                  <c:v>4.2129629629629628E-2</c:v>
                </c:pt>
                <c:pt idx="3080">
                  <c:v>4.2141203703703702E-2</c:v>
                </c:pt>
                <c:pt idx="3081">
                  <c:v>4.2152777777777782E-2</c:v>
                </c:pt>
                <c:pt idx="3082">
                  <c:v>4.2152777777777782E-2</c:v>
                </c:pt>
                <c:pt idx="3083">
                  <c:v>4.2164351851851856E-2</c:v>
                </c:pt>
                <c:pt idx="3084">
                  <c:v>4.2175925925925922E-2</c:v>
                </c:pt>
                <c:pt idx="3085">
                  <c:v>4.2187499999999996E-2</c:v>
                </c:pt>
                <c:pt idx="3086">
                  <c:v>4.2199074074074076E-2</c:v>
                </c:pt>
                <c:pt idx="3087">
                  <c:v>4.2222222222222223E-2</c:v>
                </c:pt>
                <c:pt idx="3088">
                  <c:v>4.2303240740740738E-2</c:v>
                </c:pt>
                <c:pt idx="3089">
                  <c:v>4.2314814814814812E-2</c:v>
                </c:pt>
                <c:pt idx="3090">
                  <c:v>4.2326388888888893E-2</c:v>
                </c:pt>
                <c:pt idx="3091">
                  <c:v>4.2372685185185187E-2</c:v>
                </c:pt>
                <c:pt idx="3092">
                  <c:v>4.238425925925926E-2</c:v>
                </c:pt>
                <c:pt idx="3093">
                  <c:v>4.2430555555555555E-2</c:v>
                </c:pt>
                <c:pt idx="3094">
                  <c:v>4.2430555555555555E-2</c:v>
                </c:pt>
                <c:pt idx="3095">
                  <c:v>4.2430555555555555E-2</c:v>
                </c:pt>
                <c:pt idx="3096">
                  <c:v>4.2442129629629628E-2</c:v>
                </c:pt>
                <c:pt idx="3097">
                  <c:v>4.2488425925925923E-2</c:v>
                </c:pt>
                <c:pt idx="3098">
                  <c:v>4.2511574074074077E-2</c:v>
                </c:pt>
                <c:pt idx="3099">
                  <c:v>4.2534722222222217E-2</c:v>
                </c:pt>
                <c:pt idx="3100">
                  <c:v>4.2534722222222217E-2</c:v>
                </c:pt>
                <c:pt idx="3101">
                  <c:v>4.2546296296296297E-2</c:v>
                </c:pt>
                <c:pt idx="3102">
                  <c:v>4.2581018518518525E-2</c:v>
                </c:pt>
                <c:pt idx="3103">
                  <c:v>4.2604166666666665E-2</c:v>
                </c:pt>
                <c:pt idx="3104">
                  <c:v>4.2604166666666665E-2</c:v>
                </c:pt>
                <c:pt idx="3105">
                  <c:v>4.2604166666666665E-2</c:v>
                </c:pt>
                <c:pt idx="3106">
                  <c:v>4.2662037037037033E-2</c:v>
                </c:pt>
                <c:pt idx="3107">
                  <c:v>4.2662037037037033E-2</c:v>
                </c:pt>
                <c:pt idx="3108">
                  <c:v>4.2685185185185187E-2</c:v>
                </c:pt>
                <c:pt idx="3109">
                  <c:v>4.2696759259259261E-2</c:v>
                </c:pt>
                <c:pt idx="3110">
                  <c:v>4.2719907407407408E-2</c:v>
                </c:pt>
                <c:pt idx="3111">
                  <c:v>4.2719907407407408E-2</c:v>
                </c:pt>
                <c:pt idx="3112">
                  <c:v>4.2719907407407408E-2</c:v>
                </c:pt>
                <c:pt idx="3113">
                  <c:v>4.2731481481481481E-2</c:v>
                </c:pt>
                <c:pt idx="3114">
                  <c:v>4.2731481481481481E-2</c:v>
                </c:pt>
                <c:pt idx="3115">
                  <c:v>4.2754629629629635E-2</c:v>
                </c:pt>
                <c:pt idx="3116">
                  <c:v>4.2766203703703702E-2</c:v>
                </c:pt>
                <c:pt idx="3117">
                  <c:v>4.2766203703703702E-2</c:v>
                </c:pt>
                <c:pt idx="3118">
                  <c:v>4.280092592592593E-2</c:v>
                </c:pt>
                <c:pt idx="3119">
                  <c:v>4.282407407407407E-2</c:v>
                </c:pt>
                <c:pt idx="3120">
                  <c:v>4.2870370370370371E-2</c:v>
                </c:pt>
                <c:pt idx="3121">
                  <c:v>4.2916666666666665E-2</c:v>
                </c:pt>
                <c:pt idx="3122">
                  <c:v>4.3032407407407408E-2</c:v>
                </c:pt>
                <c:pt idx="3123">
                  <c:v>4.3032407407407408E-2</c:v>
                </c:pt>
                <c:pt idx="3124">
                  <c:v>4.3067129629629629E-2</c:v>
                </c:pt>
                <c:pt idx="3125">
                  <c:v>4.3067129629629629E-2</c:v>
                </c:pt>
                <c:pt idx="3126">
                  <c:v>4.3090277777777776E-2</c:v>
                </c:pt>
                <c:pt idx="3127">
                  <c:v>4.311342592592593E-2</c:v>
                </c:pt>
                <c:pt idx="3128">
                  <c:v>4.311342592592593E-2</c:v>
                </c:pt>
                <c:pt idx="3129">
                  <c:v>4.3124999999999997E-2</c:v>
                </c:pt>
                <c:pt idx="3130">
                  <c:v>4.3124999999999997E-2</c:v>
                </c:pt>
                <c:pt idx="3131">
                  <c:v>4.313657407407407E-2</c:v>
                </c:pt>
                <c:pt idx="3132">
                  <c:v>4.3148148148148151E-2</c:v>
                </c:pt>
                <c:pt idx="3133">
                  <c:v>4.3148148148148151E-2</c:v>
                </c:pt>
                <c:pt idx="3134">
                  <c:v>4.3171296296296298E-2</c:v>
                </c:pt>
                <c:pt idx="3135">
                  <c:v>4.3182870370370365E-2</c:v>
                </c:pt>
                <c:pt idx="3136">
                  <c:v>4.3194444444444445E-2</c:v>
                </c:pt>
                <c:pt idx="3137">
                  <c:v>4.3217592592592592E-2</c:v>
                </c:pt>
                <c:pt idx="3138">
                  <c:v>4.3240740740740739E-2</c:v>
                </c:pt>
                <c:pt idx="3139">
                  <c:v>4.3252314814814813E-2</c:v>
                </c:pt>
                <c:pt idx="3140">
                  <c:v>4.3263888888888886E-2</c:v>
                </c:pt>
                <c:pt idx="3141">
                  <c:v>4.3287037037037041E-2</c:v>
                </c:pt>
                <c:pt idx="3142">
                  <c:v>4.3287037037037041E-2</c:v>
                </c:pt>
                <c:pt idx="3143">
                  <c:v>4.3298611111111107E-2</c:v>
                </c:pt>
                <c:pt idx="3144">
                  <c:v>4.3298611111111107E-2</c:v>
                </c:pt>
                <c:pt idx="3145">
                  <c:v>4.3321759259259261E-2</c:v>
                </c:pt>
                <c:pt idx="3146">
                  <c:v>4.3321759259259261E-2</c:v>
                </c:pt>
                <c:pt idx="3147">
                  <c:v>4.3344907407407408E-2</c:v>
                </c:pt>
                <c:pt idx="3148">
                  <c:v>4.3391203703703703E-2</c:v>
                </c:pt>
                <c:pt idx="3149">
                  <c:v>4.3402777777777783E-2</c:v>
                </c:pt>
                <c:pt idx="3150">
                  <c:v>4.3402777777777783E-2</c:v>
                </c:pt>
                <c:pt idx="3151">
                  <c:v>4.3425925925925923E-2</c:v>
                </c:pt>
                <c:pt idx="3152">
                  <c:v>4.3425925925925923E-2</c:v>
                </c:pt>
                <c:pt idx="3153">
                  <c:v>4.3449074074074077E-2</c:v>
                </c:pt>
                <c:pt idx="3154">
                  <c:v>4.3472222222222225E-2</c:v>
                </c:pt>
                <c:pt idx="3155">
                  <c:v>4.3495370370370372E-2</c:v>
                </c:pt>
                <c:pt idx="3156">
                  <c:v>4.355324074074074E-2</c:v>
                </c:pt>
                <c:pt idx="3157">
                  <c:v>4.3576388888888894E-2</c:v>
                </c:pt>
                <c:pt idx="3158">
                  <c:v>4.3587962962962967E-2</c:v>
                </c:pt>
                <c:pt idx="3159">
                  <c:v>4.3599537037037034E-2</c:v>
                </c:pt>
                <c:pt idx="3160">
                  <c:v>4.3611111111111107E-2</c:v>
                </c:pt>
                <c:pt idx="3161">
                  <c:v>4.3611111111111107E-2</c:v>
                </c:pt>
                <c:pt idx="3162">
                  <c:v>4.3634259259259262E-2</c:v>
                </c:pt>
                <c:pt idx="3163">
                  <c:v>4.370370370370371E-2</c:v>
                </c:pt>
                <c:pt idx="3164">
                  <c:v>4.3761574074074078E-2</c:v>
                </c:pt>
                <c:pt idx="3165">
                  <c:v>4.3784722222222218E-2</c:v>
                </c:pt>
                <c:pt idx="3166">
                  <c:v>4.3784722222222218E-2</c:v>
                </c:pt>
                <c:pt idx="3167">
                  <c:v>4.3796296296296298E-2</c:v>
                </c:pt>
                <c:pt idx="3168">
                  <c:v>4.3807870370370372E-2</c:v>
                </c:pt>
                <c:pt idx="3169">
                  <c:v>4.3819444444444446E-2</c:v>
                </c:pt>
                <c:pt idx="3170">
                  <c:v>4.3819444444444446E-2</c:v>
                </c:pt>
                <c:pt idx="3171">
                  <c:v>4.387731481481482E-2</c:v>
                </c:pt>
                <c:pt idx="3172">
                  <c:v>4.3888888888888887E-2</c:v>
                </c:pt>
                <c:pt idx="3173">
                  <c:v>4.3946759259259255E-2</c:v>
                </c:pt>
                <c:pt idx="3174">
                  <c:v>4.3946759259259255E-2</c:v>
                </c:pt>
                <c:pt idx="3175">
                  <c:v>4.3981481481481483E-2</c:v>
                </c:pt>
                <c:pt idx="3176">
                  <c:v>4.4004629629629623E-2</c:v>
                </c:pt>
                <c:pt idx="3177">
                  <c:v>4.4062500000000004E-2</c:v>
                </c:pt>
                <c:pt idx="3178">
                  <c:v>4.4062500000000004E-2</c:v>
                </c:pt>
                <c:pt idx="3179">
                  <c:v>4.4074074074074071E-2</c:v>
                </c:pt>
                <c:pt idx="3180">
                  <c:v>4.4097222222222225E-2</c:v>
                </c:pt>
                <c:pt idx="3181">
                  <c:v>4.4131944444444439E-2</c:v>
                </c:pt>
                <c:pt idx="3182">
                  <c:v>4.4189814814814814E-2</c:v>
                </c:pt>
                <c:pt idx="3183">
                  <c:v>4.4189814814814814E-2</c:v>
                </c:pt>
                <c:pt idx="3184">
                  <c:v>4.4201388888888887E-2</c:v>
                </c:pt>
                <c:pt idx="3185">
                  <c:v>4.4201388888888887E-2</c:v>
                </c:pt>
                <c:pt idx="3186">
                  <c:v>4.4236111111111115E-2</c:v>
                </c:pt>
                <c:pt idx="3187">
                  <c:v>4.4259259259259255E-2</c:v>
                </c:pt>
                <c:pt idx="3188">
                  <c:v>4.4293981481481483E-2</c:v>
                </c:pt>
                <c:pt idx="3189">
                  <c:v>4.4305555555555549E-2</c:v>
                </c:pt>
                <c:pt idx="3190">
                  <c:v>4.431712962962963E-2</c:v>
                </c:pt>
                <c:pt idx="3191">
                  <c:v>4.4340277777777777E-2</c:v>
                </c:pt>
                <c:pt idx="3192">
                  <c:v>4.4340277777777777E-2</c:v>
                </c:pt>
                <c:pt idx="3193">
                  <c:v>4.4374999999999998E-2</c:v>
                </c:pt>
                <c:pt idx="3194">
                  <c:v>4.4432870370370366E-2</c:v>
                </c:pt>
                <c:pt idx="3195">
                  <c:v>4.4444444444444446E-2</c:v>
                </c:pt>
                <c:pt idx="3196">
                  <c:v>4.4444444444444446E-2</c:v>
                </c:pt>
                <c:pt idx="3197">
                  <c:v>4.445601851851852E-2</c:v>
                </c:pt>
                <c:pt idx="3198">
                  <c:v>4.4502314814814814E-2</c:v>
                </c:pt>
                <c:pt idx="3199">
                  <c:v>4.4502314814814814E-2</c:v>
                </c:pt>
                <c:pt idx="3200">
                  <c:v>4.4502314814814814E-2</c:v>
                </c:pt>
                <c:pt idx="3201">
                  <c:v>4.4537037037037042E-2</c:v>
                </c:pt>
                <c:pt idx="3202">
                  <c:v>4.4537037037037042E-2</c:v>
                </c:pt>
                <c:pt idx="3203">
                  <c:v>4.4571759259259262E-2</c:v>
                </c:pt>
                <c:pt idx="3204">
                  <c:v>4.4571759259259262E-2</c:v>
                </c:pt>
                <c:pt idx="3205">
                  <c:v>4.4571759259259262E-2</c:v>
                </c:pt>
                <c:pt idx="3206">
                  <c:v>4.4583333333333336E-2</c:v>
                </c:pt>
                <c:pt idx="3207">
                  <c:v>4.462962962962963E-2</c:v>
                </c:pt>
                <c:pt idx="3208">
                  <c:v>4.4641203703703704E-2</c:v>
                </c:pt>
                <c:pt idx="3209">
                  <c:v>4.4652777777777784E-2</c:v>
                </c:pt>
                <c:pt idx="3210">
                  <c:v>4.4652777777777784E-2</c:v>
                </c:pt>
                <c:pt idx="3211">
                  <c:v>4.4652777777777784E-2</c:v>
                </c:pt>
                <c:pt idx="3212">
                  <c:v>4.4675925925925924E-2</c:v>
                </c:pt>
                <c:pt idx="3213">
                  <c:v>4.4675925925925924E-2</c:v>
                </c:pt>
                <c:pt idx="3214">
                  <c:v>4.4675925925925924E-2</c:v>
                </c:pt>
                <c:pt idx="3215">
                  <c:v>4.4699074074074079E-2</c:v>
                </c:pt>
                <c:pt idx="3216">
                  <c:v>4.4710648148148152E-2</c:v>
                </c:pt>
                <c:pt idx="3217">
                  <c:v>4.4780092592592587E-2</c:v>
                </c:pt>
                <c:pt idx="3218">
                  <c:v>4.4780092592592587E-2</c:v>
                </c:pt>
                <c:pt idx="3219">
                  <c:v>4.4780092592592587E-2</c:v>
                </c:pt>
                <c:pt idx="3220">
                  <c:v>4.4791666666666667E-2</c:v>
                </c:pt>
                <c:pt idx="3221">
                  <c:v>4.4895833333333329E-2</c:v>
                </c:pt>
                <c:pt idx="3222">
                  <c:v>4.4895833333333329E-2</c:v>
                </c:pt>
                <c:pt idx="3223">
                  <c:v>4.494212962962963E-2</c:v>
                </c:pt>
                <c:pt idx="3224">
                  <c:v>4.4965277777777778E-2</c:v>
                </c:pt>
                <c:pt idx="3225">
                  <c:v>4.4965277777777778E-2</c:v>
                </c:pt>
                <c:pt idx="3226">
                  <c:v>4.5000000000000005E-2</c:v>
                </c:pt>
                <c:pt idx="3227">
                  <c:v>4.5023148148148145E-2</c:v>
                </c:pt>
                <c:pt idx="3228">
                  <c:v>4.5034722222222219E-2</c:v>
                </c:pt>
                <c:pt idx="3229">
                  <c:v>4.5092592592592594E-2</c:v>
                </c:pt>
                <c:pt idx="3230">
                  <c:v>4.5150462962962962E-2</c:v>
                </c:pt>
                <c:pt idx="3231">
                  <c:v>4.5162037037037035E-2</c:v>
                </c:pt>
                <c:pt idx="3232">
                  <c:v>4.5162037037037035E-2</c:v>
                </c:pt>
                <c:pt idx="3233">
                  <c:v>4.5196759259259256E-2</c:v>
                </c:pt>
                <c:pt idx="3234">
                  <c:v>4.5196759259259256E-2</c:v>
                </c:pt>
                <c:pt idx="3235">
                  <c:v>4.5231481481481484E-2</c:v>
                </c:pt>
                <c:pt idx="3236">
                  <c:v>4.5266203703703704E-2</c:v>
                </c:pt>
                <c:pt idx="3237">
                  <c:v>4.5266203703703704E-2</c:v>
                </c:pt>
                <c:pt idx="3238">
                  <c:v>4.5277777777777778E-2</c:v>
                </c:pt>
                <c:pt idx="3239">
                  <c:v>4.5277777777777778E-2</c:v>
                </c:pt>
                <c:pt idx="3240">
                  <c:v>4.5289351851851851E-2</c:v>
                </c:pt>
                <c:pt idx="3241">
                  <c:v>4.5300925925925932E-2</c:v>
                </c:pt>
                <c:pt idx="3242">
                  <c:v>4.5312499999999999E-2</c:v>
                </c:pt>
                <c:pt idx="3243">
                  <c:v>4.5335648148148146E-2</c:v>
                </c:pt>
                <c:pt idx="3244">
                  <c:v>4.53587962962963E-2</c:v>
                </c:pt>
                <c:pt idx="3245">
                  <c:v>4.5370370370370366E-2</c:v>
                </c:pt>
                <c:pt idx="3246">
                  <c:v>4.5393518518518521E-2</c:v>
                </c:pt>
                <c:pt idx="3247">
                  <c:v>4.5405092592592594E-2</c:v>
                </c:pt>
                <c:pt idx="3248">
                  <c:v>4.5405092592592594E-2</c:v>
                </c:pt>
                <c:pt idx="3249">
                  <c:v>4.5416666666666668E-2</c:v>
                </c:pt>
                <c:pt idx="3250">
                  <c:v>4.5428240740740734E-2</c:v>
                </c:pt>
                <c:pt idx="3251">
                  <c:v>4.5428240740740734E-2</c:v>
                </c:pt>
                <c:pt idx="3252">
                  <c:v>4.5439814814814815E-2</c:v>
                </c:pt>
                <c:pt idx="3253">
                  <c:v>4.5451388888888888E-2</c:v>
                </c:pt>
                <c:pt idx="3254">
                  <c:v>4.5462962962962962E-2</c:v>
                </c:pt>
                <c:pt idx="3255">
                  <c:v>4.5486111111111109E-2</c:v>
                </c:pt>
                <c:pt idx="3256">
                  <c:v>4.5486111111111109E-2</c:v>
                </c:pt>
                <c:pt idx="3257">
                  <c:v>4.5509259259259256E-2</c:v>
                </c:pt>
                <c:pt idx="3258">
                  <c:v>4.5509259259259256E-2</c:v>
                </c:pt>
                <c:pt idx="3259">
                  <c:v>4.5509259259259256E-2</c:v>
                </c:pt>
                <c:pt idx="3260">
                  <c:v>4.553240740740741E-2</c:v>
                </c:pt>
                <c:pt idx="3261">
                  <c:v>4.5567129629629631E-2</c:v>
                </c:pt>
                <c:pt idx="3262">
                  <c:v>4.5578703703703705E-2</c:v>
                </c:pt>
                <c:pt idx="3263">
                  <c:v>4.5578703703703705E-2</c:v>
                </c:pt>
                <c:pt idx="3264">
                  <c:v>4.5694444444444447E-2</c:v>
                </c:pt>
                <c:pt idx="3265">
                  <c:v>4.5717592592592594E-2</c:v>
                </c:pt>
                <c:pt idx="3266">
                  <c:v>4.5717592592592594E-2</c:v>
                </c:pt>
                <c:pt idx="3267">
                  <c:v>4.5717592592592594E-2</c:v>
                </c:pt>
                <c:pt idx="3268">
                  <c:v>4.5740740740740742E-2</c:v>
                </c:pt>
                <c:pt idx="3269">
                  <c:v>4.5787037037037036E-2</c:v>
                </c:pt>
                <c:pt idx="3270">
                  <c:v>4.5821759259259263E-2</c:v>
                </c:pt>
                <c:pt idx="3271">
                  <c:v>4.5833333333333337E-2</c:v>
                </c:pt>
                <c:pt idx="3272">
                  <c:v>4.5891203703703705E-2</c:v>
                </c:pt>
                <c:pt idx="3273">
                  <c:v>4.5902777777777772E-2</c:v>
                </c:pt>
                <c:pt idx="3274">
                  <c:v>4.5902777777777772E-2</c:v>
                </c:pt>
                <c:pt idx="3275">
                  <c:v>4.594907407407408E-2</c:v>
                </c:pt>
                <c:pt idx="3276">
                  <c:v>4.6053240740740742E-2</c:v>
                </c:pt>
                <c:pt idx="3277">
                  <c:v>4.6064814814814815E-2</c:v>
                </c:pt>
                <c:pt idx="3278">
                  <c:v>4.6087962962962963E-2</c:v>
                </c:pt>
                <c:pt idx="3279">
                  <c:v>4.6099537037037036E-2</c:v>
                </c:pt>
                <c:pt idx="3280">
                  <c:v>4.6134259259259264E-2</c:v>
                </c:pt>
                <c:pt idx="3281">
                  <c:v>4.628472222222222E-2</c:v>
                </c:pt>
                <c:pt idx="3282">
                  <c:v>4.6296296296296301E-2</c:v>
                </c:pt>
                <c:pt idx="3283">
                  <c:v>4.6307870370370374E-2</c:v>
                </c:pt>
                <c:pt idx="3284">
                  <c:v>4.6319444444444441E-2</c:v>
                </c:pt>
                <c:pt idx="3285">
                  <c:v>4.6319444444444441E-2</c:v>
                </c:pt>
                <c:pt idx="3286">
                  <c:v>4.6331018518518514E-2</c:v>
                </c:pt>
                <c:pt idx="3287">
                  <c:v>4.6331018518518514E-2</c:v>
                </c:pt>
                <c:pt idx="3288">
                  <c:v>4.6365740740740742E-2</c:v>
                </c:pt>
                <c:pt idx="3289">
                  <c:v>4.6400462962962963E-2</c:v>
                </c:pt>
                <c:pt idx="3290">
                  <c:v>4.6412037037037036E-2</c:v>
                </c:pt>
                <c:pt idx="3291">
                  <c:v>4.6481481481481485E-2</c:v>
                </c:pt>
                <c:pt idx="3292">
                  <c:v>4.6516203703703705E-2</c:v>
                </c:pt>
                <c:pt idx="3293">
                  <c:v>4.65625E-2</c:v>
                </c:pt>
                <c:pt idx="3294">
                  <c:v>4.6574074074074073E-2</c:v>
                </c:pt>
                <c:pt idx="3295">
                  <c:v>4.6608796296296294E-2</c:v>
                </c:pt>
                <c:pt idx="3296">
                  <c:v>4.6666666666666669E-2</c:v>
                </c:pt>
                <c:pt idx="3297">
                  <c:v>4.6678240740740735E-2</c:v>
                </c:pt>
                <c:pt idx="3298">
                  <c:v>4.6712962962962963E-2</c:v>
                </c:pt>
                <c:pt idx="3299">
                  <c:v>4.673611111111111E-2</c:v>
                </c:pt>
                <c:pt idx="3300">
                  <c:v>4.6817129629629632E-2</c:v>
                </c:pt>
                <c:pt idx="3301">
                  <c:v>4.6828703703703706E-2</c:v>
                </c:pt>
                <c:pt idx="3302">
                  <c:v>4.6828703703703706E-2</c:v>
                </c:pt>
                <c:pt idx="3303">
                  <c:v>4.6840277777777779E-2</c:v>
                </c:pt>
                <c:pt idx="3304">
                  <c:v>4.6875E-2</c:v>
                </c:pt>
                <c:pt idx="3305">
                  <c:v>4.6886574074074074E-2</c:v>
                </c:pt>
                <c:pt idx="3306">
                  <c:v>4.6921296296296294E-2</c:v>
                </c:pt>
                <c:pt idx="3307">
                  <c:v>4.6944444444444448E-2</c:v>
                </c:pt>
                <c:pt idx="3308">
                  <c:v>4.6956018518518522E-2</c:v>
                </c:pt>
                <c:pt idx="3309">
                  <c:v>4.6967592592592589E-2</c:v>
                </c:pt>
                <c:pt idx="3310">
                  <c:v>4.6979166666666662E-2</c:v>
                </c:pt>
                <c:pt idx="3311">
                  <c:v>4.701388888888889E-2</c:v>
                </c:pt>
                <c:pt idx="3312">
                  <c:v>4.702546296296297E-2</c:v>
                </c:pt>
                <c:pt idx="3313">
                  <c:v>4.704861111111111E-2</c:v>
                </c:pt>
                <c:pt idx="3314">
                  <c:v>4.7071759259259265E-2</c:v>
                </c:pt>
                <c:pt idx="3315">
                  <c:v>4.7094907407407405E-2</c:v>
                </c:pt>
                <c:pt idx="3316">
                  <c:v>4.7118055555555559E-2</c:v>
                </c:pt>
                <c:pt idx="3317">
                  <c:v>4.7129629629629632E-2</c:v>
                </c:pt>
                <c:pt idx="3318">
                  <c:v>4.7129629629629632E-2</c:v>
                </c:pt>
                <c:pt idx="3319">
                  <c:v>4.7152777777777773E-2</c:v>
                </c:pt>
                <c:pt idx="3320">
                  <c:v>4.7152777777777773E-2</c:v>
                </c:pt>
                <c:pt idx="3321">
                  <c:v>4.71875E-2</c:v>
                </c:pt>
                <c:pt idx="3322">
                  <c:v>4.71875E-2</c:v>
                </c:pt>
                <c:pt idx="3323">
                  <c:v>4.7210648148148147E-2</c:v>
                </c:pt>
                <c:pt idx="3324">
                  <c:v>4.7210648148148147E-2</c:v>
                </c:pt>
                <c:pt idx="3325">
                  <c:v>4.7268518518518515E-2</c:v>
                </c:pt>
                <c:pt idx="3326">
                  <c:v>4.7361111111111111E-2</c:v>
                </c:pt>
                <c:pt idx="3327">
                  <c:v>4.7361111111111111E-2</c:v>
                </c:pt>
                <c:pt idx="3328">
                  <c:v>4.7372685185185191E-2</c:v>
                </c:pt>
                <c:pt idx="3329">
                  <c:v>4.7372685185185191E-2</c:v>
                </c:pt>
                <c:pt idx="3330">
                  <c:v>4.7418981481481486E-2</c:v>
                </c:pt>
                <c:pt idx="3331">
                  <c:v>4.7442129629629626E-2</c:v>
                </c:pt>
                <c:pt idx="3332">
                  <c:v>4.7476851851851853E-2</c:v>
                </c:pt>
                <c:pt idx="3333">
                  <c:v>4.7476851851851853E-2</c:v>
                </c:pt>
                <c:pt idx="3334">
                  <c:v>4.7569444444444442E-2</c:v>
                </c:pt>
                <c:pt idx="3335">
                  <c:v>4.7569444444444442E-2</c:v>
                </c:pt>
                <c:pt idx="3336">
                  <c:v>4.760416666666667E-2</c:v>
                </c:pt>
                <c:pt idx="3337">
                  <c:v>4.7615740740740743E-2</c:v>
                </c:pt>
                <c:pt idx="3338">
                  <c:v>4.763888888888889E-2</c:v>
                </c:pt>
                <c:pt idx="3339">
                  <c:v>4.7673611111111104E-2</c:v>
                </c:pt>
                <c:pt idx="3340">
                  <c:v>4.7673611111111104E-2</c:v>
                </c:pt>
                <c:pt idx="3341">
                  <c:v>4.7685185185185185E-2</c:v>
                </c:pt>
                <c:pt idx="3342">
                  <c:v>4.7685185185185185E-2</c:v>
                </c:pt>
                <c:pt idx="3343">
                  <c:v>4.7719907407407412E-2</c:v>
                </c:pt>
                <c:pt idx="3344">
                  <c:v>4.7766203703703707E-2</c:v>
                </c:pt>
                <c:pt idx="3345">
                  <c:v>4.777777777777778E-2</c:v>
                </c:pt>
                <c:pt idx="3346">
                  <c:v>4.777777777777778E-2</c:v>
                </c:pt>
                <c:pt idx="3347">
                  <c:v>4.780092592592592E-2</c:v>
                </c:pt>
                <c:pt idx="3348">
                  <c:v>4.7870370370370369E-2</c:v>
                </c:pt>
                <c:pt idx="3349">
                  <c:v>4.7893518518518523E-2</c:v>
                </c:pt>
                <c:pt idx="3350">
                  <c:v>4.7905092592592589E-2</c:v>
                </c:pt>
                <c:pt idx="3351">
                  <c:v>4.7928240740740737E-2</c:v>
                </c:pt>
                <c:pt idx="3352">
                  <c:v>4.7951388888888891E-2</c:v>
                </c:pt>
                <c:pt idx="3353">
                  <c:v>4.7951388888888891E-2</c:v>
                </c:pt>
                <c:pt idx="3354">
                  <c:v>4.7962962962962964E-2</c:v>
                </c:pt>
                <c:pt idx="3355">
                  <c:v>4.7997685185185185E-2</c:v>
                </c:pt>
                <c:pt idx="3356">
                  <c:v>4.8020833333333339E-2</c:v>
                </c:pt>
                <c:pt idx="3357">
                  <c:v>4.8055555555555553E-2</c:v>
                </c:pt>
                <c:pt idx="3358">
                  <c:v>4.809027777777778E-2</c:v>
                </c:pt>
                <c:pt idx="3359">
                  <c:v>4.8101851851851847E-2</c:v>
                </c:pt>
                <c:pt idx="3360">
                  <c:v>4.8113425925925928E-2</c:v>
                </c:pt>
                <c:pt idx="3361">
                  <c:v>4.8171296296296295E-2</c:v>
                </c:pt>
                <c:pt idx="3362">
                  <c:v>4.8194444444444449E-2</c:v>
                </c:pt>
                <c:pt idx="3363">
                  <c:v>4.8206018518518523E-2</c:v>
                </c:pt>
                <c:pt idx="3364">
                  <c:v>4.821759259259259E-2</c:v>
                </c:pt>
                <c:pt idx="3365">
                  <c:v>4.8240740740740744E-2</c:v>
                </c:pt>
                <c:pt idx="3366">
                  <c:v>4.8310185185185185E-2</c:v>
                </c:pt>
                <c:pt idx="3367">
                  <c:v>4.8333333333333332E-2</c:v>
                </c:pt>
                <c:pt idx="3368">
                  <c:v>4.836805555555556E-2</c:v>
                </c:pt>
                <c:pt idx="3369">
                  <c:v>4.8379629629629627E-2</c:v>
                </c:pt>
                <c:pt idx="3370">
                  <c:v>4.8402777777777774E-2</c:v>
                </c:pt>
                <c:pt idx="3371">
                  <c:v>4.8437500000000001E-2</c:v>
                </c:pt>
                <c:pt idx="3372">
                  <c:v>4.8472222222222222E-2</c:v>
                </c:pt>
                <c:pt idx="3373">
                  <c:v>4.853009259259259E-2</c:v>
                </c:pt>
                <c:pt idx="3374">
                  <c:v>4.854166666666667E-2</c:v>
                </c:pt>
                <c:pt idx="3375">
                  <c:v>4.8576388888888884E-2</c:v>
                </c:pt>
                <c:pt idx="3376">
                  <c:v>4.8634259259259259E-2</c:v>
                </c:pt>
                <c:pt idx="3377">
                  <c:v>4.8668981481481487E-2</c:v>
                </c:pt>
                <c:pt idx="3378">
                  <c:v>4.8668981481481487E-2</c:v>
                </c:pt>
                <c:pt idx="3379">
                  <c:v>4.868055555555556E-2</c:v>
                </c:pt>
                <c:pt idx="3380">
                  <c:v>4.8749999999999995E-2</c:v>
                </c:pt>
                <c:pt idx="3381">
                  <c:v>4.880787037037037E-2</c:v>
                </c:pt>
                <c:pt idx="3382">
                  <c:v>4.8912037037037039E-2</c:v>
                </c:pt>
                <c:pt idx="3383">
                  <c:v>4.9050925925925921E-2</c:v>
                </c:pt>
                <c:pt idx="3384">
                  <c:v>4.9074074074074076E-2</c:v>
                </c:pt>
                <c:pt idx="3385">
                  <c:v>4.9131944444444443E-2</c:v>
                </c:pt>
                <c:pt idx="3386">
                  <c:v>4.9178240740740738E-2</c:v>
                </c:pt>
                <c:pt idx="3387">
                  <c:v>4.9201388888888892E-2</c:v>
                </c:pt>
                <c:pt idx="3388">
                  <c:v>4.9236111111111112E-2</c:v>
                </c:pt>
                <c:pt idx="3389">
                  <c:v>4.925925925925926E-2</c:v>
                </c:pt>
                <c:pt idx="3390">
                  <c:v>4.925925925925926E-2</c:v>
                </c:pt>
                <c:pt idx="3391">
                  <c:v>4.9282407407407407E-2</c:v>
                </c:pt>
                <c:pt idx="3392">
                  <c:v>4.9305555555555554E-2</c:v>
                </c:pt>
                <c:pt idx="3393">
                  <c:v>4.9317129629629634E-2</c:v>
                </c:pt>
                <c:pt idx="3394">
                  <c:v>4.9340277777777775E-2</c:v>
                </c:pt>
                <c:pt idx="3395">
                  <c:v>4.9351851851851848E-2</c:v>
                </c:pt>
                <c:pt idx="3396">
                  <c:v>4.9490740740740745E-2</c:v>
                </c:pt>
                <c:pt idx="3397">
                  <c:v>4.9502314814814818E-2</c:v>
                </c:pt>
                <c:pt idx="3398">
                  <c:v>4.9525462962962959E-2</c:v>
                </c:pt>
                <c:pt idx="3399">
                  <c:v>4.9537037037037039E-2</c:v>
                </c:pt>
                <c:pt idx="3400">
                  <c:v>4.9606481481481481E-2</c:v>
                </c:pt>
                <c:pt idx="3401">
                  <c:v>4.9606481481481481E-2</c:v>
                </c:pt>
                <c:pt idx="3402">
                  <c:v>4.9606481481481481E-2</c:v>
                </c:pt>
                <c:pt idx="3403">
                  <c:v>4.9618055555555561E-2</c:v>
                </c:pt>
                <c:pt idx="3404">
                  <c:v>4.9629629629629635E-2</c:v>
                </c:pt>
                <c:pt idx="3405">
                  <c:v>4.9675925925925929E-2</c:v>
                </c:pt>
                <c:pt idx="3406">
                  <c:v>4.9699074074074069E-2</c:v>
                </c:pt>
                <c:pt idx="3407">
                  <c:v>4.9699074074074069E-2</c:v>
                </c:pt>
                <c:pt idx="3408">
                  <c:v>4.9722222222222223E-2</c:v>
                </c:pt>
                <c:pt idx="3409">
                  <c:v>4.9733796296296297E-2</c:v>
                </c:pt>
                <c:pt idx="3410">
                  <c:v>4.9745370370370377E-2</c:v>
                </c:pt>
                <c:pt idx="3411">
                  <c:v>4.9814814814814812E-2</c:v>
                </c:pt>
                <c:pt idx="3412">
                  <c:v>4.9849537037037039E-2</c:v>
                </c:pt>
                <c:pt idx="3413">
                  <c:v>4.987268518518518E-2</c:v>
                </c:pt>
                <c:pt idx="3414">
                  <c:v>4.987268518518518E-2</c:v>
                </c:pt>
                <c:pt idx="3415">
                  <c:v>4.9895833333333334E-2</c:v>
                </c:pt>
                <c:pt idx="3416">
                  <c:v>4.9930555555555554E-2</c:v>
                </c:pt>
                <c:pt idx="3417">
                  <c:v>4.9942129629629628E-2</c:v>
                </c:pt>
                <c:pt idx="3418">
                  <c:v>4.9953703703703702E-2</c:v>
                </c:pt>
                <c:pt idx="3419">
                  <c:v>4.9976851851851856E-2</c:v>
                </c:pt>
                <c:pt idx="3420">
                  <c:v>5.002314814814815E-2</c:v>
                </c:pt>
                <c:pt idx="3421">
                  <c:v>5.002314814814815E-2</c:v>
                </c:pt>
                <c:pt idx="3422">
                  <c:v>5.004629629629629E-2</c:v>
                </c:pt>
                <c:pt idx="3423">
                  <c:v>5.0057870370370371E-2</c:v>
                </c:pt>
                <c:pt idx="3424">
                  <c:v>5.0092592592592598E-2</c:v>
                </c:pt>
                <c:pt idx="3425">
                  <c:v>5.0127314814814812E-2</c:v>
                </c:pt>
                <c:pt idx="3426">
                  <c:v>5.0138888888888893E-2</c:v>
                </c:pt>
                <c:pt idx="3427">
                  <c:v>5.0138888888888893E-2</c:v>
                </c:pt>
                <c:pt idx="3428">
                  <c:v>5.0138888888888893E-2</c:v>
                </c:pt>
                <c:pt idx="3429">
                  <c:v>5.0150462962962966E-2</c:v>
                </c:pt>
                <c:pt idx="3430">
                  <c:v>5.0173611111111106E-2</c:v>
                </c:pt>
                <c:pt idx="3431">
                  <c:v>5.0185185185185187E-2</c:v>
                </c:pt>
                <c:pt idx="3432">
                  <c:v>5.0208333333333334E-2</c:v>
                </c:pt>
                <c:pt idx="3433">
                  <c:v>5.0243055555555555E-2</c:v>
                </c:pt>
                <c:pt idx="3434">
                  <c:v>5.0254629629629628E-2</c:v>
                </c:pt>
                <c:pt idx="3435">
                  <c:v>5.0300925925925923E-2</c:v>
                </c:pt>
                <c:pt idx="3436">
                  <c:v>5.033564814814815E-2</c:v>
                </c:pt>
                <c:pt idx="3437">
                  <c:v>5.0347222222222217E-2</c:v>
                </c:pt>
                <c:pt idx="3438">
                  <c:v>5.0381944444444444E-2</c:v>
                </c:pt>
                <c:pt idx="3439">
                  <c:v>5.0520833333333327E-2</c:v>
                </c:pt>
                <c:pt idx="3440">
                  <c:v>5.0520833333333327E-2</c:v>
                </c:pt>
                <c:pt idx="3441">
                  <c:v>5.0532407407407408E-2</c:v>
                </c:pt>
                <c:pt idx="3442">
                  <c:v>5.0567129629629635E-2</c:v>
                </c:pt>
                <c:pt idx="3443">
                  <c:v>5.0578703703703709E-2</c:v>
                </c:pt>
                <c:pt idx="3444">
                  <c:v>5.0590277777777776E-2</c:v>
                </c:pt>
                <c:pt idx="3445">
                  <c:v>5.063657407407407E-2</c:v>
                </c:pt>
                <c:pt idx="3446">
                  <c:v>5.0682870370370371E-2</c:v>
                </c:pt>
                <c:pt idx="3447">
                  <c:v>5.0682870370370371E-2</c:v>
                </c:pt>
                <c:pt idx="3448">
                  <c:v>5.0694444444444452E-2</c:v>
                </c:pt>
                <c:pt idx="3449">
                  <c:v>5.0706018518518518E-2</c:v>
                </c:pt>
                <c:pt idx="3450">
                  <c:v>5.0729166666666665E-2</c:v>
                </c:pt>
                <c:pt idx="3451">
                  <c:v>5.078703703703704E-2</c:v>
                </c:pt>
                <c:pt idx="3452">
                  <c:v>5.0821759259259254E-2</c:v>
                </c:pt>
                <c:pt idx="3453">
                  <c:v>5.0891203703703702E-2</c:v>
                </c:pt>
                <c:pt idx="3454">
                  <c:v>5.0960648148148151E-2</c:v>
                </c:pt>
                <c:pt idx="3455">
                  <c:v>5.1018518518518519E-2</c:v>
                </c:pt>
                <c:pt idx="3456">
                  <c:v>5.1041666666666673E-2</c:v>
                </c:pt>
                <c:pt idx="3457">
                  <c:v>5.1064814814814813E-2</c:v>
                </c:pt>
                <c:pt idx="3458">
                  <c:v>5.1215277777777783E-2</c:v>
                </c:pt>
                <c:pt idx="3459">
                  <c:v>5.122685185185185E-2</c:v>
                </c:pt>
                <c:pt idx="3460">
                  <c:v>5.1273148148148151E-2</c:v>
                </c:pt>
                <c:pt idx="3461">
                  <c:v>5.1273148148148151E-2</c:v>
                </c:pt>
                <c:pt idx="3462">
                  <c:v>5.1273148148148151E-2</c:v>
                </c:pt>
                <c:pt idx="3463">
                  <c:v>5.1377314814814813E-2</c:v>
                </c:pt>
                <c:pt idx="3464">
                  <c:v>5.1377314814814813E-2</c:v>
                </c:pt>
                <c:pt idx="3465">
                  <c:v>5.1458333333333328E-2</c:v>
                </c:pt>
                <c:pt idx="3466">
                  <c:v>5.1504629629629629E-2</c:v>
                </c:pt>
                <c:pt idx="3467">
                  <c:v>5.151620370370371E-2</c:v>
                </c:pt>
                <c:pt idx="3468">
                  <c:v>5.1527777777777777E-2</c:v>
                </c:pt>
                <c:pt idx="3469">
                  <c:v>5.1562500000000004E-2</c:v>
                </c:pt>
                <c:pt idx="3470">
                  <c:v>5.1585648148148144E-2</c:v>
                </c:pt>
                <c:pt idx="3471">
                  <c:v>5.1585648148148144E-2</c:v>
                </c:pt>
                <c:pt idx="3472">
                  <c:v>5.1597222222222218E-2</c:v>
                </c:pt>
                <c:pt idx="3473">
                  <c:v>5.1620370370370372E-2</c:v>
                </c:pt>
                <c:pt idx="3474">
                  <c:v>5.1643518518518526E-2</c:v>
                </c:pt>
                <c:pt idx="3475">
                  <c:v>5.167824074074074E-2</c:v>
                </c:pt>
                <c:pt idx="3476">
                  <c:v>5.168981481481482E-2</c:v>
                </c:pt>
                <c:pt idx="3477">
                  <c:v>5.1701388888888887E-2</c:v>
                </c:pt>
                <c:pt idx="3478">
                  <c:v>5.1724537037037034E-2</c:v>
                </c:pt>
                <c:pt idx="3479">
                  <c:v>5.1759259259259262E-2</c:v>
                </c:pt>
                <c:pt idx="3480">
                  <c:v>5.1782407407407409E-2</c:v>
                </c:pt>
                <c:pt idx="3481">
                  <c:v>5.1793981481481483E-2</c:v>
                </c:pt>
                <c:pt idx="3482">
                  <c:v>5.1805555555555556E-2</c:v>
                </c:pt>
                <c:pt idx="3483">
                  <c:v>5.1817129629629623E-2</c:v>
                </c:pt>
                <c:pt idx="3484">
                  <c:v>5.1840277777777777E-2</c:v>
                </c:pt>
                <c:pt idx="3485">
                  <c:v>5.185185185185185E-2</c:v>
                </c:pt>
                <c:pt idx="3486">
                  <c:v>5.1863425925925931E-2</c:v>
                </c:pt>
                <c:pt idx="3487">
                  <c:v>5.1898148148148145E-2</c:v>
                </c:pt>
                <c:pt idx="3488">
                  <c:v>5.1944444444444439E-2</c:v>
                </c:pt>
                <c:pt idx="3489">
                  <c:v>5.1944444444444439E-2</c:v>
                </c:pt>
                <c:pt idx="3490">
                  <c:v>5.2037037037037041E-2</c:v>
                </c:pt>
                <c:pt idx="3491">
                  <c:v>5.2048611111111108E-2</c:v>
                </c:pt>
                <c:pt idx="3492">
                  <c:v>5.2118055555555563E-2</c:v>
                </c:pt>
                <c:pt idx="3493">
                  <c:v>5.212962962962963E-2</c:v>
                </c:pt>
                <c:pt idx="3494">
                  <c:v>5.2152777777777777E-2</c:v>
                </c:pt>
                <c:pt idx="3495">
                  <c:v>5.2164351851851858E-2</c:v>
                </c:pt>
                <c:pt idx="3496">
                  <c:v>5.2245370370370366E-2</c:v>
                </c:pt>
                <c:pt idx="3497">
                  <c:v>5.229166666666666E-2</c:v>
                </c:pt>
                <c:pt idx="3498">
                  <c:v>5.2361111111111108E-2</c:v>
                </c:pt>
                <c:pt idx="3499">
                  <c:v>5.2372685185185182E-2</c:v>
                </c:pt>
                <c:pt idx="3500">
                  <c:v>5.2418981481481476E-2</c:v>
                </c:pt>
                <c:pt idx="3501">
                  <c:v>5.2488425925925924E-2</c:v>
                </c:pt>
                <c:pt idx="3502">
                  <c:v>5.2499999999999998E-2</c:v>
                </c:pt>
                <c:pt idx="3503">
                  <c:v>5.2499999999999998E-2</c:v>
                </c:pt>
                <c:pt idx="3504">
                  <c:v>5.2511574074074079E-2</c:v>
                </c:pt>
                <c:pt idx="3505">
                  <c:v>5.2534722222222219E-2</c:v>
                </c:pt>
                <c:pt idx="3506">
                  <c:v>5.2627314814814814E-2</c:v>
                </c:pt>
                <c:pt idx="3507">
                  <c:v>5.2777777777777778E-2</c:v>
                </c:pt>
                <c:pt idx="3508">
                  <c:v>5.2789351851851851E-2</c:v>
                </c:pt>
                <c:pt idx="3509">
                  <c:v>5.2800925925925925E-2</c:v>
                </c:pt>
                <c:pt idx="3510">
                  <c:v>5.2812500000000005E-2</c:v>
                </c:pt>
                <c:pt idx="3511">
                  <c:v>5.2870370370370373E-2</c:v>
                </c:pt>
                <c:pt idx="3512">
                  <c:v>5.288194444444444E-2</c:v>
                </c:pt>
                <c:pt idx="3513">
                  <c:v>5.2986111111111116E-2</c:v>
                </c:pt>
                <c:pt idx="3514">
                  <c:v>5.3043981481481484E-2</c:v>
                </c:pt>
                <c:pt idx="3515">
                  <c:v>5.3055555555555557E-2</c:v>
                </c:pt>
                <c:pt idx="3516">
                  <c:v>5.3055555555555557E-2</c:v>
                </c:pt>
                <c:pt idx="3517">
                  <c:v>5.3113425925925932E-2</c:v>
                </c:pt>
                <c:pt idx="3518">
                  <c:v>5.319444444444444E-2</c:v>
                </c:pt>
                <c:pt idx="3519">
                  <c:v>5.3275462962962962E-2</c:v>
                </c:pt>
                <c:pt idx="3520">
                  <c:v>5.3368055555555551E-2</c:v>
                </c:pt>
                <c:pt idx="3521">
                  <c:v>5.3379629629629631E-2</c:v>
                </c:pt>
                <c:pt idx="3522">
                  <c:v>5.3391203703703705E-2</c:v>
                </c:pt>
                <c:pt idx="3523">
                  <c:v>5.3425925925925925E-2</c:v>
                </c:pt>
                <c:pt idx="3524">
                  <c:v>5.3425925925925925E-2</c:v>
                </c:pt>
                <c:pt idx="3525">
                  <c:v>5.3460648148148153E-2</c:v>
                </c:pt>
                <c:pt idx="3526">
                  <c:v>5.3460648148148153E-2</c:v>
                </c:pt>
                <c:pt idx="3527">
                  <c:v>5.3506944444444447E-2</c:v>
                </c:pt>
                <c:pt idx="3528">
                  <c:v>5.3553240740740742E-2</c:v>
                </c:pt>
                <c:pt idx="3529">
                  <c:v>5.3749999999999999E-2</c:v>
                </c:pt>
                <c:pt idx="3530">
                  <c:v>5.3773148148148153E-2</c:v>
                </c:pt>
                <c:pt idx="3531">
                  <c:v>5.3807870370370374E-2</c:v>
                </c:pt>
                <c:pt idx="3532">
                  <c:v>5.3831018518518514E-2</c:v>
                </c:pt>
                <c:pt idx="3533">
                  <c:v>5.393518518518519E-2</c:v>
                </c:pt>
                <c:pt idx="3534">
                  <c:v>5.3969907407407404E-2</c:v>
                </c:pt>
                <c:pt idx="3535">
                  <c:v>5.3993055555555558E-2</c:v>
                </c:pt>
                <c:pt idx="3536">
                  <c:v>5.4039351851851852E-2</c:v>
                </c:pt>
                <c:pt idx="3537">
                  <c:v>5.4050925925925926E-2</c:v>
                </c:pt>
                <c:pt idx="3538">
                  <c:v>5.4120370370370374E-2</c:v>
                </c:pt>
                <c:pt idx="3539">
                  <c:v>5.4143518518518514E-2</c:v>
                </c:pt>
                <c:pt idx="3540">
                  <c:v>5.4155092592592595E-2</c:v>
                </c:pt>
                <c:pt idx="3541">
                  <c:v>5.4212962962962963E-2</c:v>
                </c:pt>
                <c:pt idx="3542">
                  <c:v>5.4236111111111117E-2</c:v>
                </c:pt>
                <c:pt idx="3543">
                  <c:v>5.4317129629629625E-2</c:v>
                </c:pt>
                <c:pt idx="3544">
                  <c:v>5.4340277777777779E-2</c:v>
                </c:pt>
                <c:pt idx="3545">
                  <c:v>5.4398148148148147E-2</c:v>
                </c:pt>
                <c:pt idx="3546">
                  <c:v>5.4409722222222227E-2</c:v>
                </c:pt>
                <c:pt idx="3547">
                  <c:v>5.4456018518518522E-2</c:v>
                </c:pt>
                <c:pt idx="3548">
                  <c:v>5.4560185185185184E-2</c:v>
                </c:pt>
                <c:pt idx="3549">
                  <c:v>5.4652777777777772E-2</c:v>
                </c:pt>
                <c:pt idx="3550">
                  <c:v>5.4675925925925926E-2</c:v>
                </c:pt>
                <c:pt idx="3551">
                  <c:v>5.46875E-2</c:v>
                </c:pt>
                <c:pt idx="3552">
                  <c:v>5.4710648148148154E-2</c:v>
                </c:pt>
                <c:pt idx="3553">
                  <c:v>5.4722222222222228E-2</c:v>
                </c:pt>
                <c:pt idx="3554">
                  <c:v>5.4756944444444448E-2</c:v>
                </c:pt>
                <c:pt idx="3555">
                  <c:v>5.4768518518518522E-2</c:v>
                </c:pt>
                <c:pt idx="3556">
                  <c:v>5.4791666666666662E-2</c:v>
                </c:pt>
                <c:pt idx="3557">
                  <c:v>5.4814814814814816E-2</c:v>
                </c:pt>
                <c:pt idx="3558">
                  <c:v>5.4872685185185184E-2</c:v>
                </c:pt>
                <c:pt idx="3559">
                  <c:v>5.5046296296296295E-2</c:v>
                </c:pt>
                <c:pt idx="3560">
                  <c:v>5.5069444444444449E-2</c:v>
                </c:pt>
                <c:pt idx="3561">
                  <c:v>5.5081018518518515E-2</c:v>
                </c:pt>
                <c:pt idx="3562">
                  <c:v>5.5196759259259265E-2</c:v>
                </c:pt>
                <c:pt idx="3563">
                  <c:v>5.5231481481481486E-2</c:v>
                </c:pt>
                <c:pt idx="3564">
                  <c:v>5.5312499999999994E-2</c:v>
                </c:pt>
                <c:pt idx="3565">
                  <c:v>5.5335648148148148E-2</c:v>
                </c:pt>
                <c:pt idx="3566">
                  <c:v>5.5358796296296288E-2</c:v>
                </c:pt>
                <c:pt idx="3567">
                  <c:v>5.541666666666667E-2</c:v>
                </c:pt>
                <c:pt idx="3568">
                  <c:v>5.5462962962962964E-2</c:v>
                </c:pt>
                <c:pt idx="3569">
                  <c:v>5.5462962962962964E-2</c:v>
                </c:pt>
                <c:pt idx="3570">
                  <c:v>5.5462962962962964E-2</c:v>
                </c:pt>
                <c:pt idx="3571">
                  <c:v>5.5486111111111104E-2</c:v>
                </c:pt>
                <c:pt idx="3572">
                  <c:v>5.5486111111111104E-2</c:v>
                </c:pt>
                <c:pt idx="3573">
                  <c:v>5.5497685185185185E-2</c:v>
                </c:pt>
                <c:pt idx="3574">
                  <c:v>5.5520833333333332E-2</c:v>
                </c:pt>
                <c:pt idx="3575">
                  <c:v>5.5601851851851847E-2</c:v>
                </c:pt>
                <c:pt idx="3576">
                  <c:v>5.5659722222222228E-2</c:v>
                </c:pt>
                <c:pt idx="3577">
                  <c:v>5.5740740740740737E-2</c:v>
                </c:pt>
                <c:pt idx="3578">
                  <c:v>5.5856481481481479E-2</c:v>
                </c:pt>
                <c:pt idx="3579">
                  <c:v>5.5879629629629633E-2</c:v>
                </c:pt>
                <c:pt idx="3580">
                  <c:v>5.5983796296296295E-2</c:v>
                </c:pt>
                <c:pt idx="3581">
                  <c:v>5.6018518518518523E-2</c:v>
                </c:pt>
                <c:pt idx="3582">
                  <c:v>5.6018518518518523E-2</c:v>
                </c:pt>
                <c:pt idx="3583">
                  <c:v>5.603009259259259E-2</c:v>
                </c:pt>
                <c:pt idx="3584">
                  <c:v>5.6099537037037038E-2</c:v>
                </c:pt>
                <c:pt idx="3585">
                  <c:v>5.618055555555556E-2</c:v>
                </c:pt>
                <c:pt idx="3586">
                  <c:v>5.6412037037037038E-2</c:v>
                </c:pt>
                <c:pt idx="3587">
                  <c:v>5.6423611111111112E-2</c:v>
                </c:pt>
                <c:pt idx="3588">
                  <c:v>5.6469907407407406E-2</c:v>
                </c:pt>
                <c:pt idx="3589">
                  <c:v>5.6504629629629627E-2</c:v>
                </c:pt>
                <c:pt idx="3590">
                  <c:v>5.6574074074074075E-2</c:v>
                </c:pt>
                <c:pt idx="3591">
                  <c:v>5.6597222222222222E-2</c:v>
                </c:pt>
                <c:pt idx="3592">
                  <c:v>5.6620370370370376E-2</c:v>
                </c:pt>
                <c:pt idx="3593">
                  <c:v>5.6655092592592597E-2</c:v>
                </c:pt>
                <c:pt idx="3594">
                  <c:v>5.6701388888888891E-2</c:v>
                </c:pt>
                <c:pt idx="3595">
                  <c:v>5.6712962962962965E-2</c:v>
                </c:pt>
                <c:pt idx="3596">
                  <c:v>5.6736111111111105E-2</c:v>
                </c:pt>
                <c:pt idx="3597">
                  <c:v>5.679398148148148E-2</c:v>
                </c:pt>
                <c:pt idx="3598">
                  <c:v>5.6851851851851855E-2</c:v>
                </c:pt>
                <c:pt idx="3599">
                  <c:v>5.6967592592592597E-2</c:v>
                </c:pt>
                <c:pt idx="3600">
                  <c:v>5.6990740740740738E-2</c:v>
                </c:pt>
                <c:pt idx="3601">
                  <c:v>5.7060185185185186E-2</c:v>
                </c:pt>
                <c:pt idx="3602">
                  <c:v>5.708333333333334E-2</c:v>
                </c:pt>
                <c:pt idx="3603">
                  <c:v>5.7187500000000002E-2</c:v>
                </c:pt>
                <c:pt idx="3604">
                  <c:v>5.7210648148148142E-2</c:v>
                </c:pt>
                <c:pt idx="3605">
                  <c:v>5.7222222222222223E-2</c:v>
                </c:pt>
                <c:pt idx="3606">
                  <c:v>5.7268518518518517E-2</c:v>
                </c:pt>
                <c:pt idx="3607">
                  <c:v>5.7499999999999996E-2</c:v>
                </c:pt>
                <c:pt idx="3608">
                  <c:v>5.7499999999999996E-2</c:v>
                </c:pt>
                <c:pt idx="3609">
                  <c:v>5.7581018518518517E-2</c:v>
                </c:pt>
                <c:pt idx="3610">
                  <c:v>5.7581018518518517E-2</c:v>
                </c:pt>
                <c:pt idx="3611">
                  <c:v>5.7673611111111113E-2</c:v>
                </c:pt>
                <c:pt idx="3612">
                  <c:v>5.7673611111111113E-2</c:v>
                </c:pt>
                <c:pt idx="3613">
                  <c:v>5.769675925925926E-2</c:v>
                </c:pt>
                <c:pt idx="3614">
                  <c:v>5.7812499999999996E-2</c:v>
                </c:pt>
                <c:pt idx="3615">
                  <c:v>5.7824074074074076E-2</c:v>
                </c:pt>
                <c:pt idx="3616">
                  <c:v>5.7847222222222223E-2</c:v>
                </c:pt>
                <c:pt idx="3617">
                  <c:v>5.7870370370370371E-2</c:v>
                </c:pt>
                <c:pt idx="3618">
                  <c:v>5.7881944444444444E-2</c:v>
                </c:pt>
                <c:pt idx="3619">
                  <c:v>5.7893518518518518E-2</c:v>
                </c:pt>
                <c:pt idx="3620">
                  <c:v>5.7893518518518518E-2</c:v>
                </c:pt>
                <c:pt idx="3621">
                  <c:v>5.7986111111111106E-2</c:v>
                </c:pt>
                <c:pt idx="3622">
                  <c:v>5.8032407407407414E-2</c:v>
                </c:pt>
                <c:pt idx="3623">
                  <c:v>5.814814814814815E-2</c:v>
                </c:pt>
                <c:pt idx="3624">
                  <c:v>5.8171296296296297E-2</c:v>
                </c:pt>
                <c:pt idx="3625">
                  <c:v>5.8182870370370371E-2</c:v>
                </c:pt>
                <c:pt idx="3626">
                  <c:v>5.8217592592592592E-2</c:v>
                </c:pt>
                <c:pt idx="3627">
                  <c:v>5.8275462962962966E-2</c:v>
                </c:pt>
                <c:pt idx="3628">
                  <c:v>5.8298611111111114E-2</c:v>
                </c:pt>
                <c:pt idx="3629">
                  <c:v>5.8379629629629635E-2</c:v>
                </c:pt>
                <c:pt idx="3630">
                  <c:v>5.8402777777777776E-2</c:v>
                </c:pt>
                <c:pt idx="3631">
                  <c:v>5.8506944444444452E-2</c:v>
                </c:pt>
                <c:pt idx="3632">
                  <c:v>5.8530092592592592E-2</c:v>
                </c:pt>
                <c:pt idx="3633">
                  <c:v>5.8541666666666665E-2</c:v>
                </c:pt>
                <c:pt idx="3634">
                  <c:v>5.858796296296296E-2</c:v>
                </c:pt>
                <c:pt idx="3635">
                  <c:v>5.8657407407407408E-2</c:v>
                </c:pt>
                <c:pt idx="3636">
                  <c:v>5.8668981481481482E-2</c:v>
                </c:pt>
                <c:pt idx="3637">
                  <c:v>5.8726851851851856E-2</c:v>
                </c:pt>
                <c:pt idx="3638">
                  <c:v>5.8726851851851856E-2</c:v>
                </c:pt>
                <c:pt idx="3639">
                  <c:v>5.873842592592593E-2</c:v>
                </c:pt>
                <c:pt idx="3640">
                  <c:v>5.8854166666666673E-2</c:v>
                </c:pt>
                <c:pt idx="3641">
                  <c:v>5.8877314814814813E-2</c:v>
                </c:pt>
                <c:pt idx="3642">
                  <c:v>5.8981481481481489E-2</c:v>
                </c:pt>
                <c:pt idx="3643">
                  <c:v>5.9062499999999997E-2</c:v>
                </c:pt>
                <c:pt idx="3644">
                  <c:v>5.9155092592592586E-2</c:v>
                </c:pt>
                <c:pt idx="3645">
                  <c:v>5.9247685185185188E-2</c:v>
                </c:pt>
                <c:pt idx="3646">
                  <c:v>5.9340277777777777E-2</c:v>
                </c:pt>
                <c:pt idx="3647">
                  <c:v>5.9386574074074071E-2</c:v>
                </c:pt>
                <c:pt idx="3648">
                  <c:v>5.9409722222222218E-2</c:v>
                </c:pt>
                <c:pt idx="3649">
                  <c:v>5.9479166666666666E-2</c:v>
                </c:pt>
                <c:pt idx="3650">
                  <c:v>5.9571759259259262E-2</c:v>
                </c:pt>
                <c:pt idx="3651">
                  <c:v>5.9571759259259262E-2</c:v>
                </c:pt>
                <c:pt idx="3652">
                  <c:v>5.9618055555555556E-2</c:v>
                </c:pt>
                <c:pt idx="3653">
                  <c:v>5.9641203703703703E-2</c:v>
                </c:pt>
                <c:pt idx="3654">
                  <c:v>5.9791666666666667E-2</c:v>
                </c:pt>
                <c:pt idx="3655">
                  <c:v>5.9826388888888887E-2</c:v>
                </c:pt>
                <c:pt idx="3656">
                  <c:v>5.9884259259259255E-2</c:v>
                </c:pt>
                <c:pt idx="3657">
                  <c:v>5.9907407407407409E-2</c:v>
                </c:pt>
                <c:pt idx="3658">
                  <c:v>5.9907407407407409E-2</c:v>
                </c:pt>
                <c:pt idx="3659">
                  <c:v>5.9907407407407409E-2</c:v>
                </c:pt>
                <c:pt idx="3660">
                  <c:v>5.9988425925925924E-2</c:v>
                </c:pt>
                <c:pt idx="3661">
                  <c:v>6.0011574074074071E-2</c:v>
                </c:pt>
                <c:pt idx="3662">
                  <c:v>6.008101851851852E-2</c:v>
                </c:pt>
                <c:pt idx="3663">
                  <c:v>6.008101851851852E-2</c:v>
                </c:pt>
                <c:pt idx="3664">
                  <c:v>6.0150462962962968E-2</c:v>
                </c:pt>
                <c:pt idx="3665">
                  <c:v>6.0567129629629624E-2</c:v>
                </c:pt>
                <c:pt idx="3666">
                  <c:v>6.0578703703703697E-2</c:v>
                </c:pt>
                <c:pt idx="3667">
                  <c:v>6.0659722222222219E-2</c:v>
                </c:pt>
                <c:pt idx="3668">
                  <c:v>6.06712962962963E-2</c:v>
                </c:pt>
                <c:pt idx="3669">
                  <c:v>6.0706018518518513E-2</c:v>
                </c:pt>
                <c:pt idx="3670">
                  <c:v>6.0717592592592594E-2</c:v>
                </c:pt>
                <c:pt idx="3671">
                  <c:v>6.0949074074074072E-2</c:v>
                </c:pt>
                <c:pt idx="3672">
                  <c:v>6.1087962962962962E-2</c:v>
                </c:pt>
                <c:pt idx="3673">
                  <c:v>6.1087962962962962E-2</c:v>
                </c:pt>
                <c:pt idx="3674">
                  <c:v>6.1145833333333337E-2</c:v>
                </c:pt>
                <c:pt idx="3675">
                  <c:v>6.1192129629629631E-2</c:v>
                </c:pt>
                <c:pt idx="3676">
                  <c:v>6.1249999999999999E-2</c:v>
                </c:pt>
                <c:pt idx="3677">
                  <c:v>6.1388888888888889E-2</c:v>
                </c:pt>
                <c:pt idx="3678">
                  <c:v>6.1446759259259263E-2</c:v>
                </c:pt>
                <c:pt idx="3679">
                  <c:v>6.1458333333333337E-2</c:v>
                </c:pt>
                <c:pt idx="3680">
                  <c:v>6.1527777777777772E-2</c:v>
                </c:pt>
                <c:pt idx="3681">
                  <c:v>6.1701388888888896E-2</c:v>
                </c:pt>
                <c:pt idx="3682">
                  <c:v>6.1921296296296301E-2</c:v>
                </c:pt>
                <c:pt idx="3683">
                  <c:v>6.2118055555555551E-2</c:v>
                </c:pt>
                <c:pt idx="3684">
                  <c:v>6.2199074074074073E-2</c:v>
                </c:pt>
                <c:pt idx="3685">
                  <c:v>6.2199074074074073E-2</c:v>
                </c:pt>
                <c:pt idx="3686">
                  <c:v>6.2210648148148147E-2</c:v>
                </c:pt>
                <c:pt idx="3687">
                  <c:v>6.2372685185185184E-2</c:v>
                </c:pt>
                <c:pt idx="3688">
                  <c:v>6.2407407407407411E-2</c:v>
                </c:pt>
                <c:pt idx="3689">
                  <c:v>6.25E-2</c:v>
                </c:pt>
                <c:pt idx="3690">
                  <c:v>6.2534722222222228E-2</c:v>
                </c:pt>
                <c:pt idx="3691">
                  <c:v>6.2546296296296294E-2</c:v>
                </c:pt>
                <c:pt idx="3692">
                  <c:v>6.2557870370370375E-2</c:v>
                </c:pt>
                <c:pt idx="3693">
                  <c:v>6.2581018518518508E-2</c:v>
                </c:pt>
                <c:pt idx="3694">
                  <c:v>6.2592592592592589E-2</c:v>
                </c:pt>
                <c:pt idx="3695">
                  <c:v>6.267361111111111E-2</c:v>
                </c:pt>
                <c:pt idx="3696">
                  <c:v>6.2708333333333324E-2</c:v>
                </c:pt>
                <c:pt idx="3697">
                  <c:v>6.2754629629629632E-2</c:v>
                </c:pt>
                <c:pt idx="3698">
                  <c:v>6.2893518518518529E-2</c:v>
                </c:pt>
                <c:pt idx="3699">
                  <c:v>6.3182870370370361E-2</c:v>
                </c:pt>
                <c:pt idx="3700">
                  <c:v>6.3541666666666663E-2</c:v>
                </c:pt>
                <c:pt idx="3701">
                  <c:v>6.3993055555555553E-2</c:v>
                </c:pt>
                <c:pt idx="3702">
                  <c:v>6.4097222222222222E-2</c:v>
                </c:pt>
                <c:pt idx="3703">
                  <c:v>6.4108796296296303E-2</c:v>
                </c:pt>
                <c:pt idx="3704">
                  <c:v>6.4386574074074068E-2</c:v>
                </c:pt>
                <c:pt idx="3705">
                  <c:v>6.4618055555555554E-2</c:v>
                </c:pt>
                <c:pt idx="3706">
                  <c:v>6.4710648148148142E-2</c:v>
                </c:pt>
                <c:pt idx="3707">
                  <c:v>6.4814814814814811E-2</c:v>
                </c:pt>
                <c:pt idx="3708">
                  <c:v>6.5069444444444444E-2</c:v>
                </c:pt>
                <c:pt idx="3709">
                  <c:v>6.5324074074074076E-2</c:v>
                </c:pt>
                <c:pt idx="3710">
                  <c:v>6.5358796296296304E-2</c:v>
                </c:pt>
                <c:pt idx="3711">
                  <c:v>6.6157407407407401E-2</c:v>
                </c:pt>
                <c:pt idx="3712">
                  <c:v>6.6192129629629629E-2</c:v>
                </c:pt>
                <c:pt idx="3713">
                  <c:v>6.6284722222222217E-2</c:v>
                </c:pt>
                <c:pt idx="3714">
                  <c:v>6.6377314814814806E-2</c:v>
                </c:pt>
                <c:pt idx="3715">
                  <c:v>6.6527777777777783E-2</c:v>
                </c:pt>
                <c:pt idx="3716">
                  <c:v>6.653935185185185E-2</c:v>
                </c:pt>
                <c:pt idx="3717">
                  <c:v>6.6620370370370371E-2</c:v>
                </c:pt>
                <c:pt idx="3718">
                  <c:v>6.6805555555555562E-2</c:v>
                </c:pt>
                <c:pt idx="3719">
                  <c:v>6.7083333333333328E-2</c:v>
                </c:pt>
                <c:pt idx="3720">
                  <c:v>6.7314814814814813E-2</c:v>
                </c:pt>
                <c:pt idx="3721">
                  <c:v>6.7453703703703696E-2</c:v>
                </c:pt>
                <c:pt idx="3722">
                  <c:v>6.7557870370370365E-2</c:v>
                </c:pt>
                <c:pt idx="3723">
                  <c:v>6.7604166666666674E-2</c:v>
                </c:pt>
                <c:pt idx="3724">
                  <c:v>6.7673611111111115E-2</c:v>
                </c:pt>
                <c:pt idx="3725">
                  <c:v>6.7905092592592586E-2</c:v>
                </c:pt>
                <c:pt idx="3726">
                  <c:v>6.7939814814814814E-2</c:v>
                </c:pt>
                <c:pt idx="3727">
                  <c:v>6.8263888888888888E-2</c:v>
                </c:pt>
                <c:pt idx="3728">
                  <c:v>6.8877314814814808E-2</c:v>
                </c:pt>
                <c:pt idx="3729">
                  <c:v>6.9074074074074079E-2</c:v>
                </c:pt>
                <c:pt idx="3730">
                  <c:v>6.9166666666666668E-2</c:v>
                </c:pt>
                <c:pt idx="3731">
                  <c:v>6.9224537037037029E-2</c:v>
                </c:pt>
                <c:pt idx="3732">
                  <c:v>7.0011574074074087E-2</c:v>
                </c:pt>
                <c:pt idx="3733">
                  <c:v>7.0057870370370368E-2</c:v>
                </c:pt>
                <c:pt idx="3734">
                  <c:v>7.0821759259259265E-2</c:v>
                </c:pt>
                <c:pt idx="3735">
                  <c:v>7.1574074074074082E-2</c:v>
                </c:pt>
                <c:pt idx="3736">
                  <c:v>7.1620370370370376E-2</c:v>
                </c:pt>
                <c:pt idx="3737">
                  <c:v>7.2488425925925928E-2</c:v>
                </c:pt>
                <c:pt idx="3738">
                  <c:v>7.3761574074074077E-2</c:v>
                </c:pt>
                <c:pt idx="3739">
                  <c:v>7.5405092592592593E-2</c:v>
                </c:pt>
                <c:pt idx="3740">
                  <c:v>7.5856481481481483E-2</c:v>
                </c:pt>
                <c:pt idx="3741">
                  <c:v>7.662037037037038E-2</c:v>
                </c:pt>
                <c:pt idx="3742">
                  <c:v>7.6840277777777785E-2</c:v>
                </c:pt>
                <c:pt idx="3743">
                  <c:v>7.694444444444444E-2</c:v>
                </c:pt>
                <c:pt idx="3744">
                  <c:v>7.7164351851851845E-2</c:v>
                </c:pt>
                <c:pt idx="3745">
                  <c:v>7.7592592592592588E-2</c:v>
                </c:pt>
                <c:pt idx="3746">
                  <c:v>7.8692129629629626E-2</c:v>
                </c:pt>
                <c:pt idx="3747">
                  <c:v>7.9409722222222215E-2</c:v>
                </c:pt>
                <c:pt idx="3748">
                  <c:v>8.1215277777777775E-2</c:v>
                </c:pt>
                <c:pt idx="3749">
                  <c:v>8.3506944444444453E-2</c:v>
                </c:pt>
                <c:pt idx="3750">
                  <c:v>0.22177083333333333</c:v>
                </c:pt>
              </c:numCache>
            </c:numRef>
          </c:val>
          <c:smooth val="0"/>
          <c:extLst>
            <c:ext xmlns:c16="http://schemas.microsoft.com/office/drawing/2014/chart" uri="{C3380CC4-5D6E-409C-BE32-E72D297353CC}">
              <c16:uniqueId val="{00000001-FBCD-4AF9-A261-C1B9A149FC6F}"/>
            </c:ext>
          </c:extLst>
        </c:ser>
        <c:dLbls>
          <c:showLegendKey val="0"/>
          <c:showVal val="0"/>
          <c:showCatName val="0"/>
          <c:showSerName val="0"/>
          <c:showPercent val="0"/>
          <c:showBubbleSize val="0"/>
        </c:dLbls>
        <c:marker val="1"/>
        <c:smooth val="0"/>
        <c:axId val="1955937968"/>
        <c:axId val="2063696224"/>
      </c:lineChart>
      <c:catAx>
        <c:axId val="1955937968"/>
        <c:scaling>
          <c:orientation val="minMax"/>
        </c:scaling>
        <c:delete val="1"/>
        <c:axPos val="b"/>
        <c:majorTickMark val="none"/>
        <c:minorTickMark val="none"/>
        <c:tickLblPos val="nextTo"/>
        <c:crossAx val="2063696224"/>
        <c:crosses val="autoZero"/>
        <c:auto val="1"/>
        <c:lblAlgn val="ctr"/>
        <c:lblOffset val="100"/>
        <c:noMultiLvlLbl val="0"/>
      </c:catAx>
      <c:valAx>
        <c:axId val="2063696224"/>
        <c:scaling>
          <c:orientation val="minMax"/>
          <c:max val="7.5000000000000011E-2"/>
        </c:scaling>
        <c:delete val="0"/>
        <c:axPos val="l"/>
        <c:majorGridlines>
          <c:spPr>
            <a:ln w="9525" cap="flat" cmpd="sng" algn="ctr">
              <a:solidFill>
                <a:schemeClr val="tx1">
                  <a:lumMod val="15000"/>
                  <a:lumOff val="85000"/>
                </a:schemeClr>
              </a:solidFill>
              <a:round/>
            </a:ln>
            <a:effectLst/>
          </c:spPr>
        </c:majorGridlines>
        <c:numFmt formatCode="h:mm:ss"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5937968"/>
        <c:crosses val="autoZero"/>
        <c:crossBetween val="between"/>
      </c:valAx>
      <c:valAx>
        <c:axId val="2063692768"/>
        <c:scaling>
          <c:orientation val="minMax"/>
          <c:max val="1"/>
          <c:min val="-1"/>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5916752"/>
        <c:crosses val="max"/>
        <c:crossBetween val="between"/>
      </c:valAx>
      <c:catAx>
        <c:axId val="1955916752"/>
        <c:scaling>
          <c:orientation val="minMax"/>
        </c:scaling>
        <c:delete val="1"/>
        <c:axPos val="b"/>
        <c:majorTickMark val="out"/>
        <c:minorTickMark val="none"/>
        <c:tickLblPos val="nextTo"/>
        <c:crossAx val="206369276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absolute</a:t>
            </a:r>
            <a:r>
              <a:rPr lang="en-GB" altLang="zh-CN"/>
              <a:t> error</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1"/>
          <c:order val="1"/>
          <c:tx>
            <c:strRef>
              <c:f>Sheet8!$B$1</c:f>
              <c:strCache>
                <c:ptCount val="1"/>
                <c:pt idx="0">
                  <c:v>Deviation</c:v>
                </c:pt>
              </c:strCache>
            </c:strRef>
          </c:tx>
          <c:spPr>
            <a:solidFill>
              <a:schemeClr val="accent2"/>
            </a:solidFill>
            <a:ln>
              <a:noFill/>
            </a:ln>
            <a:effectLst/>
          </c:spPr>
          <c:invertIfNegative val="0"/>
          <c:val>
            <c:numRef>
              <c:f>Sheet8!$B$2:$B$3753</c:f>
              <c:numCache>
                <c:formatCode>General</c:formatCode>
                <c:ptCount val="3752"/>
                <c:pt idx="0">
                  <c:v>-8.0917135660821551E-2</c:v>
                </c:pt>
                <c:pt idx="1">
                  <c:v>0.23246804090208292</c:v>
                </c:pt>
                <c:pt idx="2">
                  <c:v>-0.20876469533772657</c:v>
                </c:pt>
                <c:pt idx="3">
                  <c:v>0.27795270376655484</c:v>
                </c:pt>
                <c:pt idx="4">
                  <c:v>0.9360162204073792</c:v>
                </c:pt>
                <c:pt idx="5">
                  <c:v>-0.43287733469198986</c:v>
                </c:pt>
                <c:pt idx="6">
                  <c:v>-2.0154214357808221E-2</c:v>
                </c:pt>
                <c:pt idx="7">
                  <c:v>0.26783709132784028</c:v>
                </c:pt>
                <c:pt idx="8">
                  <c:v>0.47801880988405882</c:v>
                </c:pt>
                <c:pt idx="9">
                  <c:v>-0.30196204272862048</c:v>
                </c:pt>
                <c:pt idx="10">
                  <c:v>-0.29438963595172141</c:v>
                </c:pt>
                <c:pt idx="11">
                  <c:v>-0.35392830239188383</c:v>
                </c:pt>
                <c:pt idx="12">
                  <c:v>7.3476793261009823E-2</c:v>
                </c:pt>
                <c:pt idx="13">
                  <c:v>-0.29405847685017056</c:v>
                </c:pt>
                <c:pt idx="14">
                  <c:v>-0.59660807664414828</c:v>
                </c:pt>
                <c:pt idx="15">
                  <c:v>0.53275639795094132</c:v>
                </c:pt>
                <c:pt idx="16">
                  <c:v>0.25950513205847725</c:v>
                </c:pt>
                <c:pt idx="17">
                  <c:v>0.24614908906525076</c:v>
                </c:pt>
                <c:pt idx="18">
                  <c:v>-0.31666439929089241</c:v>
                </c:pt>
                <c:pt idx="19">
                  <c:v>-3.1145818908623547E-2</c:v>
                </c:pt>
                <c:pt idx="20">
                  <c:v>0.1132448600946508</c:v>
                </c:pt>
                <c:pt idx="21">
                  <c:v>-0.40649397243290991</c:v>
                </c:pt>
                <c:pt idx="22">
                  <c:v>-0.34353370260477534</c:v>
                </c:pt>
                <c:pt idx="23">
                  <c:v>3.7960176699603734E-2</c:v>
                </c:pt>
                <c:pt idx="24">
                  <c:v>1.2859818521274585E-3</c:v>
                </c:pt>
                <c:pt idx="25">
                  <c:v>-0.75554537549337664</c:v>
                </c:pt>
                <c:pt idx="26">
                  <c:v>-0.38080988870224625</c:v>
                </c:pt>
                <c:pt idx="27">
                  <c:v>-7.117151577202295E-2</c:v>
                </c:pt>
                <c:pt idx="28">
                  <c:v>-0.25397237122231592</c:v>
                </c:pt>
                <c:pt idx="29">
                  <c:v>-0.31586052272802045</c:v>
                </c:pt>
                <c:pt idx="30">
                  <c:v>-0.87137042657962394</c:v>
                </c:pt>
                <c:pt idx="31">
                  <c:v>0.23776432896729108</c:v>
                </c:pt>
                <c:pt idx="32">
                  <c:v>0.42930730096567504</c:v>
                </c:pt>
                <c:pt idx="33">
                  <c:v>-0.33496980010117244</c:v>
                </c:pt>
                <c:pt idx="34">
                  <c:v>-0.61622051969433034</c:v>
                </c:pt>
                <c:pt idx="35">
                  <c:v>0.40367513806844535</c:v>
                </c:pt>
                <c:pt idx="36">
                  <c:v>-0.40466083792854396</c:v>
                </c:pt>
                <c:pt idx="37">
                  <c:v>-0.45269783742356962</c:v>
                </c:pt>
                <c:pt idx="38">
                  <c:v>-0.12554500368723445</c:v>
                </c:pt>
                <c:pt idx="39">
                  <c:v>0.81983859573873252</c:v>
                </c:pt>
                <c:pt idx="40">
                  <c:v>-0.29643980800702657</c:v>
                </c:pt>
                <c:pt idx="41">
                  <c:v>1.8947113906733683E-3</c:v>
                </c:pt>
                <c:pt idx="42">
                  <c:v>3.1452378777330696E-2</c:v>
                </c:pt>
                <c:pt idx="43">
                  <c:v>-0.54252798343994824</c:v>
                </c:pt>
                <c:pt idx="44">
                  <c:v>-0.34176109889129536</c:v>
                </c:pt>
                <c:pt idx="45">
                  <c:v>-4.2709726198746377E-2</c:v>
                </c:pt>
                <c:pt idx="46">
                  <c:v>-0.50005492426773679</c:v>
                </c:pt>
                <c:pt idx="47">
                  <c:v>0.26508245829743227</c:v>
                </c:pt>
                <c:pt idx="48">
                  <c:v>-0.37515546448452602</c:v>
                </c:pt>
                <c:pt idx="49">
                  <c:v>-0.18511457733941877</c:v>
                </c:pt>
                <c:pt idx="50">
                  <c:v>-0.91665809339065862</c:v>
                </c:pt>
                <c:pt idx="51">
                  <c:v>-0.12519610742270629</c:v>
                </c:pt>
                <c:pt idx="52">
                  <c:v>-0.15013760869003104</c:v>
                </c:pt>
                <c:pt idx="53">
                  <c:v>0.43944693622199221</c:v>
                </c:pt>
                <c:pt idx="54">
                  <c:v>-0.59550766857162973</c:v>
                </c:pt>
                <c:pt idx="55">
                  <c:v>0.57083430425426485</c:v>
                </c:pt>
                <c:pt idx="56">
                  <c:v>-0.52082124944848274</c:v>
                </c:pt>
                <c:pt idx="57">
                  <c:v>-0.3863415181340214</c:v>
                </c:pt>
                <c:pt idx="58">
                  <c:v>0.23618530799237078</c:v>
                </c:pt>
                <c:pt idx="59">
                  <c:v>-2.3975677403698475E-2</c:v>
                </c:pt>
                <c:pt idx="60">
                  <c:v>0.36182653538288151</c:v>
                </c:pt>
                <c:pt idx="61">
                  <c:v>-0.45121627013329757</c:v>
                </c:pt>
                <c:pt idx="62">
                  <c:v>-0.46122440348835747</c:v>
                </c:pt>
                <c:pt idx="63">
                  <c:v>-0.14837960715446277</c:v>
                </c:pt>
                <c:pt idx="64">
                  <c:v>-0.2339830669661434</c:v>
                </c:pt>
                <c:pt idx="65">
                  <c:v>-0.73767231252323728</c:v>
                </c:pt>
                <c:pt idx="66">
                  <c:v>-0.58898102461819968</c:v>
                </c:pt>
                <c:pt idx="67">
                  <c:v>0.60949770390829361</c:v>
                </c:pt>
                <c:pt idx="68">
                  <c:v>-0.16396705637712933</c:v>
                </c:pt>
                <c:pt idx="69">
                  <c:v>0.65447154306599009</c:v>
                </c:pt>
                <c:pt idx="70">
                  <c:v>-0.24554174850320973</c:v>
                </c:pt>
                <c:pt idx="71">
                  <c:v>-0.72509882206489562</c:v>
                </c:pt>
                <c:pt idx="72">
                  <c:v>-0.87132619700945946</c:v>
                </c:pt>
                <c:pt idx="73">
                  <c:v>-0.62862745067917503</c:v>
                </c:pt>
                <c:pt idx="74">
                  <c:v>-0.64089457848298026</c:v>
                </c:pt>
                <c:pt idx="75">
                  <c:v>0.32133296481511359</c:v>
                </c:pt>
                <c:pt idx="76">
                  <c:v>0.64925942070851461</c:v>
                </c:pt>
                <c:pt idx="77">
                  <c:v>0.75447231062352438</c:v>
                </c:pt>
                <c:pt idx="78">
                  <c:v>0.25711934576944429</c:v>
                </c:pt>
                <c:pt idx="79">
                  <c:v>-0.66483917660300662</c:v>
                </c:pt>
                <c:pt idx="80">
                  <c:v>-0.46292137863910288</c:v>
                </c:pt>
                <c:pt idx="81">
                  <c:v>0.40492742220279704</c:v>
                </c:pt>
                <c:pt idx="82">
                  <c:v>-0.28390516128504961</c:v>
                </c:pt>
                <c:pt idx="83">
                  <c:v>-6.294037003259835E-2</c:v>
                </c:pt>
                <c:pt idx="84">
                  <c:v>-0.20337046086012811</c:v>
                </c:pt>
                <c:pt idx="85">
                  <c:v>-0.57116018734015284</c:v>
                </c:pt>
                <c:pt idx="86">
                  <c:v>-0.7873708142116439</c:v>
                </c:pt>
                <c:pt idx="87">
                  <c:v>0.28906653501311119</c:v>
                </c:pt>
                <c:pt idx="88">
                  <c:v>-0.75074790054341656</c:v>
                </c:pt>
                <c:pt idx="89">
                  <c:v>0.63533163541884075</c:v>
                </c:pt>
                <c:pt idx="90">
                  <c:v>-0.62470653863931935</c:v>
                </c:pt>
                <c:pt idx="91">
                  <c:v>-0.51564062750318773</c:v>
                </c:pt>
                <c:pt idx="92">
                  <c:v>-0.88165229048151506</c:v>
                </c:pt>
                <c:pt idx="93">
                  <c:v>-0.51811251683198734</c:v>
                </c:pt>
                <c:pt idx="94">
                  <c:v>-0.51549487670388261</c:v>
                </c:pt>
                <c:pt idx="95">
                  <c:v>6.9405186329672658E-2</c:v>
                </c:pt>
                <c:pt idx="96">
                  <c:v>-0.21313842103891623</c:v>
                </c:pt>
                <c:pt idx="97">
                  <c:v>-0.64453006292769921</c:v>
                </c:pt>
                <c:pt idx="98">
                  <c:v>-0.47915127324479645</c:v>
                </c:pt>
                <c:pt idx="99">
                  <c:v>-0.3315184829552667</c:v>
                </c:pt>
                <c:pt idx="100">
                  <c:v>0.2336756740606126</c:v>
                </c:pt>
                <c:pt idx="101">
                  <c:v>0.45259769734837552</c:v>
                </c:pt>
                <c:pt idx="102">
                  <c:v>-0.10548896625142497</c:v>
                </c:pt>
                <c:pt idx="103">
                  <c:v>-0.88942314102903863</c:v>
                </c:pt>
                <c:pt idx="104">
                  <c:v>0.25753509782799289</c:v>
                </c:pt>
                <c:pt idx="105">
                  <c:v>-0.92997196021228279</c:v>
                </c:pt>
                <c:pt idx="106">
                  <c:v>-0.12312712574676198</c:v>
                </c:pt>
                <c:pt idx="107">
                  <c:v>-0.31148745456095972</c:v>
                </c:pt>
                <c:pt idx="108">
                  <c:v>0</c:v>
                </c:pt>
                <c:pt idx="109">
                  <c:v>-0.37878496636095421</c:v>
                </c:pt>
                <c:pt idx="110">
                  <c:v>-0.31039020895547992</c:v>
                </c:pt>
                <c:pt idx="111">
                  <c:v>0.75340121351100875</c:v>
                </c:pt>
                <c:pt idx="112">
                  <c:v>-0.35864278046443282</c:v>
                </c:pt>
                <c:pt idx="113">
                  <c:v>-0.3622954760935147</c:v>
                </c:pt>
                <c:pt idx="114">
                  <c:v>-0.90604555352918503</c:v>
                </c:pt>
                <c:pt idx="115">
                  <c:v>-0.60977244981069334</c:v>
                </c:pt>
                <c:pt idx="116">
                  <c:v>-0.46901409833910385</c:v>
                </c:pt>
                <c:pt idx="117">
                  <c:v>0</c:v>
                </c:pt>
                <c:pt idx="118">
                  <c:v>0.95034088587324916</c:v>
                </c:pt>
                <c:pt idx="119">
                  <c:v>-0.73918573795872755</c:v>
                </c:pt>
                <c:pt idx="120">
                  <c:v>-0.6549054853299684</c:v>
                </c:pt>
                <c:pt idx="121">
                  <c:v>-0.13337389796420987</c:v>
                </c:pt>
                <c:pt idx="122">
                  <c:v>-0.55840364548032351</c:v>
                </c:pt>
                <c:pt idx="123">
                  <c:v>-0.76362612478306813</c:v>
                </c:pt>
                <c:pt idx="124">
                  <c:v>-0.57124438864795168</c:v>
                </c:pt>
                <c:pt idx="125">
                  <c:v>-0.91287912507268798</c:v>
                </c:pt>
                <c:pt idx="126">
                  <c:v>-0.33187857729184839</c:v>
                </c:pt>
                <c:pt idx="127">
                  <c:v>-0.22485940418497918</c:v>
                </c:pt>
                <c:pt idx="128">
                  <c:v>-0.78864101701002809</c:v>
                </c:pt>
                <c:pt idx="129">
                  <c:v>0</c:v>
                </c:pt>
                <c:pt idx="130">
                  <c:v>-0.79374388301090804</c:v>
                </c:pt>
                <c:pt idx="131">
                  <c:v>-0.4374430421365148</c:v>
                </c:pt>
                <c:pt idx="132">
                  <c:v>3.5077915318474984E-2</c:v>
                </c:pt>
                <c:pt idx="133">
                  <c:v>-0.57107973085058106</c:v>
                </c:pt>
                <c:pt idx="134">
                  <c:v>-0.50578090892447047</c:v>
                </c:pt>
                <c:pt idx="135">
                  <c:v>-0.59716481198281901</c:v>
                </c:pt>
                <c:pt idx="136">
                  <c:v>2.0723056909831984E-2</c:v>
                </c:pt>
                <c:pt idx="137">
                  <c:v>-0.66684525672676098</c:v>
                </c:pt>
                <c:pt idx="138">
                  <c:v>-0.74626425132193919</c:v>
                </c:pt>
                <c:pt idx="139">
                  <c:v>-0.25408784966971792</c:v>
                </c:pt>
                <c:pt idx="140">
                  <c:v>0.24093672302207517</c:v>
                </c:pt>
                <c:pt idx="141">
                  <c:v>0.26894365930746261</c:v>
                </c:pt>
                <c:pt idx="142">
                  <c:v>-0.51278520403799965</c:v>
                </c:pt>
                <c:pt idx="143">
                  <c:v>-0.41187677769327286</c:v>
                </c:pt>
                <c:pt idx="144">
                  <c:v>-0.62815595117376666</c:v>
                </c:pt>
                <c:pt idx="145">
                  <c:v>0.60681809003896614</c:v>
                </c:pt>
                <c:pt idx="146">
                  <c:v>-0.69927480464668412</c:v>
                </c:pt>
                <c:pt idx="147">
                  <c:v>-0.72849203370775895</c:v>
                </c:pt>
                <c:pt idx="148">
                  <c:v>-0.29032174100199815</c:v>
                </c:pt>
                <c:pt idx="149">
                  <c:v>-0.13574779533614745</c:v>
                </c:pt>
                <c:pt idx="150">
                  <c:v>0.16619161564615378</c:v>
                </c:pt>
                <c:pt idx="151">
                  <c:v>-0.10063762059560397</c:v>
                </c:pt>
                <c:pt idx="152">
                  <c:v>-0.58632150491389268</c:v>
                </c:pt>
                <c:pt idx="153">
                  <c:v>0</c:v>
                </c:pt>
                <c:pt idx="154">
                  <c:v>0</c:v>
                </c:pt>
                <c:pt idx="155">
                  <c:v>-0.74589964495179462</c:v>
                </c:pt>
                <c:pt idx="156">
                  <c:v>0.62606022264677907</c:v>
                </c:pt>
                <c:pt idx="157">
                  <c:v>-0.66188122198921162</c:v>
                </c:pt>
                <c:pt idx="158">
                  <c:v>-0.47011759542384418</c:v>
                </c:pt>
                <c:pt idx="159">
                  <c:v>-0.26879951337239927</c:v>
                </c:pt>
                <c:pt idx="160">
                  <c:v>-0.58821438165043161</c:v>
                </c:pt>
                <c:pt idx="161">
                  <c:v>-0.56771643978029818</c:v>
                </c:pt>
                <c:pt idx="162">
                  <c:v>-0.18747305939764369</c:v>
                </c:pt>
                <c:pt idx="163">
                  <c:v>-0.12020060425592516</c:v>
                </c:pt>
                <c:pt idx="164">
                  <c:v>-0.28224950436713792</c:v>
                </c:pt>
                <c:pt idx="165">
                  <c:v>-0.88811593917965803</c:v>
                </c:pt>
                <c:pt idx="166">
                  <c:v>0.24617058304301778</c:v>
                </c:pt>
                <c:pt idx="167">
                  <c:v>0.28456354388104016</c:v>
                </c:pt>
                <c:pt idx="168">
                  <c:v>-0.8169420641159657</c:v>
                </c:pt>
                <c:pt idx="169">
                  <c:v>2.8562000406723468E-2</c:v>
                </c:pt>
                <c:pt idx="170">
                  <c:v>-0.79438276868054858</c:v>
                </c:pt>
                <c:pt idx="171">
                  <c:v>-0.4123025146358324</c:v>
                </c:pt>
                <c:pt idx="172">
                  <c:v>-0.52777182207240925</c:v>
                </c:pt>
                <c:pt idx="173">
                  <c:v>-0.10951493567555463</c:v>
                </c:pt>
                <c:pt idx="174">
                  <c:v>0.14946205169544444</c:v>
                </c:pt>
                <c:pt idx="175">
                  <c:v>-0.60022398925107456</c:v>
                </c:pt>
                <c:pt idx="176">
                  <c:v>9.1820172448003525E-3</c:v>
                </c:pt>
                <c:pt idx="177">
                  <c:v>-0.83487536486062131</c:v>
                </c:pt>
                <c:pt idx="178">
                  <c:v>-0.67925959258450397</c:v>
                </c:pt>
                <c:pt idx="179">
                  <c:v>-0.90974183849706136</c:v>
                </c:pt>
                <c:pt idx="180">
                  <c:v>-0.72819659391261848</c:v>
                </c:pt>
                <c:pt idx="181">
                  <c:v>-0.78536533763339467</c:v>
                </c:pt>
                <c:pt idx="182">
                  <c:v>-0.48292294487243426</c:v>
                </c:pt>
                <c:pt idx="183">
                  <c:v>-0.90640360966058287</c:v>
                </c:pt>
                <c:pt idx="184">
                  <c:v>-0.76845732946978373</c:v>
                </c:pt>
                <c:pt idx="185">
                  <c:v>-0.4379739083614641</c:v>
                </c:pt>
                <c:pt idx="186">
                  <c:v>-0.58121029273509139</c:v>
                </c:pt>
                <c:pt idx="187">
                  <c:v>0</c:v>
                </c:pt>
                <c:pt idx="188">
                  <c:v>0.33559788475711594</c:v>
                </c:pt>
                <c:pt idx="189">
                  <c:v>-0.60353092130576669</c:v>
                </c:pt>
                <c:pt idx="190">
                  <c:v>0.47446841707385112</c:v>
                </c:pt>
                <c:pt idx="191">
                  <c:v>0</c:v>
                </c:pt>
                <c:pt idx="192">
                  <c:v>-4.383255814442779E-2</c:v>
                </c:pt>
                <c:pt idx="193">
                  <c:v>-0.90041515310169107</c:v>
                </c:pt>
                <c:pt idx="194">
                  <c:v>-0.75078540989893605</c:v>
                </c:pt>
                <c:pt idx="195">
                  <c:v>-0.19082098460185667</c:v>
                </c:pt>
                <c:pt idx="196">
                  <c:v>4.5829463062610924E-2</c:v>
                </c:pt>
                <c:pt idx="197">
                  <c:v>-0.54332982108184313</c:v>
                </c:pt>
                <c:pt idx="198">
                  <c:v>-0.43194081012958135</c:v>
                </c:pt>
                <c:pt idx="199">
                  <c:v>-0.66908984320993792</c:v>
                </c:pt>
                <c:pt idx="200">
                  <c:v>-0.66525036986663966</c:v>
                </c:pt>
                <c:pt idx="201">
                  <c:v>-0.58788192716825216</c:v>
                </c:pt>
                <c:pt idx="202">
                  <c:v>-0.52872664817015391</c:v>
                </c:pt>
                <c:pt idx="203">
                  <c:v>0.59437424255608762</c:v>
                </c:pt>
                <c:pt idx="204">
                  <c:v>-0.32205228539019054</c:v>
                </c:pt>
                <c:pt idx="205">
                  <c:v>0.28621579735555985</c:v>
                </c:pt>
                <c:pt idx="206">
                  <c:v>-5.2975020277184898E-2</c:v>
                </c:pt>
                <c:pt idx="207">
                  <c:v>-0.80831376488033491</c:v>
                </c:pt>
                <c:pt idx="208">
                  <c:v>-0.17144891359364611</c:v>
                </c:pt>
                <c:pt idx="209">
                  <c:v>-0.26776989184947653</c:v>
                </c:pt>
                <c:pt idx="210">
                  <c:v>-0.81898074454193392</c:v>
                </c:pt>
                <c:pt idx="211">
                  <c:v>-0.60568529778324443</c:v>
                </c:pt>
                <c:pt idx="212">
                  <c:v>-0.72470664316347488</c:v>
                </c:pt>
                <c:pt idx="213">
                  <c:v>-0.24968718399175893</c:v>
                </c:pt>
                <c:pt idx="214">
                  <c:v>-0.17567665255881124</c:v>
                </c:pt>
                <c:pt idx="215">
                  <c:v>-0.62441661716371766</c:v>
                </c:pt>
                <c:pt idx="216">
                  <c:v>-0.4955999414089029</c:v>
                </c:pt>
                <c:pt idx="217">
                  <c:v>-0.58980742664213337</c:v>
                </c:pt>
                <c:pt idx="218">
                  <c:v>-0.31638634248926739</c:v>
                </c:pt>
                <c:pt idx="219">
                  <c:v>-0.54618650138396396</c:v>
                </c:pt>
                <c:pt idx="220">
                  <c:v>-0.95212988653059993</c:v>
                </c:pt>
                <c:pt idx="221">
                  <c:v>0.11856030164783514</c:v>
                </c:pt>
                <c:pt idx="222">
                  <c:v>8.3898112752172502E-2</c:v>
                </c:pt>
                <c:pt idx="223">
                  <c:v>-0.81056479309182949</c:v>
                </c:pt>
                <c:pt idx="224">
                  <c:v>-0.61088318902424565</c:v>
                </c:pt>
                <c:pt idx="225">
                  <c:v>-0.12615838592565881</c:v>
                </c:pt>
                <c:pt idx="226">
                  <c:v>-0.52863825739174686</c:v>
                </c:pt>
                <c:pt idx="227">
                  <c:v>-0.28434604434403882</c:v>
                </c:pt>
                <c:pt idx="228">
                  <c:v>0.14049876724203367</c:v>
                </c:pt>
                <c:pt idx="229">
                  <c:v>0.46123490505404463</c:v>
                </c:pt>
                <c:pt idx="230">
                  <c:v>-0.49305535677001072</c:v>
                </c:pt>
                <c:pt idx="231">
                  <c:v>-0.28256874952048916</c:v>
                </c:pt>
                <c:pt idx="232">
                  <c:v>-0.70988009854279221</c:v>
                </c:pt>
                <c:pt idx="233">
                  <c:v>-0.92725546108477441</c:v>
                </c:pt>
                <c:pt idx="234">
                  <c:v>0</c:v>
                </c:pt>
                <c:pt idx="235">
                  <c:v>0.43501535163072502</c:v>
                </c:pt>
                <c:pt idx="236">
                  <c:v>-0.24573659846294454</c:v>
                </c:pt>
                <c:pt idx="237">
                  <c:v>-0.38081277765945365</c:v>
                </c:pt>
                <c:pt idx="238">
                  <c:v>-0.61296616762626233</c:v>
                </c:pt>
                <c:pt idx="239">
                  <c:v>-0.74709213473758573</c:v>
                </c:pt>
                <c:pt idx="240">
                  <c:v>-0.66720015542096855</c:v>
                </c:pt>
                <c:pt idx="241">
                  <c:v>-0.37666593694444273</c:v>
                </c:pt>
                <c:pt idx="242">
                  <c:v>0.71032532936841353</c:v>
                </c:pt>
                <c:pt idx="243">
                  <c:v>0.40036305373291869</c:v>
                </c:pt>
                <c:pt idx="244">
                  <c:v>-0.83701238125830069</c:v>
                </c:pt>
                <c:pt idx="245">
                  <c:v>-0.50728643827949194</c:v>
                </c:pt>
                <c:pt idx="246">
                  <c:v>-0.85279235081504967</c:v>
                </c:pt>
                <c:pt idx="247">
                  <c:v>-0.28256297958040372</c:v>
                </c:pt>
                <c:pt idx="248">
                  <c:v>-0.27325201738692978</c:v>
                </c:pt>
                <c:pt idx="249">
                  <c:v>-0.5268913060823176</c:v>
                </c:pt>
                <c:pt idx="250">
                  <c:v>0.89273731427384362</c:v>
                </c:pt>
                <c:pt idx="251">
                  <c:v>-0.30792756621502732</c:v>
                </c:pt>
                <c:pt idx="252">
                  <c:v>0.19859662734066325</c:v>
                </c:pt>
                <c:pt idx="253">
                  <c:v>-0.66378208522071436</c:v>
                </c:pt>
                <c:pt idx="254">
                  <c:v>0.53174332558550019</c:v>
                </c:pt>
                <c:pt idx="255">
                  <c:v>0.87258325492537236</c:v>
                </c:pt>
                <c:pt idx="256">
                  <c:v>-0.90149839415656152</c:v>
                </c:pt>
                <c:pt idx="257">
                  <c:v>0.37802066083960573</c:v>
                </c:pt>
                <c:pt idx="258">
                  <c:v>-0.18828346878502022</c:v>
                </c:pt>
                <c:pt idx="259">
                  <c:v>0.97136433114529108</c:v>
                </c:pt>
                <c:pt idx="260">
                  <c:v>-0.10096394668059806</c:v>
                </c:pt>
                <c:pt idx="261">
                  <c:v>-0.73985723116230695</c:v>
                </c:pt>
                <c:pt idx="262">
                  <c:v>-0.6119555028912208</c:v>
                </c:pt>
                <c:pt idx="263">
                  <c:v>0.44182594244216078</c:v>
                </c:pt>
                <c:pt idx="264">
                  <c:v>0.80535148820439972</c:v>
                </c:pt>
                <c:pt idx="265">
                  <c:v>-0.41565095714272571</c:v>
                </c:pt>
                <c:pt idx="266">
                  <c:v>-0.36321395727552747</c:v>
                </c:pt>
                <c:pt idx="267">
                  <c:v>6.1516183012620074E-2</c:v>
                </c:pt>
                <c:pt idx="268">
                  <c:v>-0.21002874106541627</c:v>
                </c:pt>
                <c:pt idx="269">
                  <c:v>-0.42331221992758755</c:v>
                </c:pt>
                <c:pt idx="270">
                  <c:v>8.9355846959916579E-2</c:v>
                </c:pt>
                <c:pt idx="271">
                  <c:v>-0.82635625584387118</c:v>
                </c:pt>
                <c:pt idx="272">
                  <c:v>-0.50153846350605547</c:v>
                </c:pt>
                <c:pt idx="273">
                  <c:v>-8.091466042488113E-2</c:v>
                </c:pt>
                <c:pt idx="274">
                  <c:v>0.21991760075270939</c:v>
                </c:pt>
                <c:pt idx="275">
                  <c:v>-0.92659070249962694</c:v>
                </c:pt>
                <c:pt idx="276">
                  <c:v>-0.40065305193307693</c:v>
                </c:pt>
                <c:pt idx="277">
                  <c:v>-5.8706174123638363E-2</c:v>
                </c:pt>
                <c:pt idx="278">
                  <c:v>-0.3931612583881342</c:v>
                </c:pt>
                <c:pt idx="279">
                  <c:v>2.7378944601427199E-2</c:v>
                </c:pt>
                <c:pt idx="280">
                  <c:v>0.58233301836149287</c:v>
                </c:pt>
                <c:pt idx="281">
                  <c:v>-0.67554069268967121</c:v>
                </c:pt>
                <c:pt idx="282">
                  <c:v>-0.54552040399280755</c:v>
                </c:pt>
                <c:pt idx="283">
                  <c:v>0.43582270225206082</c:v>
                </c:pt>
                <c:pt idx="284">
                  <c:v>0.79615955391320425</c:v>
                </c:pt>
                <c:pt idx="285">
                  <c:v>-0.63260830126379519</c:v>
                </c:pt>
                <c:pt idx="286">
                  <c:v>-0.70676484661244998</c:v>
                </c:pt>
                <c:pt idx="287">
                  <c:v>1.7217148553693589E-2</c:v>
                </c:pt>
                <c:pt idx="288">
                  <c:v>0.76742541877443438</c:v>
                </c:pt>
                <c:pt idx="289">
                  <c:v>-0.93956245056724186</c:v>
                </c:pt>
                <c:pt idx="290">
                  <c:v>0.11418056200836139</c:v>
                </c:pt>
                <c:pt idx="291">
                  <c:v>-0.56206612902420783</c:v>
                </c:pt>
                <c:pt idx="292">
                  <c:v>-0.47813732240838719</c:v>
                </c:pt>
                <c:pt idx="293">
                  <c:v>0.65869111417638337</c:v>
                </c:pt>
                <c:pt idx="294">
                  <c:v>0.59206314975154806</c:v>
                </c:pt>
                <c:pt idx="295">
                  <c:v>0.65512959238368607</c:v>
                </c:pt>
                <c:pt idx="296">
                  <c:v>-0.28015623106229481</c:v>
                </c:pt>
                <c:pt idx="297">
                  <c:v>0.74510716648105368</c:v>
                </c:pt>
                <c:pt idx="298">
                  <c:v>0.26665328676397249</c:v>
                </c:pt>
                <c:pt idx="299">
                  <c:v>0.65999846664282802</c:v>
                </c:pt>
                <c:pt idx="300">
                  <c:v>-0.40608502474824376</c:v>
                </c:pt>
                <c:pt idx="301">
                  <c:v>0.23093989369175053</c:v>
                </c:pt>
                <c:pt idx="302">
                  <c:v>-0.43941553378871534</c:v>
                </c:pt>
                <c:pt idx="303">
                  <c:v>0.46496352155002957</c:v>
                </c:pt>
                <c:pt idx="304">
                  <c:v>0.92389013916655638</c:v>
                </c:pt>
                <c:pt idx="305">
                  <c:v>-0.25007641541160841</c:v>
                </c:pt>
                <c:pt idx="306">
                  <c:v>-1.7973446075610824E-2</c:v>
                </c:pt>
                <c:pt idx="307">
                  <c:v>0.22486271432608526</c:v>
                </c:pt>
                <c:pt idx="308">
                  <c:v>-0.85904325042537655</c:v>
                </c:pt>
                <c:pt idx="309">
                  <c:v>0.20815886138960651</c:v>
                </c:pt>
                <c:pt idx="310">
                  <c:v>-0.83922131910433562</c:v>
                </c:pt>
                <c:pt idx="311">
                  <c:v>-0.94377025660829961</c:v>
                </c:pt>
                <c:pt idx="312">
                  <c:v>-0.19135431955314974</c:v>
                </c:pt>
                <c:pt idx="313">
                  <c:v>-5.0186973121087344E-2</c:v>
                </c:pt>
                <c:pt idx="314">
                  <c:v>0.26647564568676563</c:v>
                </c:pt>
                <c:pt idx="315">
                  <c:v>0.55675897555882681</c:v>
                </c:pt>
                <c:pt idx="316">
                  <c:v>-0.19811400851949379</c:v>
                </c:pt>
                <c:pt idx="317">
                  <c:v>-0.81040041881627067</c:v>
                </c:pt>
                <c:pt idx="318">
                  <c:v>-0.70963723052748928</c:v>
                </c:pt>
                <c:pt idx="319">
                  <c:v>-0.50763140871837298</c:v>
                </c:pt>
                <c:pt idx="320">
                  <c:v>-0.37552603306021837</c:v>
                </c:pt>
                <c:pt idx="321">
                  <c:v>-0.55983925903252485</c:v>
                </c:pt>
                <c:pt idx="322">
                  <c:v>-0.52766312038973895</c:v>
                </c:pt>
                <c:pt idx="323">
                  <c:v>-8.6736093750225216E-2</c:v>
                </c:pt>
                <c:pt idx="324">
                  <c:v>-3.8563681475311522E-2</c:v>
                </c:pt>
                <c:pt idx="325">
                  <c:v>0.293358031501397</c:v>
                </c:pt>
                <c:pt idx="326">
                  <c:v>-0.86480026738762517</c:v>
                </c:pt>
                <c:pt idx="327">
                  <c:v>0.11664043835692449</c:v>
                </c:pt>
                <c:pt idx="328">
                  <c:v>-0.93285587082194232</c:v>
                </c:pt>
                <c:pt idx="329">
                  <c:v>0.15334556772695002</c:v>
                </c:pt>
                <c:pt idx="330">
                  <c:v>-0.32018816029698544</c:v>
                </c:pt>
                <c:pt idx="331">
                  <c:v>-0.86558594488900753</c:v>
                </c:pt>
                <c:pt idx="332">
                  <c:v>-0.10758337746794824</c:v>
                </c:pt>
                <c:pt idx="333">
                  <c:v>0.18278568019742805</c:v>
                </c:pt>
                <c:pt idx="334">
                  <c:v>-0.82799978961708776</c:v>
                </c:pt>
                <c:pt idx="335">
                  <c:v>0.75533733101703049</c:v>
                </c:pt>
                <c:pt idx="336">
                  <c:v>-0.56128091182129392</c:v>
                </c:pt>
                <c:pt idx="337">
                  <c:v>0.48002407346749548</c:v>
                </c:pt>
                <c:pt idx="338">
                  <c:v>-0.66552501165434252</c:v>
                </c:pt>
                <c:pt idx="339">
                  <c:v>0.12465529936755712</c:v>
                </c:pt>
                <c:pt idx="340">
                  <c:v>0.8327837491034682</c:v>
                </c:pt>
                <c:pt idx="341">
                  <c:v>0.13224751199074142</c:v>
                </c:pt>
                <c:pt idx="342">
                  <c:v>-0.48299598143322947</c:v>
                </c:pt>
                <c:pt idx="343">
                  <c:v>-0.1554865904833104</c:v>
                </c:pt>
                <c:pt idx="344">
                  <c:v>-0.66080660850752504</c:v>
                </c:pt>
                <c:pt idx="345">
                  <c:v>-0.3780259063228435</c:v>
                </c:pt>
                <c:pt idx="346">
                  <c:v>-0.17075834626674102</c:v>
                </c:pt>
                <c:pt idx="347">
                  <c:v>-0.84071090330237452</c:v>
                </c:pt>
                <c:pt idx="348">
                  <c:v>-0.7347826386288463</c:v>
                </c:pt>
                <c:pt idx="349">
                  <c:v>0.46861300644349552</c:v>
                </c:pt>
                <c:pt idx="350">
                  <c:v>-0.71161607960988882</c:v>
                </c:pt>
                <c:pt idx="351">
                  <c:v>-0.72204769062280538</c:v>
                </c:pt>
                <c:pt idx="352">
                  <c:v>0.45055822182030592</c:v>
                </c:pt>
                <c:pt idx="353">
                  <c:v>0.51972845764877329</c:v>
                </c:pt>
                <c:pt idx="354">
                  <c:v>-0.45951839724922006</c:v>
                </c:pt>
                <c:pt idx="355">
                  <c:v>-0.39256550697341958</c:v>
                </c:pt>
                <c:pt idx="356">
                  <c:v>-0.69367770745133395</c:v>
                </c:pt>
                <c:pt idx="357">
                  <c:v>-0.69256416058507198</c:v>
                </c:pt>
                <c:pt idx="358">
                  <c:v>-0.26807964323341038</c:v>
                </c:pt>
                <c:pt idx="359">
                  <c:v>-0.11439800925040607</c:v>
                </c:pt>
                <c:pt idx="360">
                  <c:v>-0.72069511217580629</c:v>
                </c:pt>
                <c:pt idx="361">
                  <c:v>-0.60914359246028404</c:v>
                </c:pt>
                <c:pt idx="362">
                  <c:v>0.14103046110910694</c:v>
                </c:pt>
                <c:pt idx="363">
                  <c:v>-0.49684478982821334</c:v>
                </c:pt>
                <c:pt idx="364">
                  <c:v>-0.25236264285695176</c:v>
                </c:pt>
                <c:pt idx="365">
                  <c:v>-0.52578970667065239</c:v>
                </c:pt>
                <c:pt idx="366">
                  <c:v>-0.24536396979117822</c:v>
                </c:pt>
                <c:pt idx="367">
                  <c:v>0.16030780784475102</c:v>
                </c:pt>
                <c:pt idx="368">
                  <c:v>-0.24945429672635544</c:v>
                </c:pt>
                <c:pt idx="369">
                  <c:v>0.24582852897534405</c:v>
                </c:pt>
                <c:pt idx="370">
                  <c:v>-0.60263054460645915</c:v>
                </c:pt>
                <c:pt idx="371">
                  <c:v>-0.23686027478793972</c:v>
                </c:pt>
                <c:pt idx="372">
                  <c:v>0</c:v>
                </c:pt>
                <c:pt idx="373">
                  <c:v>-0.16855234075669978</c:v>
                </c:pt>
                <c:pt idx="374">
                  <c:v>0.16930755334534833</c:v>
                </c:pt>
                <c:pt idx="375">
                  <c:v>0.34288076926287797</c:v>
                </c:pt>
                <c:pt idx="376">
                  <c:v>-0.88693611670170158</c:v>
                </c:pt>
                <c:pt idx="377">
                  <c:v>-0.90956871584438226</c:v>
                </c:pt>
                <c:pt idx="378">
                  <c:v>-8.6225602870330945E-2</c:v>
                </c:pt>
                <c:pt idx="379">
                  <c:v>0.22630046623932537</c:v>
                </c:pt>
                <c:pt idx="380">
                  <c:v>0.16188396611403902</c:v>
                </c:pt>
                <c:pt idx="381">
                  <c:v>-0.76092531733967328</c:v>
                </c:pt>
                <c:pt idx="382">
                  <c:v>0.73160280626694851</c:v>
                </c:pt>
                <c:pt idx="383">
                  <c:v>-0.62992645799739355</c:v>
                </c:pt>
                <c:pt idx="384">
                  <c:v>0</c:v>
                </c:pt>
                <c:pt idx="385">
                  <c:v>-0.63701926135495135</c:v>
                </c:pt>
                <c:pt idx="386">
                  <c:v>-0.18180879015294013</c:v>
                </c:pt>
                <c:pt idx="387">
                  <c:v>-0.3029903595960875</c:v>
                </c:pt>
                <c:pt idx="388">
                  <c:v>-0.8719273000890001</c:v>
                </c:pt>
                <c:pt idx="389">
                  <c:v>-0.66179736365297825</c:v>
                </c:pt>
                <c:pt idx="390">
                  <c:v>0.66591560837098951</c:v>
                </c:pt>
                <c:pt idx="391">
                  <c:v>-0.76368967072858174</c:v>
                </c:pt>
                <c:pt idx="392">
                  <c:v>0.11179760357719107</c:v>
                </c:pt>
                <c:pt idx="393">
                  <c:v>-0.62478186440596473</c:v>
                </c:pt>
                <c:pt idx="394">
                  <c:v>-0.62708995235479359</c:v>
                </c:pt>
                <c:pt idx="395">
                  <c:v>-0.74870261862439136</c:v>
                </c:pt>
                <c:pt idx="396">
                  <c:v>-0.38838239288044141</c:v>
                </c:pt>
                <c:pt idx="397">
                  <c:v>-0.3061257458359648</c:v>
                </c:pt>
                <c:pt idx="398">
                  <c:v>0.14967800805921644</c:v>
                </c:pt>
                <c:pt idx="399">
                  <c:v>0.54250544940501133</c:v>
                </c:pt>
                <c:pt idx="400">
                  <c:v>6.2535112353121952E-2</c:v>
                </c:pt>
                <c:pt idx="401">
                  <c:v>0.29055039160104745</c:v>
                </c:pt>
                <c:pt idx="402">
                  <c:v>-0.85088935292183032</c:v>
                </c:pt>
                <c:pt idx="403">
                  <c:v>-0.44860831992920003</c:v>
                </c:pt>
                <c:pt idx="404">
                  <c:v>0.72153542649637514</c:v>
                </c:pt>
                <c:pt idx="405">
                  <c:v>0.7343466187676353</c:v>
                </c:pt>
                <c:pt idx="406">
                  <c:v>-0.82553803596176223</c:v>
                </c:pt>
                <c:pt idx="407">
                  <c:v>-0.82166507655787135</c:v>
                </c:pt>
                <c:pt idx="408">
                  <c:v>0.8489753532929748</c:v>
                </c:pt>
                <c:pt idx="409">
                  <c:v>-0.67642802121791623</c:v>
                </c:pt>
                <c:pt idx="410">
                  <c:v>-0.62265093809212191</c:v>
                </c:pt>
                <c:pt idx="411">
                  <c:v>-5.3804200999378507E-2</c:v>
                </c:pt>
                <c:pt idx="412">
                  <c:v>-0.46743066781625076</c:v>
                </c:pt>
                <c:pt idx="413">
                  <c:v>-5.4525882983027026E-2</c:v>
                </c:pt>
                <c:pt idx="414">
                  <c:v>0.14223415462114816</c:v>
                </c:pt>
                <c:pt idx="415">
                  <c:v>0.95790055525238671</c:v>
                </c:pt>
                <c:pt idx="416">
                  <c:v>0.96942977770216276</c:v>
                </c:pt>
                <c:pt idx="417">
                  <c:v>0.16014710405446275</c:v>
                </c:pt>
                <c:pt idx="418">
                  <c:v>0.20624041835398502</c:v>
                </c:pt>
                <c:pt idx="419">
                  <c:v>-0.54995658497209521</c:v>
                </c:pt>
                <c:pt idx="420">
                  <c:v>-0.52606170195032131</c:v>
                </c:pt>
                <c:pt idx="421">
                  <c:v>0.17336452134326116</c:v>
                </c:pt>
                <c:pt idx="422">
                  <c:v>0.11022358447491276</c:v>
                </c:pt>
                <c:pt idx="423">
                  <c:v>0.11913405346281329</c:v>
                </c:pt>
                <c:pt idx="424">
                  <c:v>-0.25378552473085747</c:v>
                </c:pt>
                <c:pt idx="425">
                  <c:v>-0.68519715748459209</c:v>
                </c:pt>
                <c:pt idx="426">
                  <c:v>-0.60211667123041468</c:v>
                </c:pt>
                <c:pt idx="427">
                  <c:v>0</c:v>
                </c:pt>
                <c:pt idx="428">
                  <c:v>-0.11614442644682132</c:v>
                </c:pt>
                <c:pt idx="429">
                  <c:v>0.87085799064663116</c:v>
                </c:pt>
                <c:pt idx="430">
                  <c:v>0.66379845430112372</c:v>
                </c:pt>
                <c:pt idx="431">
                  <c:v>-0.14457921387498709</c:v>
                </c:pt>
                <c:pt idx="432">
                  <c:v>-9.6616895751351031E-2</c:v>
                </c:pt>
                <c:pt idx="433">
                  <c:v>0.24978076066861174</c:v>
                </c:pt>
                <c:pt idx="434">
                  <c:v>-0.89105317925504401</c:v>
                </c:pt>
                <c:pt idx="435">
                  <c:v>0.2829114442149091</c:v>
                </c:pt>
                <c:pt idx="436">
                  <c:v>0.98377914344088169</c:v>
                </c:pt>
                <c:pt idx="437">
                  <c:v>-0.79894686725092079</c:v>
                </c:pt>
                <c:pt idx="438">
                  <c:v>-6.3026555685559454E-2</c:v>
                </c:pt>
                <c:pt idx="439">
                  <c:v>-0.71835316746419831</c:v>
                </c:pt>
                <c:pt idx="440">
                  <c:v>0.32629825884024533</c:v>
                </c:pt>
                <c:pt idx="441">
                  <c:v>-0.58299615387517589</c:v>
                </c:pt>
                <c:pt idx="442">
                  <c:v>-0.89030412867136588</c:v>
                </c:pt>
                <c:pt idx="443">
                  <c:v>0.429073679408008</c:v>
                </c:pt>
                <c:pt idx="444">
                  <c:v>-0.22652621126571051</c:v>
                </c:pt>
                <c:pt idx="445">
                  <c:v>0.20912167618168159</c:v>
                </c:pt>
                <c:pt idx="446">
                  <c:v>-0.87722860593291874</c:v>
                </c:pt>
                <c:pt idx="447">
                  <c:v>0.74382119850374762</c:v>
                </c:pt>
                <c:pt idx="448">
                  <c:v>-9.8189631783711345E-2</c:v>
                </c:pt>
                <c:pt idx="449">
                  <c:v>-0.86625507542541513</c:v>
                </c:pt>
                <c:pt idx="450">
                  <c:v>-0.57320827923463147</c:v>
                </c:pt>
                <c:pt idx="451">
                  <c:v>-0.64343436789202946</c:v>
                </c:pt>
                <c:pt idx="452">
                  <c:v>-0.93035630740814568</c:v>
                </c:pt>
                <c:pt idx="453">
                  <c:v>-0.92562032217652568</c:v>
                </c:pt>
                <c:pt idx="454">
                  <c:v>0.56332591570656987</c:v>
                </c:pt>
                <c:pt idx="455">
                  <c:v>-0.62567766135894165</c:v>
                </c:pt>
                <c:pt idx="456">
                  <c:v>-0.89206909507451282</c:v>
                </c:pt>
                <c:pt idx="457">
                  <c:v>-0.59193010061473184</c:v>
                </c:pt>
                <c:pt idx="458">
                  <c:v>-0.5035429564103262</c:v>
                </c:pt>
                <c:pt idx="459">
                  <c:v>0.51165417124473933</c:v>
                </c:pt>
                <c:pt idx="460">
                  <c:v>-0.4376296524914931</c:v>
                </c:pt>
                <c:pt idx="461">
                  <c:v>-0.71626868106857311</c:v>
                </c:pt>
                <c:pt idx="462">
                  <c:v>-0.31110195083906667</c:v>
                </c:pt>
                <c:pt idx="463">
                  <c:v>-0.63036313606996297</c:v>
                </c:pt>
                <c:pt idx="464">
                  <c:v>-0.42989991205293215</c:v>
                </c:pt>
                <c:pt idx="465">
                  <c:v>-0.40247912618769899</c:v>
                </c:pt>
                <c:pt idx="466">
                  <c:v>0.25918638583920567</c:v>
                </c:pt>
                <c:pt idx="467">
                  <c:v>0.35950036746967012</c:v>
                </c:pt>
                <c:pt idx="468">
                  <c:v>9.5104136328916664E-2</c:v>
                </c:pt>
                <c:pt idx="469">
                  <c:v>0.51361772810226158</c:v>
                </c:pt>
                <c:pt idx="470">
                  <c:v>-0.17873228654110646</c:v>
                </c:pt>
                <c:pt idx="471">
                  <c:v>-0.84781895690580755</c:v>
                </c:pt>
                <c:pt idx="472">
                  <c:v>0.29270533515974334</c:v>
                </c:pt>
                <c:pt idx="473">
                  <c:v>-0.69900762926873627</c:v>
                </c:pt>
                <c:pt idx="474">
                  <c:v>0.98881795484173907</c:v>
                </c:pt>
                <c:pt idx="475">
                  <c:v>-0.31822142936887488</c:v>
                </c:pt>
                <c:pt idx="476">
                  <c:v>-0.33339772578760263</c:v>
                </c:pt>
                <c:pt idx="477">
                  <c:v>0.15714547932862238</c:v>
                </c:pt>
                <c:pt idx="478">
                  <c:v>-0.27475234587594388</c:v>
                </c:pt>
                <c:pt idx="479">
                  <c:v>0.9808428182311979</c:v>
                </c:pt>
                <c:pt idx="480">
                  <c:v>-0.78015290422401862</c:v>
                </c:pt>
                <c:pt idx="481">
                  <c:v>0.46456000236728695</c:v>
                </c:pt>
                <c:pt idx="482">
                  <c:v>0.5834103285833544</c:v>
                </c:pt>
                <c:pt idx="483">
                  <c:v>-0.84796267981909923</c:v>
                </c:pt>
                <c:pt idx="484">
                  <c:v>0.34119103776577009</c:v>
                </c:pt>
                <c:pt idx="485">
                  <c:v>-0.66562472263900163</c:v>
                </c:pt>
                <c:pt idx="486">
                  <c:v>-0.57511732293087514</c:v>
                </c:pt>
                <c:pt idx="487">
                  <c:v>-0.38521560775729419</c:v>
                </c:pt>
                <c:pt idx="488">
                  <c:v>-0.3644865255145962</c:v>
                </c:pt>
                <c:pt idx="489">
                  <c:v>0.28612730609047593</c:v>
                </c:pt>
                <c:pt idx="490">
                  <c:v>-0.39891722296942839</c:v>
                </c:pt>
                <c:pt idx="491">
                  <c:v>0.19100709922644693</c:v>
                </c:pt>
                <c:pt idx="492">
                  <c:v>-4.9040772278499636E-2</c:v>
                </c:pt>
                <c:pt idx="493">
                  <c:v>0.33592924585185108</c:v>
                </c:pt>
                <c:pt idx="494">
                  <c:v>0.94095251670746105</c:v>
                </c:pt>
                <c:pt idx="495">
                  <c:v>-0.54472039531332839</c:v>
                </c:pt>
                <c:pt idx="496">
                  <c:v>-0.15286891805495478</c:v>
                </c:pt>
                <c:pt idx="497">
                  <c:v>-0.13363847718835806</c:v>
                </c:pt>
                <c:pt idx="498">
                  <c:v>0.3419354038087225</c:v>
                </c:pt>
                <c:pt idx="499">
                  <c:v>0.17007277474334462</c:v>
                </c:pt>
                <c:pt idx="500">
                  <c:v>-0.92005717400773968</c:v>
                </c:pt>
                <c:pt idx="501">
                  <c:v>-0.70316129484345125</c:v>
                </c:pt>
                <c:pt idx="502">
                  <c:v>-0.49291818431152434</c:v>
                </c:pt>
                <c:pt idx="503">
                  <c:v>-0.94236700644512106</c:v>
                </c:pt>
                <c:pt idx="504">
                  <c:v>-0.74074518543113288</c:v>
                </c:pt>
                <c:pt idx="505">
                  <c:v>0.8984512666376091</c:v>
                </c:pt>
                <c:pt idx="506">
                  <c:v>-5.8866479780370608E-2</c:v>
                </c:pt>
                <c:pt idx="507">
                  <c:v>0.23017345589764598</c:v>
                </c:pt>
                <c:pt idx="508">
                  <c:v>-0.89504591556320034</c:v>
                </c:pt>
                <c:pt idx="509">
                  <c:v>-0.57087318739574411</c:v>
                </c:pt>
                <c:pt idx="510">
                  <c:v>-0.23708346449839374</c:v>
                </c:pt>
                <c:pt idx="511">
                  <c:v>0.1053674069966916</c:v>
                </c:pt>
                <c:pt idx="512">
                  <c:v>0.31456816261445214</c:v>
                </c:pt>
                <c:pt idx="513">
                  <c:v>0.28363839945847474</c:v>
                </c:pt>
                <c:pt idx="514">
                  <c:v>0.54612566545609054</c:v>
                </c:pt>
                <c:pt idx="515">
                  <c:v>-0.6214554412128882</c:v>
                </c:pt>
                <c:pt idx="516">
                  <c:v>-0.81782456834831896</c:v>
                </c:pt>
                <c:pt idx="517">
                  <c:v>-0.11677888097310846</c:v>
                </c:pt>
                <c:pt idx="518">
                  <c:v>0</c:v>
                </c:pt>
                <c:pt idx="519">
                  <c:v>-0.4317925487039917</c:v>
                </c:pt>
                <c:pt idx="520">
                  <c:v>-0.88927103187984169</c:v>
                </c:pt>
                <c:pt idx="521">
                  <c:v>0.17396278362613835</c:v>
                </c:pt>
                <c:pt idx="522">
                  <c:v>0.82904689164491774</c:v>
                </c:pt>
                <c:pt idx="523">
                  <c:v>-0.78917714605309064</c:v>
                </c:pt>
                <c:pt idx="524">
                  <c:v>-5.7798062527888758E-2</c:v>
                </c:pt>
                <c:pt idx="525">
                  <c:v>-0.78047231259533012</c:v>
                </c:pt>
                <c:pt idx="526">
                  <c:v>-0.5716404853630197</c:v>
                </c:pt>
                <c:pt idx="527">
                  <c:v>-5.1961354915548784E-2</c:v>
                </c:pt>
                <c:pt idx="528">
                  <c:v>-0.83942372331524673</c:v>
                </c:pt>
                <c:pt idx="529">
                  <c:v>-0.43154553893480735</c:v>
                </c:pt>
                <c:pt idx="530">
                  <c:v>0.20602437129093612</c:v>
                </c:pt>
                <c:pt idx="531">
                  <c:v>-0.61071954252631699</c:v>
                </c:pt>
                <c:pt idx="532">
                  <c:v>-0.90276914962909571</c:v>
                </c:pt>
                <c:pt idx="533">
                  <c:v>-0.75824647440816539</c:v>
                </c:pt>
                <c:pt idx="534">
                  <c:v>-0.27025274737211996</c:v>
                </c:pt>
                <c:pt idx="535">
                  <c:v>0</c:v>
                </c:pt>
                <c:pt idx="536">
                  <c:v>-0.22699359272884714</c:v>
                </c:pt>
                <c:pt idx="537">
                  <c:v>-0.2165127596402493</c:v>
                </c:pt>
                <c:pt idx="538">
                  <c:v>-0.94412435579398091</c:v>
                </c:pt>
                <c:pt idx="539">
                  <c:v>-0.5141773734037115</c:v>
                </c:pt>
                <c:pt idx="540">
                  <c:v>-0.20417093810735637</c:v>
                </c:pt>
                <c:pt idx="541">
                  <c:v>3.8584089266736295E-2</c:v>
                </c:pt>
                <c:pt idx="542">
                  <c:v>-0.74508532391005899</c:v>
                </c:pt>
                <c:pt idx="543">
                  <c:v>0.14635340193764881</c:v>
                </c:pt>
                <c:pt idx="544">
                  <c:v>-0.84592399433804555</c:v>
                </c:pt>
                <c:pt idx="545">
                  <c:v>-0.11860445871895295</c:v>
                </c:pt>
                <c:pt idx="546">
                  <c:v>0.56460947774083503</c:v>
                </c:pt>
                <c:pt idx="547">
                  <c:v>0.94529914071037702</c:v>
                </c:pt>
                <c:pt idx="548">
                  <c:v>0.22710459580981798</c:v>
                </c:pt>
                <c:pt idx="549">
                  <c:v>-0.50487634693941674</c:v>
                </c:pt>
                <c:pt idx="550">
                  <c:v>-0.35222975206215745</c:v>
                </c:pt>
                <c:pt idx="551">
                  <c:v>-0.20551591690125867</c:v>
                </c:pt>
                <c:pt idx="552">
                  <c:v>0.2644232917561658</c:v>
                </c:pt>
                <c:pt idx="553">
                  <c:v>-0.46015734226060018</c:v>
                </c:pt>
                <c:pt idx="554">
                  <c:v>-0.37378826373488616</c:v>
                </c:pt>
                <c:pt idx="555">
                  <c:v>0.26391415881880298</c:v>
                </c:pt>
                <c:pt idx="556">
                  <c:v>-0.95306489039673925</c:v>
                </c:pt>
                <c:pt idx="557">
                  <c:v>-0.32106334149076482</c:v>
                </c:pt>
                <c:pt idx="558">
                  <c:v>-0.90533682111464553</c:v>
                </c:pt>
                <c:pt idx="559">
                  <c:v>-0.62662604410912581</c:v>
                </c:pt>
                <c:pt idx="560">
                  <c:v>-0.17576548227345748</c:v>
                </c:pt>
                <c:pt idx="561">
                  <c:v>-0.15508221552002957</c:v>
                </c:pt>
                <c:pt idx="562">
                  <c:v>4.3433442137287968E-2</c:v>
                </c:pt>
                <c:pt idx="563">
                  <c:v>8.4520806037730004E-2</c:v>
                </c:pt>
                <c:pt idx="564">
                  <c:v>-0.63625101335329004</c:v>
                </c:pt>
                <c:pt idx="565">
                  <c:v>-0.62647328157314786</c:v>
                </c:pt>
                <c:pt idx="566">
                  <c:v>0.54309618066957421</c:v>
                </c:pt>
                <c:pt idx="567">
                  <c:v>0.11712690145339116</c:v>
                </c:pt>
                <c:pt idx="568">
                  <c:v>0.86849249818410423</c:v>
                </c:pt>
                <c:pt idx="569">
                  <c:v>-0.45287557535337924</c:v>
                </c:pt>
                <c:pt idx="570">
                  <c:v>-9.3532517745846533E-2</c:v>
                </c:pt>
                <c:pt idx="571">
                  <c:v>-0.88890292857062581</c:v>
                </c:pt>
                <c:pt idx="572">
                  <c:v>4.4015002031758232E-2</c:v>
                </c:pt>
                <c:pt idx="573">
                  <c:v>-0.59560054312032273</c:v>
                </c:pt>
                <c:pt idx="574">
                  <c:v>0.10258583681689654</c:v>
                </c:pt>
                <c:pt idx="575">
                  <c:v>7.5185064092151782E-2</c:v>
                </c:pt>
                <c:pt idx="576">
                  <c:v>-0.47420664219504022</c:v>
                </c:pt>
                <c:pt idx="577">
                  <c:v>-0.16218145982384882</c:v>
                </c:pt>
                <c:pt idx="578">
                  <c:v>-9.272452994852394E-2</c:v>
                </c:pt>
                <c:pt idx="579">
                  <c:v>0.12832125351904897</c:v>
                </c:pt>
                <c:pt idx="580">
                  <c:v>-0.26613987901638259</c:v>
                </c:pt>
                <c:pt idx="581">
                  <c:v>-0.12888408740850241</c:v>
                </c:pt>
                <c:pt idx="582">
                  <c:v>0.67449082534850957</c:v>
                </c:pt>
                <c:pt idx="583">
                  <c:v>-3.0544324441366412E-3</c:v>
                </c:pt>
                <c:pt idx="584">
                  <c:v>-0.77636553571300004</c:v>
                </c:pt>
                <c:pt idx="585">
                  <c:v>-0.67058403480784057</c:v>
                </c:pt>
                <c:pt idx="586">
                  <c:v>1.3592772160781901E-2</c:v>
                </c:pt>
                <c:pt idx="587">
                  <c:v>-0.35294241069903243</c:v>
                </c:pt>
                <c:pt idx="588">
                  <c:v>-0.91259427366917067</c:v>
                </c:pt>
                <c:pt idx="589">
                  <c:v>-4.9102759831927127E-2</c:v>
                </c:pt>
                <c:pt idx="590">
                  <c:v>0.36958666115576622</c:v>
                </c:pt>
                <c:pt idx="591">
                  <c:v>0.66455046513545657</c:v>
                </c:pt>
                <c:pt idx="592">
                  <c:v>-0.66392010793792511</c:v>
                </c:pt>
                <c:pt idx="593">
                  <c:v>0.15827333461467244</c:v>
                </c:pt>
                <c:pt idx="594">
                  <c:v>-0.1866922535811103</c:v>
                </c:pt>
                <c:pt idx="595">
                  <c:v>0.43561663149684743</c:v>
                </c:pt>
                <c:pt idx="596">
                  <c:v>-0.89725910748578808</c:v>
                </c:pt>
                <c:pt idx="597">
                  <c:v>0.56847740815417369</c:v>
                </c:pt>
                <c:pt idx="598">
                  <c:v>0.60283071814101319</c:v>
                </c:pt>
                <c:pt idx="599">
                  <c:v>0.94783374898156325</c:v>
                </c:pt>
                <c:pt idx="600">
                  <c:v>2.0315909739812336E-2</c:v>
                </c:pt>
                <c:pt idx="601">
                  <c:v>0</c:v>
                </c:pt>
                <c:pt idx="602">
                  <c:v>-0.73847550486732838</c:v>
                </c:pt>
                <c:pt idx="603">
                  <c:v>-0.45731784699745581</c:v>
                </c:pt>
                <c:pt idx="604">
                  <c:v>-0.44220284273391613</c:v>
                </c:pt>
                <c:pt idx="605">
                  <c:v>0.27144546545538634</c:v>
                </c:pt>
                <c:pt idx="606">
                  <c:v>0.83326675737955036</c:v>
                </c:pt>
                <c:pt idx="607">
                  <c:v>-0.58201540196942358</c:v>
                </c:pt>
                <c:pt idx="608">
                  <c:v>-0.25388454185467935</c:v>
                </c:pt>
                <c:pt idx="609">
                  <c:v>0.86118827236106432</c:v>
                </c:pt>
                <c:pt idx="610">
                  <c:v>-0.64410107870043043</c:v>
                </c:pt>
                <c:pt idx="611">
                  <c:v>0.44219147143846377</c:v>
                </c:pt>
                <c:pt idx="612">
                  <c:v>-0.90938354096872442</c:v>
                </c:pt>
                <c:pt idx="613">
                  <c:v>-0.80086824168222626</c:v>
                </c:pt>
                <c:pt idx="614">
                  <c:v>-7.48543952623002E-2</c:v>
                </c:pt>
                <c:pt idx="615">
                  <c:v>-0.82524002689396925</c:v>
                </c:pt>
                <c:pt idx="616">
                  <c:v>0.64320074070701183</c:v>
                </c:pt>
                <c:pt idx="617">
                  <c:v>0.86437386780966907</c:v>
                </c:pt>
                <c:pt idx="618">
                  <c:v>0.3230721854835002</c:v>
                </c:pt>
                <c:pt idx="619">
                  <c:v>-0.15991303234132692</c:v>
                </c:pt>
                <c:pt idx="620">
                  <c:v>0.51472166548217535</c:v>
                </c:pt>
                <c:pt idx="621">
                  <c:v>0.94016917982879145</c:v>
                </c:pt>
                <c:pt idx="622">
                  <c:v>-0.55786638206418815</c:v>
                </c:pt>
                <c:pt idx="623">
                  <c:v>0.4032083471231046</c:v>
                </c:pt>
                <c:pt idx="624">
                  <c:v>-0.76752990649793729</c:v>
                </c:pt>
                <c:pt idx="625">
                  <c:v>-0.73865675049884028</c:v>
                </c:pt>
                <c:pt idx="626">
                  <c:v>0.55299616223515868</c:v>
                </c:pt>
                <c:pt idx="627">
                  <c:v>-8.5933721327919377E-2</c:v>
                </c:pt>
                <c:pt idx="628">
                  <c:v>-0.87593022706949619</c:v>
                </c:pt>
                <c:pt idx="629">
                  <c:v>-0.84730322666248536</c:v>
                </c:pt>
                <c:pt idx="630">
                  <c:v>0.15921573279719883</c:v>
                </c:pt>
                <c:pt idx="631">
                  <c:v>-0.95668280574179898</c:v>
                </c:pt>
                <c:pt idx="632">
                  <c:v>0.48741215975481306</c:v>
                </c:pt>
                <c:pt idx="633">
                  <c:v>-0.44800652738980046</c:v>
                </c:pt>
                <c:pt idx="634">
                  <c:v>-0.6914012219954595</c:v>
                </c:pt>
                <c:pt idx="635">
                  <c:v>-0.11589879473040322</c:v>
                </c:pt>
                <c:pt idx="636">
                  <c:v>0.79760002062483659</c:v>
                </c:pt>
                <c:pt idx="637">
                  <c:v>-0.73625482014130761</c:v>
                </c:pt>
                <c:pt idx="638">
                  <c:v>-0.41385313659155543</c:v>
                </c:pt>
                <c:pt idx="639">
                  <c:v>8.3540376886450995E-2</c:v>
                </c:pt>
                <c:pt idx="640">
                  <c:v>-0.14536373605706451</c:v>
                </c:pt>
                <c:pt idx="641">
                  <c:v>-0.22329330004066231</c:v>
                </c:pt>
                <c:pt idx="642">
                  <c:v>-3.1134332821322348E-3</c:v>
                </c:pt>
                <c:pt idx="643">
                  <c:v>-0.56836146796481413</c:v>
                </c:pt>
                <c:pt idx="644">
                  <c:v>-0.50945710591157234</c:v>
                </c:pt>
                <c:pt idx="645">
                  <c:v>-0.49994171543869864</c:v>
                </c:pt>
                <c:pt idx="646">
                  <c:v>-0.17368001244463691</c:v>
                </c:pt>
                <c:pt idx="647">
                  <c:v>0.26122895727653084</c:v>
                </c:pt>
                <c:pt idx="648">
                  <c:v>-0.92175834682802349</c:v>
                </c:pt>
                <c:pt idx="649">
                  <c:v>-0.28576302371074325</c:v>
                </c:pt>
                <c:pt idx="650">
                  <c:v>-8.4144106443153399E-2</c:v>
                </c:pt>
                <c:pt idx="651">
                  <c:v>-0.41303459908537637</c:v>
                </c:pt>
                <c:pt idx="652">
                  <c:v>0.11202652915289507</c:v>
                </c:pt>
                <c:pt idx="653">
                  <c:v>-0.79561286888365856</c:v>
                </c:pt>
                <c:pt idx="654">
                  <c:v>-0.56517385416287713</c:v>
                </c:pt>
                <c:pt idx="655">
                  <c:v>0</c:v>
                </c:pt>
                <c:pt idx="656">
                  <c:v>0.32163385541394979</c:v>
                </c:pt>
                <c:pt idx="657">
                  <c:v>0.56870200174812102</c:v>
                </c:pt>
                <c:pt idx="658">
                  <c:v>-0.47646312337136759</c:v>
                </c:pt>
                <c:pt idx="659">
                  <c:v>-9.1089736705899704E-2</c:v>
                </c:pt>
                <c:pt idx="660">
                  <c:v>0.30552537214625758</c:v>
                </c:pt>
                <c:pt idx="661">
                  <c:v>-0.59738245902437592</c:v>
                </c:pt>
                <c:pt idx="662">
                  <c:v>-0.81639625350269718</c:v>
                </c:pt>
                <c:pt idx="663">
                  <c:v>-2.0242574827752845E-2</c:v>
                </c:pt>
                <c:pt idx="664">
                  <c:v>-0.73755587900961228</c:v>
                </c:pt>
                <c:pt idx="665">
                  <c:v>0.15505680554972401</c:v>
                </c:pt>
                <c:pt idx="666">
                  <c:v>-0.92862342283748922</c:v>
                </c:pt>
                <c:pt idx="667">
                  <c:v>-0.22709472483256915</c:v>
                </c:pt>
                <c:pt idx="668">
                  <c:v>0.41006168708667223</c:v>
                </c:pt>
                <c:pt idx="669">
                  <c:v>-0.13124056627395542</c:v>
                </c:pt>
                <c:pt idx="670">
                  <c:v>-5.8354130264724219E-2</c:v>
                </c:pt>
                <c:pt idx="671">
                  <c:v>-0.91202411587463983</c:v>
                </c:pt>
                <c:pt idx="672">
                  <c:v>-0.61930501536972049</c:v>
                </c:pt>
                <c:pt idx="673">
                  <c:v>0.18842971209028239</c:v>
                </c:pt>
                <c:pt idx="674">
                  <c:v>0.75497092924859988</c:v>
                </c:pt>
                <c:pt idx="675">
                  <c:v>-8.8584505117727516E-2</c:v>
                </c:pt>
                <c:pt idx="676">
                  <c:v>4.6234080869744065E-2</c:v>
                </c:pt>
                <c:pt idx="677">
                  <c:v>0.87371220405899119</c:v>
                </c:pt>
                <c:pt idx="678">
                  <c:v>-0.18025965972319732</c:v>
                </c:pt>
                <c:pt idx="679">
                  <c:v>0.49364117519229322</c:v>
                </c:pt>
                <c:pt idx="680">
                  <c:v>0.45490182668671097</c:v>
                </c:pt>
                <c:pt idx="681">
                  <c:v>-0.83114019670160999</c:v>
                </c:pt>
                <c:pt idx="682">
                  <c:v>0.56731670509865939</c:v>
                </c:pt>
                <c:pt idx="683">
                  <c:v>-0.25301087043336062</c:v>
                </c:pt>
                <c:pt idx="684">
                  <c:v>0.61845218363662224</c:v>
                </c:pt>
                <c:pt idx="685">
                  <c:v>0.58945558831192923</c:v>
                </c:pt>
                <c:pt idx="686">
                  <c:v>-5.6600600159213039E-2</c:v>
                </c:pt>
                <c:pt idx="687">
                  <c:v>0.15175958714379417</c:v>
                </c:pt>
                <c:pt idx="688">
                  <c:v>-0.55343866418672771</c:v>
                </c:pt>
                <c:pt idx="689">
                  <c:v>0.59782450701000822</c:v>
                </c:pt>
                <c:pt idx="690">
                  <c:v>-0.65005558049708967</c:v>
                </c:pt>
                <c:pt idx="691">
                  <c:v>-0.74298277341499996</c:v>
                </c:pt>
                <c:pt idx="692">
                  <c:v>-7.1988559474027533E-2</c:v>
                </c:pt>
                <c:pt idx="693">
                  <c:v>0.24185490684659797</c:v>
                </c:pt>
                <c:pt idx="694">
                  <c:v>-0.28346790762776003</c:v>
                </c:pt>
                <c:pt idx="695">
                  <c:v>0.58016414879073874</c:v>
                </c:pt>
                <c:pt idx="696">
                  <c:v>0.85160491087891266</c:v>
                </c:pt>
                <c:pt idx="697">
                  <c:v>-0.92390124724679012</c:v>
                </c:pt>
                <c:pt idx="698">
                  <c:v>-0.8111477880324921</c:v>
                </c:pt>
                <c:pt idx="699">
                  <c:v>-0.3522953039150083</c:v>
                </c:pt>
                <c:pt idx="700">
                  <c:v>-0.10272133250539947</c:v>
                </c:pt>
                <c:pt idx="701">
                  <c:v>-0.62299658189370333</c:v>
                </c:pt>
                <c:pt idx="702">
                  <c:v>-0.21813333372331367</c:v>
                </c:pt>
                <c:pt idx="703">
                  <c:v>-0.51152269867856859</c:v>
                </c:pt>
                <c:pt idx="704">
                  <c:v>9.0605946220639708E-2</c:v>
                </c:pt>
                <c:pt idx="705">
                  <c:v>-0.62685290021047757</c:v>
                </c:pt>
                <c:pt idx="706">
                  <c:v>-0.44923444991642009</c:v>
                </c:pt>
                <c:pt idx="707">
                  <c:v>-0.84196845869988157</c:v>
                </c:pt>
                <c:pt idx="708">
                  <c:v>-0.5656379875154478</c:v>
                </c:pt>
                <c:pt idx="709">
                  <c:v>-0.13303621876331309</c:v>
                </c:pt>
                <c:pt idx="710">
                  <c:v>2.4309193647439886E-2</c:v>
                </c:pt>
                <c:pt idx="711">
                  <c:v>0.97565300047832282</c:v>
                </c:pt>
                <c:pt idx="712">
                  <c:v>3.4872921206071647E-2</c:v>
                </c:pt>
                <c:pt idx="713">
                  <c:v>-0.9380486680561585</c:v>
                </c:pt>
                <c:pt idx="714">
                  <c:v>-0.86173154535715057</c:v>
                </c:pt>
                <c:pt idx="715">
                  <c:v>-0.35906259668730145</c:v>
                </c:pt>
                <c:pt idx="716">
                  <c:v>-0.34985591395349896</c:v>
                </c:pt>
                <c:pt idx="717">
                  <c:v>-0.54848313759939005</c:v>
                </c:pt>
                <c:pt idx="718">
                  <c:v>5.3749149699958906E-2</c:v>
                </c:pt>
                <c:pt idx="719">
                  <c:v>0.13965976195470675</c:v>
                </c:pt>
                <c:pt idx="720">
                  <c:v>0.29565907663629876</c:v>
                </c:pt>
                <c:pt idx="721">
                  <c:v>-6.5450293655376482E-2</c:v>
                </c:pt>
                <c:pt idx="722">
                  <c:v>0.17797376913711985</c:v>
                </c:pt>
                <c:pt idx="723">
                  <c:v>0.99786440234666929</c:v>
                </c:pt>
                <c:pt idx="724">
                  <c:v>-0.24730667697698183</c:v>
                </c:pt>
                <c:pt idx="725">
                  <c:v>-0.17782732091319717</c:v>
                </c:pt>
                <c:pt idx="726">
                  <c:v>-0.7688238380871858</c:v>
                </c:pt>
                <c:pt idx="727">
                  <c:v>-0.75933246248360486</c:v>
                </c:pt>
                <c:pt idx="728">
                  <c:v>-0.65321427783936159</c:v>
                </c:pt>
                <c:pt idx="729">
                  <c:v>0.82169837619876229</c:v>
                </c:pt>
                <c:pt idx="730">
                  <c:v>-0.27039385741983218</c:v>
                </c:pt>
                <c:pt idx="731">
                  <c:v>-3.3004020284644296E-2</c:v>
                </c:pt>
                <c:pt idx="732">
                  <c:v>0.14165262898068715</c:v>
                </c:pt>
                <c:pt idx="733">
                  <c:v>0.84658912505507289</c:v>
                </c:pt>
                <c:pt idx="734">
                  <c:v>-0.54907747448736499</c:v>
                </c:pt>
                <c:pt idx="735">
                  <c:v>-0.22436182425234091</c:v>
                </c:pt>
                <c:pt idx="736">
                  <c:v>-0.20610211861788832</c:v>
                </c:pt>
                <c:pt idx="737">
                  <c:v>0.55603973430970366</c:v>
                </c:pt>
                <c:pt idx="738">
                  <c:v>-0.90222728032189825</c:v>
                </c:pt>
                <c:pt idx="739">
                  <c:v>-0.43636917240054557</c:v>
                </c:pt>
                <c:pt idx="740">
                  <c:v>-0.70065428234695049</c:v>
                </c:pt>
                <c:pt idx="741">
                  <c:v>-0.29151883611707774</c:v>
                </c:pt>
                <c:pt idx="742">
                  <c:v>6.4997891392073348E-2</c:v>
                </c:pt>
                <c:pt idx="743">
                  <c:v>-0.65577384555049556</c:v>
                </c:pt>
                <c:pt idx="744">
                  <c:v>0.15336625459543227</c:v>
                </c:pt>
                <c:pt idx="745">
                  <c:v>0.27881711691024302</c:v>
                </c:pt>
                <c:pt idx="746">
                  <c:v>0.7688340904606743</c:v>
                </c:pt>
                <c:pt idx="747">
                  <c:v>0.13391406652411852</c:v>
                </c:pt>
                <c:pt idx="748">
                  <c:v>-0.42717940400499177</c:v>
                </c:pt>
                <c:pt idx="749">
                  <c:v>0.12463565385223443</c:v>
                </c:pt>
                <c:pt idx="750">
                  <c:v>-0.70033947064083035</c:v>
                </c:pt>
                <c:pt idx="751">
                  <c:v>-0.85516881473460138</c:v>
                </c:pt>
                <c:pt idx="752">
                  <c:v>-0.95047102277563411</c:v>
                </c:pt>
                <c:pt idx="753">
                  <c:v>-0.78647902775877521</c:v>
                </c:pt>
                <c:pt idx="754">
                  <c:v>-0.65559393003600686</c:v>
                </c:pt>
                <c:pt idx="755">
                  <c:v>-0.21082838693497596</c:v>
                </c:pt>
                <c:pt idx="756">
                  <c:v>0.40228674593818847</c:v>
                </c:pt>
                <c:pt idx="757">
                  <c:v>-0.29092599656578283</c:v>
                </c:pt>
                <c:pt idx="758">
                  <c:v>0.37532564415052255</c:v>
                </c:pt>
                <c:pt idx="759">
                  <c:v>0.42533970772048058</c:v>
                </c:pt>
                <c:pt idx="760">
                  <c:v>-0.87114292873665178</c:v>
                </c:pt>
                <c:pt idx="761">
                  <c:v>-4.8430355433653365E-2</c:v>
                </c:pt>
                <c:pt idx="762">
                  <c:v>-0.44509301107000604</c:v>
                </c:pt>
                <c:pt idx="763">
                  <c:v>-7.5791697129570318E-2</c:v>
                </c:pt>
                <c:pt idx="764">
                  <c:v>-0.38252664929582064</c:v>
                </c:pt>
                <c:pt idx="765">
                  <c:v>-0.15704992582174221</c:v>
                </c:pt>
                <c:pt idx="766">
                  <c:v>-0.13208562188537321</c:v>
                </c:pt>
                <c:pt idx="767">
                  <c:v>-0.12217951914645522</c:v>
                </c:pt>
                <c:pt idx="768">
                  <c:v>-0.68978545632569455</c:v>
                </c:pt>
                <c:pt idx="769">
                  <c:v>-9.5273020316285234E-2</c:v>
                </c:pt>
                <c:pt idx="770">
                  <c:v>8.1920413580184648E-2</c:v>
                </c:pt>
                <c:pt idx="771">
                  <c:v>-0.76421485086912821</c:v>
                </c:pt>
                <c:pt idx="772">
                  <c:v>-0.59327357031803907</c:v>
                </c:pt>
                <c:pt idx="773">
                  <c:v>-0.1098847279517427</c:v>
                </c:pt>
                <c:pt idx="774">
                  <c:v>0.81824799506448809</c:v>
                </c:pt>
                <c:pt idx="775">
                  <c:v>0.52627084863784812</c:v>
                </c:pt>
                <c:pt idx="776">
                  <c:v>0.87671456603344378</c:v>
                </c:pt>
                <c:pt idx="777">
                  <c:v>-0.89850336129780284</c:v>
                </c:pt>
                <c:pt idx="778">
                  <c:v>-0.3299694449396644</c:v>
                </c:pt>
                <c:pt idx="779">
                  <c:v>-0.21743588890580284</c:v>
                </c:pt>
                <c:pt idx="780">
                  <c:v>0.20193040727259179</c:v>
                </c:pt>
                <c:pt idx="781">
                  <c:v>-0.3972406447366808</c:v>
                </c:pt>
                <c:pt idx="782">
                  <c:v>-0.68602582801833778</c:v>
                </c:pt>
                <c:pt idx="783">
                  <c:v>0</c:v>
                </c:pt>
                <c:pt idx="784">
                  <c:v>-0.91656607992075245</c:v>
                </c:pt>
                <c:pt idx="785">
                  <c:v>-0.51892206346510161</c:v>
                </c:pt>
                <c:pt idx="786">
                  <c:v>-0.2397509483993242</c:v>
                </c:pt>
                <c:pt idx="787">
                  <c:v>-0.81904286975149165</c:v>
                </c:pt>
                <c:pt idx="788">
                  <c:v>0.4097581092258516</c:v>
                </c:pt>
                <c:pt idx="789">
                  <c:v>0.20455259282651453</c:v>
                </c:pt>
                <c:pt idx="790">
                  <c:v>-0.75846863168012024</c:v>
                </c:pt>
                <c:pt idx="791">
                  <c:v>0.39808618022037817</c:v>
                </c:pt>
                <c:pt idx="792">
                  <c:v>0.45880014638755195</c:v>
                </c:pt>
                <c:pt idx="793">
                  <c:v>-0.57821292586038098</c:v>
                </c:pt>
                <c:pt idx="794">
                  <c:v>-0.46257286583319179</c:v>
                </c:pt>
                <c:pt idx="795">
                  <c:v>-0.95402772407412184</c:v>
                </c:pt>
                <c:pt idx="796">
                  <c:v>-0.57486442755182798</c:v>
                </c:pt>
                <c:pt idx="797">
                  <c:v>-0.66549609409886157</c:v>
                </c:pt>
                <c:pt idx="798">
                  <c:v>-6.2258423334640094E-2</c:v>
                </c:pt>
                <c:pt idx="799">
                  <c:v>-0.15176529320561841</c:v>
                </c:pt>
                <c:pt idx="800">
                  <c:v>-0.65790359210995164</c:v>
                </c:pt>
                <c:pt idx="801">
                  <c:v>-0.80565552448053424</c:v>
                </c:pt>
                <c:pt idx="802">
                  <c:v>-0.61896212512377424</c:v>
                </c:pt>
                <c:pt idx="803">
                  <c:v>-9.8277669027828474E-2</c:v>
                </c:pt>
                <c:pt idx="804">
                  <c:v>0.37267826696335782</c:v>
                </c:pt>
                <c:pt idx="805">
                  <c:v>-0.73546684816625052</c:v>
                </c:pt>
                <c:pt idx="806">
                  <c:v>-0.69510974713859452</c:v>
                </c:pt>
                <c:pt idx="807">
                  <c:v>0.41145513125536748</c:v>
                </c:pt>
                <c:pt idx="808">
                  <c:v>-0.85041699243352409</c:v>
                </c:pt>
                <c:pt idx="809">
                  <c:v>-0.20714334276888277</c:v>
                </c:pt>
                <c:pt idx="810">
                  <c:v>-2.0737233166548942E-2</c:v>
                </c:pt>
                <c:pt idx="811">
                  <c:v>0.2241770215625363</c:v>
                </c:pt>
                <c:pt idx="812">
                  <c:v>0.2547980875804533</c:v>
                </c:pt>
                <c:pt idx="813">
                  <c:v>-0.87089881813195869</c:v>
                </c:pt>
                <c:pt idx="814">
                  <c:v>-0.46090022113672002</c:v>
                </c:pt>
                <c:pt idx="815">
                  <c:v>-0.55613796504909274</c:v>
                </c:pt>
                <c:pt idx="816">
                  <c:v>0.8102287800817578</c:v>
                </c:pt>
                <c:pt idx="817">
                  <c:v>5.3221689793342276E-2</c:v>
                </c:pt>
                <c:pt idx="818">
                  <c:v>0.59607262189147592</c:v>
                </c:pt>
                <c:pt idx="819">
                  <c:v>-0.18405590638661809</c:v>
                </c:pt>
                <c:pt idx="820">
                  <c:v>0.76777892443397222</c:v>
                </c:pt>
                <c:pt idx="821">
                  <c:v>-4.6704182395298069E-2</c:v>
                </c:pt>
                <c:pt idx="822">
                  <c:v>-0.79425472006241971</c:v>
                </c:pt>
                <c:pt idx="823">
                  <c:v>0.84747410746788177</c:v>
                </c:pt>
                <c:pt idx="824">
                  <c:v>0.24148505097830703</c:v>
                </c:pt>
                <c:pt idx="825">
                  <c:v>-0.86529525180968936</c:v>
                </c:pt>
                <c:pt idx="826">
                  <c:v>-0.21602500021125196</c:v>
                </c:pt>
                <c:pt idx="827">
                  <c:v>0.25938597743949277</c:v>
                </c:pt>
                <c:pt idx="828">
                  <c:v>0.79625587683847565</c:v>
                </c:pt>
                <c:pt idx="829">
                  <c:v>-0.41798119871510508</c:v>
                </c:pt>
                <c:pt idx="830">
                  <c:v>-0.2036499986608058</c:v>
                </c:pt>
                <c:pt idx="831">
                  <c:v>0.95358900333356222</c:v>
                </c:pt>
                <c:pt idx="832">
                  <c:v>0.9320652840298389</c:v>
                </c:pt>
                <c:pt idx="833">
                  <c:v>0.93619391258793616</c:v>
                </c:pt>
                <c:pt idx="834">
                  <c:v>-6.1898700930211256E-2</c:v>
                </c:pt>
                <c:pt idx="835">
                  <c:v>8.3241244450910246E-2</c:v>
                </c:pt>
                <c:pt idx="836">
                  <c:v>0.12514234934908874</c:v>
                </c:pt>
                <c:pt idx="837">
                  <c:v>-0.80852734135555715</c:v>
                </c:pt>
                <c:pt idx="838">
                  <c:v>-0.3977345021316297</c:v>
                </c:pt>
                <c:pt idx="839">
                  <c:v>9.2117181800143999E-2</c:v>
                </c:pt>
                <c:pt idx="840">
                  <c:v>0.84586643761484026</c:v>
                </c:pt>
                <c:pt idx="841">
                  <c:v>-0.42836113179397578</c:v>
                </c:pt>
                <c:pt idx="842">
                  <c:v>-0.78368378315110898</c:v>
                </c:pt>
                <c:pt idx="843">
                  <c:v>-0.41631528183259769</c:v>
                </c:pt>
                <c:pt idx="844">
                  <c:v>1.8532150129482932E-2</c:v>
                </c:pt>
                <c:pt idx="845">
                  <c:v>1.4774760421192737E-2</c:v>
                </c:pt>
                <c:pt idx="846">
                  <c:v>0.1091109321758362</c:v>
                </c:pt>
                <c:pt idx="847">
                  <c:v>-0.79113645640774777</c:v>
                </c:pt>
                <c:pt idx="848">
                  <c:v>-0.50210218020347464</c:v>
                </c:pt>
                <c:pt idx="849">
                  <c:v>-0.50611922289959932</c:v>
                </c:pt>
                <c:pt idx="850">
                  <c:v>-0.42608090297223378</c:v>
                </c:pt>
                <c:pt idx="851">
                  <c:v>-0.65913106990025971</c:v>
                </c:pt>
                <c:pt idx="852">
                  <c:v>-0.92057424531794907</c:v>
                </c:pt>
                <c:pt idx="853">
                  <c:v>0.28180492004339286</c:v>
                </c:pt>
                <c:pt idx="854">
                  <c:v>0.38699716549937979</c:v>
                </c:pt>
                <c:pt idx="855">
                  <c:v>-0.18510616462828264</c:v>
                </c:pt>
                <c:pt idx="856">
                  <c:v>0.11071225753047949</c:v>
                </c:pt>
                <c:pt idx="857">
                  <c:v>0.78599218696023443</c:v>
                </c:pt>
                <c:pt idx="858">
                  <c:v>-0.83794163625046791</c:v>
                </c:pt>
                <c:pt idx="859">
                  <c:v>-0.64381304271606021</c:v>
                </c:pt>
                <c:pt idx="860">
                  <c:v>-0.86512196604604619</c:v>
                </c:pt>
                <c:pt idx="861">
                  <c:v>0.66486930456057602</c:v>
                </c:pt>
                <c:pt idx="862">
                  <c:v>-0.92454887314237666</c:v>
                </c:pt>
                <c:pt idx="863">
                  <c:v>-0.91477342660736805</c:v>
                </c:pt>
                <c:pt idx="864">
                  <c:v>-0.35234672438854286</c:v>
                </c:pt>
                <c:pt idx="865">
                  <c:v>0.28274866807881399</c:v>
                </c:pt>
                <c:pt idx="866">
                  <c:v>-0.89007639375048886</c:v>
                </c:pt>
                <c:pt idx="867">
                  <c:v>-0.50701882460823811</c:v>
                </c:pt>
                <c:pt idx="868">
                  <c:v>-0.92274492351561388</c:v>
                </c:pt>
                <c:pt idx="869">
                  <c:v>0.12876059270250562</c:v>
                </c:pt>
                <c:pt idx="870">
                  <c:v>0.65347959056087412</c:v>
                </c:pt>
                <c:pt idx="871">
                  <c:v>-0.35304361116730637</c:v>
                </c:pt>
                <c:pt idx="872">
                  <c:v>-0.92333097826186061</c:v>
                </c:pt>
                <c:pt idx="873">
                  <c:v>-0.83348412224128032</c:v>
                </c:pt>
                <c:pt idx="874">
                  <c:v>-0.82397350331193575</c:v>
                </c:pt>
                <c:pt idx="875">
                  <c:v>0.68600962000245225</c:v>
                </c:pt>
                <c:pt idx="876">
                  <c:v>-0.75826038554326847</c:v>
                </c:pt>
                <c:pt idx="877">
                  <c:v>-0.33387378210935525</c:v>
                </c:pt>
                <c:pt idx="878">
                  <c:v>9.6914767348061481E-2</c:v>
                </c:pt>
                <c:pt idx="879">
                  <c:v>0.75111554547707959</c:v>
                </c:pt>
                <c:pt idx="880">
                  <c:v>-0.5587649434854377</c:v>
                </c:pt>
                <c:pt idx="881">
                  <c:v>-0.36462871833216831</c:v>
                </c:pt>
                <c:pt idx="882">
                  <c:v>-0.94614095262793663</c:v>
                </c:pt>
                <c:pt idx="883">
                  <c:v>-0.41505870631034292</c:v>
                </c:pt>
                <c:pt idx="884">
                  <c:v>0.10204613085038648</c:v>
                </c:pt>
                <c:pt idx="885">
                  <c:v>-0.40192053510413439</c:v>
                </c:pt>
                <c:pt idx="886">
                  <c:v>-7.8817040345810246E-2</c:v>
                </c:pt>
                <c:pt idx="887">
                  <c:v>0</c:v>
                </c:pt>
                <c:pt idx="888">
                  <c:v>-0.16280926678293639</c:v>
                </c:pt>
                <c:pt idx="889">
                  <c:v>-4.9467599819869659E-2</c:v>
                </c:pt>
                <c:pt idx="890">
                  <c:v>-0.19437442027722612</c:v>
                </c:pt>
                <c:pt idx="891">
                  <c:v>-0.71170589455325206</c:v>
                </c:pt>
                <c:pt idx="892">
                  <c:v>0.66692688388293309</c:v>
                </c:pt>
                <c:pt idx="893">
                  <c:v>-0.90752732696488214</c:v>
                </c:pt>
                <c:pt idx="894">
                  <c:v>-0.31677844404760619</c:v>
                </c:pt>
                <c:pt idx="895">
                  <c:v>0.39521274547872115</c:v>
                </c:pt>
                <c:pt idx="896">
                  <c:v>-0.35139025554398684</c:v>
                </c:pt>
                <c:pt idx="897">
                  <c:v>-0.28889871013987289</c:v>
                </c:pt>
                <c:pt idx="898">
                  <c:v>-7.3123152422821983E-2</c:v>
                </c:pt>
                <c:pt idx="899">
                  <c:v>2.897699410481667E-3</c:v>
                </c:pt>
                <c:pt idx="900">
                  <c:v>0.78801550831588363</c:v>
                </c:pt>
                <c:pt idx="901">
                  <c:v>-0.75906583533085026</c:v>
                </c:pt>
                <c:pt idx="902">
                  <c:v>-0.25533756591178958</c:v>
                </c:pt>
                <c:pt idx="903">
                  <c:v>-0.32419100832602787</c:v>
                </c:pt>
                <c:pt idx="904">
                  <c:v>-0.27659660085492371</c:v>
                </c:pt>
                <c:pt idx="905">
                  <c:v>-3.4085497164836227E-2</c:v>
                </c:pt>
                <c:pt idx="906">
                  <c:v>0.92691794853146425</c:v>
                </c:pt>
                <c:pt idx="907">
                  <c:v>-0.84971019620921273</c:v>
                </c:pt>
                <c:pt idx="908">
                  <c:v>-0.40567242335152937</c:v>
                </c:pt>
                <c:pt idx="909">
                  <c:v>0.29706040680825185</c:v>
                </c:pt>
                <c:pt idx="910">
                  <c:v>-0.77444209132828667</c:v>
                </c:pt>
                <c:pt idx="911">
                  <c:v>0.61246069307954221</c:v>
                </c:pt>
                <c:pt idx="912">
                  <c:v>-0.9115945436802082</c:v>
                </c:pt>
                <c:pt idx="913">
                  <c:v>-0.87267200755074437</c:v>
                </c:pt>
                <c:pt idx="914">
                  <c:v>-0.48921470511789888</c:v>
                </c:pt>
                <c:pt idx="915">
                  <c:v>-0.78667422252297181</c:v>
                </c:pt>
                <c:pt idx="916">
                  <c:v>0.46546747356332246</c:v>
                </c:pt>
                <c:pt idx="917">
                  <c:v>-0.59941989523433903</c:v>
                </c:pt>
                <c:pt idx="918">
                  <c:v>0</c:v>
                </c:pt>
                <c:pt idx="919">
                  <c:v>-0.55351566547937769</c:v>
                </c:pt>
                <c:pt idx="920">
                  <c:v>5.7200878446450047E-2</c:v>
                </c:pt>
                <c:pt idx="921">
                  <c:v>0.76821111734677605</c:v>
                </c:pt>
                <c:pt idx="922">
                  <c:v>-2.1589882407311755E-2</c:v>
                </c:pt>
                <c:pt idx="923">
                  <c:v>0.37441635012322866</c:v>
                </c:pt>
                <c:pt idx="924">
                  <c:v>-0.62056488218911487</c:v>
                </c:pt>
                <c:pt idx="925">
                  <c:v>-0.45141052305377477</c:v>
                </c:pt>
                <c:pt idx="926">
                  <c:v>-0.13158039160015211</c:v>
                </c:pt>
                <c:pt idx="927">
                  <c:v>-0.73326353128093891</c:v>
                </c:pt>
                <c:pt idx="928">
                  <c:v>-0.47710126021667854</c:v>
                </c:pt>
                <c:pt idx="929">
                  <c:v>-0.35933924460167271</c:v>
                </c:pt>
                <c:pt idx="930">
                  <c:v>0.257936796361663</c:v>
                </c:pt>
                <c:pt idx="931">
                  <c:v>0.79388881874976991</c:v>
                </c:pt>
                <c:pt idx="932">
                  <c:v>-6.8601943290318351E-2</c:v>
                </c:pt>
                <c:pt idx="933">
                  <c:v>0.94585166872684578</c:v>
                </c:pt>
                <c:pt idx="934">
                  <c:v>-0.93105510333645758</c:v>
                </c:pt>
                <c:pt idx="935">
                  <c:v>-0.52249521630518381</c:v>
                </c:pt>
                <c:pt idx="936">
                  <c:v>0.37768861199280457</c:v>
                </c:pt>
                <c:pt idx="937">
                  <c:v>-0.18029150873201547</c:v>
                </c:pt>
                <c:pt idx="938">
                  <c:v>4.8207408592077497E-3</c:v>
                </c:pt>
                <c:pt idx="939">
                  <c:v>0.47258269090608185</c:v>
                </c:pt>
                <c:pt idx="940">
                  <c:v>0.22783998219629167</c:v>
                </c:pt>
                <c:pt idx="941">
                  <c:v>0.5635877999042227</c:v>
                </c:pt>
                <c:pt idx="942">
                  <c:v>0.29053157096684978</c:v>
                </c:pt>
                <c:pt idx="943">
                  <c:v>-0.81129149423237956</c:v>
                </c:pt>
                <c:pt idx="944">
                  <c:v>0.67517296061480625</c:v>
                </c:pt>
                <c:pt idx="945">
                  <c:v>0.88402421355603544</c:v>
                </c:pt>
                <c:pt idx="946">
                  <c:v>-0.92392256201185796</c:v>
                </c:pt>
                <c:pt idx="947">
                  <c:v>0.73696921440770025</c:v>
                </c:pt>
                <c:pt idx="948">
                  <c:v>-0.33244155662733343</c:v>
                </c:pt>
                <c:pt idx="949">
                  <c:v>-0.17435158666192016</c:v>
                </c:pt>
                <c:pt idx="950">
                  <c:v>0</c:v>
                </c:pt>
                <c:pt idx="951">
                  <c:v>-0.74735310516236086</c:v>
                </c:pt>
                <c:pt idx="952">
                  <c:v>-0.10541231595053611</c:v>
                </c:pt>
                <c:pt idx="953">
                  <c:v>0.2688145866832386</c:v>
                </c:pt>
                <c:pt idx="954">
                  <c:v>-0.82413770969831679</c:v>
                </c:pt>
                <c:pt idx="955">
                  <c:v>-0.63527906708004289</c:v>
                </c:pt>
                <c:pt idx="956">
                  <c:v>-0.25882150161456119</c:v>
                </c:pt>
                <c:pt idx="957">
                  <c:v>0.74878434592983278</c:v>
                </c:pt>
                <c:pt idx="958">
                  <c:v>-7.647104347872119E-2</c:v>
                </c:pt>
                <c:pt idx="959">
                  <c:v>-0.52901799892487367</c:v>
                </c:pt>
                <c:pt idx="960">
                  <c:v>-0.16247674941945936</c:v>
                </c:pt>
                <c:pt idx="961">
                  <c:v>9.9497402420979583E-2</c:v>
                </c:pt>
                <c:pt idx="962">
                  <c:v>-0.482726291189642</c:v>
                </c:pt>
                <c:pt idx="963">
                  <c:v>0.47830895716433558</c:v>
                </c:pt>
                <c:pt idx="964">
                  <c:v>0.74076391524818685</c:v>
                </c:pt>
                <c:pt idx="965">
                  <c:v>-0.62793888482899007</c:v>
                </c:pt>
                <c:pt idx="966">
                  <c:v>-0.42756379996767646</c:v>
                </c:pt>
                <c:pt idx="967">
                  <c:v>0.27206238598887472</c:v>
                </c:pt>
                <c:pt idx="968">
                  <c:v>-0.15685844463256263</c:v>
                </c:pt>
                <c:pt idx="969">
                  <c:v>-9.6683908965527865E-2</c:v>
                </c:pt>
                <c:pt idx="970">
                  <c:v>0</c:v>
                </c:pt>
                <c:pt idx="971">
                  <c:v>0.11121785344964717</c:v>
                </c:pt>
                <c:pt idx="972">
                  <c:v>3.1583530202530984E-2</c:v>
                </c:pt>
                <c:pt idx="973">
                  <c:v>7.9800721936207922E-2</c:v>
                </c:pt>
                <c:pt idx="974">
                  <c:v>-0.21612226086981398</c:v>
                </c:pt>
                <c:pt idx="975">
                  <c:v>0</c:v>
                </c:pt>
                <c:pt idx="976">
                  <c:v>0.26707350310030958</c:v>
                </c:pt>
                <c:pt idx="977">
                  <c:v>0.58705061982166562</c:v>
                </c:pt>
                <c:pt idx="978">
                  <c:v>0.6120680400700329</c:v>
                </c:pt>
                <c:pt idx="979">
                  <c:v>-0.86683977928136413</c:v>
                </c:pt>
                <c:pt idx="980">
                  <c:v>-0.58584384040227533</c:v>
                </c:pt>
                <c:pt idx="981">
                  <c:v>-0.10381613981813222</c:v>
                </c:pt>
                <c:pt idx="982">
                  <c:v>0.77189901412597295</c:v>
                </c:pt>
                <c:pt idx="983">
                  <c:v>-0.27969896638273334</c:v>
                </c:pt>
                <c:pt idx="984">
                  <c:v>-0.46141164785018901</c:v>
                </c:pt>
                <c:pt idx="985">
                  <c:v>0.29683574493966292</c:v>
                </c:pt>
                <c:pt idx="986">
                  <c:v>0.59180408418132646</c:v>
                </c:pt>
                <c:pt idx="987">
                  <c:v>0</c:v>
                </c:pt>
                <c:pt idx="988">
                  <c:v>0.39381420815669499</c:v>
                </c:pt>
                <c:pt idx="989">
                  <c:v>-0.84489751914934885</c:v>
                </c:pt>
                <c:pt idx="990">
                  <c:v>-9.9111070864086701E-2</c:v>
                </c:pt>
                <c:pt idx="991">
                  <c:v>-0.39759193207983407</c:v>
                </c:pt>
                <c:pt idx="992">
                  <c:v>0.6639622761984425</c:v>
                </c:pt>
                <c:pt idx="993">
                  <c:v>-0.19483622034086873</c:v>
                </c:pt>
                <c:pt idx="994">
                  <c:v>-0.93353776634858587</c:v>
                </c:pt>
                <c:pt idx="995">
                  <c:v>-0.29391488045566855</c:v>
                </c:pt>
                <c:pt idx="996">
                  <c:v>0.97864003715192605</c:v>
                </c:pt>
                <c:pt idx="997">
                  <c:v>-0.77388714561293726</c:v>
                </c:pt>
                <c:pt idx="998">
                  <c:v>-7.5338030319834368E-2</c:v>
                </c:pt>
                <c:pt idx="999">
                  <c:v>-0.76189419855106566</c:v>
                </c:pt>
                <c:pt idx="1000">
                  <c:v>0</c:v>
                </c:pt>
                <c:pt idx="1001">
                  <c:v>0.12828654137699755</c:v>
                </c:pt>
                <c:pt idx="1002">
                  <c:v>0.37321677732892633</c:v>
                </c:pt>
                <c:pt idx="1003">
                  <c:v>0.90718087164249839</c:v>
                </c:pt>
                <c:pt idx="1004">
                  <c:v>-0.69587778530098854</c:v>
                </c:pt>
                <c:pt idx="1005">
                  <c:v>-0.64462468744842827</c:v>
                </c:pt>
                <c:pt idx="1006">
                  <c:v>-0.64773982208749448</c:v>
                </c:pt>
                <c:pt idx="1007">
                  <c:v>-0.29405094694332101</c:v>
                </c:pt>
                <c:pt idx="1008">
                  <c:v>-0.45866331231678714</c:v>
                </c:pt>
                <c:pt idx="1009">
                  <c:v>-0.75581878864550911</c:v>
                </c:pt>
                <c:pt idx="1010">
                  <c:v>-3.2283396266691342E-2</c:v>
                </c:pt>
                <c:pt idx="1011">
                  <c:v>-2.4366429239080882E-2</c:v>
                </c:pt>
                <c:pt idx="1012">
                  <c:v>0.8360111643437963</c:v>
                </c:pt>
                <c:pt idx="1013">
                  <c:v>-0.62935930345375446</c:v>
                </c:pt>
                <c:pt idx="1014">
                  <c:v>-0.60058091459851404</c:v>
                </c:pt>
                <c:pt idx="1015">
                  <c:v>-0.59361246256853717</c:v>
                </c:pt>
                <c:pt idx="1016">
                  <c:v>-1.739828079126695E-2</c:v>
                </c:pt>
                <c:pt idx="1017">
                  <c:v>-0.63393464049109582</c:v>
                </c:pt>
                <c:pt idx="1018">
                  <c:v>-0.34541866854709341</c:v>
                </c:pt>
                <c:pt idx="1019">
                  <c:v>0.23889699426176367</c:v>
                </c:pt>
                <c:pt idx="1020">
                  <c:v>0.81459290888770552</c:v>
                </c:pt>
                <c:pt idx="1021">
                  <c:v>0.33511492238285068</c:v>
                </c:pt>
                <c:pt idx="1022">
                  <c:v>-0.80973810982905481</c:v>
                </c:pt>
                <c:pt idx="1023">
                  <c:v>-0.30265385869302908</c:v>
                </c:pt>
                <c:pt idx="1024">
                  <c:v>-0.95055659372302359</c:v>
                </c:pt>
                <c:pt idx="1025">
                  <c:v>0</c:v>
                </c:pt>
                <c:pt idx="1026">
                  <c:v>-0.72693485261996071</c:v>
                </c:pt>
                <c:pt idx="1027">
                  <c:v>-0.48076518983056193</c:v>
                </c:pt>
                <c:pt idx="1028">
                  <c:v>-0.48863748776255977</c:v>
                </c:pt>
                <c:pt idx="1029">
                  <c:v>-0.45306449203948884</c:v>
                </c:pt>
                <c:pt idx="1030">
                  <c:v>0.35260456338089874</c:v>
                </c:pt>
                <c:pt idx="1031">
                  <c:v>-0.66544163485972241</c:v>
                </c:pt>
                <c:pt idx="1032">
                  <c:v>-0.79373713466724516</c:v>
                </c:pt>
                <c:pt idx="1033">
                  <c:v>-0.88504895606811029</c:v>
                </c:pt>
                <c:pt idx="1034">
                  <c:v>-0.45452298727033297</c:v>
                </c:pt>
                <c:pt idx="1035">
                  <c:v>-0.16293446813293003</c:v>
                </c:pt>
                <c:pt idx="1036">
                  <c:v>0.18608658002121375</c:v>
                </c:pt>
                <c:pt idx="1037">
                  <c:v>0.2791370709427734</c:v>
                </c:pt>
                <c:pt idx="1038">
                  <c:v>-0.61507594020877143</c:v>
                </c:pt>
                <c:pt idx="1039">
                  <c:v>9.289839718882073E-2</c:v>
                </c:pt>
                <c:pt idx="1040">
                  <c:v>-0.79920541245518883</c:v>
                </c:pt>
                <c:pt idx="1041">
                  <c:v>-0.3459421990178464</c:v>
                </c:pt>
                <c:pt idx="1042">
                  <c:v>0</c:v>
                </c:pt>
                <c:pt idx="1043">
                  <c:v>-0.26279039712542274</c:v>
                </c:pt>
                <c:pt idx="1044">
                  <c:v>3.2659543544780414E-2</c:v>
                </c:pt>
                <c:pt idx="1045">
                  <c:v>0.19709158330779034</c:v>
                </c:pt>
                <c:pt idx="1046">
                  <c:v>7.6249016197181066E-2</c:v>
                </c:pt>
                <c:pt idx="1047">
                  <c:v>-0.210281186054741</c:v>
                </c:pt>
                <c:pt idx="1048">
                  <c:v>-4.6528253230511268E-2</c:v>
                </c:pt>
                <c:pt idx="1049">
                  <c:v>0.41482427669328437</c:v>
                </c:pt>
                <c:pt idx="1050">
                  <c:v>8.9016171066745621E-3</c:v>
                </c:pt>
                <c:pt idx="1051">
                  <c:v>0.52934385752705659</c:v>
                </c:pt>
                <c:pt idx="1052">
                  <c:v>-0.80861554158584648</c:v>
                </c:pt>
                <c:pt idx="1053">
                  <c:v>0.5755432466037057</c:v>
                </c:pt>
                <c:pt idx="1054">
                  <c:v>-0.30221600726111791</c:v>
                </c:pt>
                <c:pt idx="1055">
                  <c:v>-0.5570648809127221</c:v>
                </c:pt>
                <c:pt idx="1056">
                  <c:v>0</c:v>
                </c:pt>
                <c:pt idx="1057">
                  <c:v>-0.81564438866177169</c:v>
                </c:pt>
                <c:pt idx="1058">
                  <c:v>-0.3910638044686921</c:v>
                </c:pt>
                <c:pt idx="1059">
                  <c:v>0.67952874510484096</c:v>
                </c:pt>
                <c:pt idx="1060">
                  <c:v>-0.3008432019361385</c:v>
                </c:pt>
                <c:pt idx="1061">
                  <c:v>0.66067919679363141</c:v>
                </c:pt>
                <c:pt idx="1062">
                  <c:v>-0.23422974656774728</c:v>
                </c:pt>
                <c:pt idx="1063">
                  <c:v>0</c:v>
                </c:pt>
                <c:pt idx="1064">
                  <c:v>0.34842440498870664</c:v>
                </c:pt>
                <c:pt idx="1065">
                  <c:v>-0.85541365058912378</c:v>
                </c:pt>
                <c:pt idx="1066">
                  <c:v>-8.191675613322548E-2</c:v>
                </c:pt>
                <c:pt idx="1067">
                  <c:v>-7.428324317136431E-2</c:v>
                </c:pt>
                <c:pt idx="1068">
                  <c:v>-0.9068572254119287</c:v>
                </c:pt>
                <c:pt idx="1069">
                  <c:v>-0.45890221564086425</c:v>
                </c:pt>
                <c:pt idx="1070">
                  <c:v>0.14581913470645869</c:v>
                </c:pt>
                <c:pt idx="1071">
                  <c:v>-0.91988096317178003</c:v>
                </c:pt>
                <c:pt idx="1072">
                  <c:v>-0.74836900361459557</c:v>
                </c:pt>
                <c:pt idx="1073">
                  <c:v>-7.4882677083293839E-2</c:v>
                </c:pt>
                <c:pt idx="1074">
                  <c:v>6.6796807951372036E-2</c:v>
                </c:pt>
                <c:pt idx="1075">
                  <c:v>-0.36429540564869328</c:v>
                </c:pt>
                <c:pt idx="1076">
                  <c:v>4.6804007982331947E-2</c:v>
                </c:pt>
                <c:pt idx="1077">
                  <c:v>-0.35626641063855724</c:v>
                </c:pt>
                <c:pt idx="1078">
                  <c:v>-0.58425074511904607</c:v>
                </c:pt>
                <c:pt idx="1079">
                  <c:v>-9.8558411191936715E-2</c:v>
                </c:pt>
                <c:pt idx="1080">
                  <c:v>-0.73943316449624785</c:v>
                </c:pt>
                <c:pt idx="1081">
                  <c:v>5.091659576743849E-2</c:v>
                </c:pt>
                <c:pt idx="1082">
                  <c:v>-0.27018132052222271</c:v>
                </c:pt>
                <c:pt idx="1083">
                  <c:v>0.27040845254254925</c:v>
                </c:pt>
                <c:pt idx="1084">
                  <c:v>-0.6964687250566215</c:v>
                </c:pt>
                <c:pt idx="1085">
                  <c:v>-0.66001606698896886</c:v>
                </c:pt>
                <c:pt idx="1086">
                  <c:v>0.20100759035286828</c:v>
                </c:pt>
                <c:pt idx="1087">
                  <c:v>-0.43195417264401209</c:v>
                </c:pt>
                <c:pt idx="1088">
                  <c:v>-0.42579482999584467</c:v>
                </c:pt>
                <c:pt idx="1089">
                  <c:v>0.55855689001127873</c:v>
                </c:pt>
                <c:pt idx="1090">
                  <c:v>0.24904271442292469</c:v>
                </c:pt>
                <c:pt idx="1091">
                  <c:v>0.31207644822891228</c:v>
                </c:pt>
                <c:pt idx="1092">
                  <c:v>-0.5511339584205579</c:v>
                </c:pt>
                <c:pt idx="1093">
                  <c:v>0.41319553414022231</c:v>
                </c:pt>
                <c:pt idx="1094">
                  <c:v>0.57519413326557145</c:v>
                </c:pt>
                <c:pt idx="1095">
                  <c:v>-0.58702596808523921</c:v>
                </c:pt>
                <c:pt idx="1096">
                  <c:v>-0.75407495792071866</c:v>
                </c:pt>
                <c:pt idx="1097">
                  <c:v>0.40409574299196638</c:v>
                </c:pt>
                <c:pt idx="1098">
                  <c:v>-0.49251400249936123</c:v>
                </c:pt>
                <c:pt idx="1099">
                  <c:v>-0.63311756789561924</c:v>
                </c:pt>
                <c:pt idx="1100">
                  <c:v>-0.46084811674987158</c:v>
                </c:pt>
                <c:pt idx="1101">
                  <c:v>0.34047184017489018</c:v>
                </c:pt>
                <c:pt idx="1102">
                  <c:v>-0.37424081194131631</c:v>
                </c:pt>
                <c:pt idx="1103">
                  <c:v>-0.76814732316675893</c:v>
                </c:pt>
                <c:pt idx="1104">
                  <c:v>-0.20034020476004569</c:v>
                </c:pt>
                <c:pt idx="1105">
                  <c:v>-0.53445381865397956</c:v>
                </c:pt>
                <c:pt idx="1106">
                  <c:v>-0.2820987334577999</c:v>
                </c:pt>
                <c:pt idx="1107">
                  <c:v>0.43101560714309117</c:v>
                </c:pt>
                <c:pt idx="1108">
                  <c:v>0.29965428538452826</c:v>
                </c:pt>
                <c:pt idx="1109">
                  <c:v>-0.38669382644951061</c:v>
                </c:pt>
                <c:pt idx="1110">
                  <c:v>-0.87746067672892636</c:v>
                </c:pt>
                <c:pt idx="1111">
                  <c:v>-0.4621743184830554</c:v>
                </c:pt>
                <c:pt idx="1112">
                  <c:v>-0.15246064108050111</c:v>
                </c:pt>
                <c:pt idx="1113">
                  <c:v>0</c:v>
                </c:pt>
                <c:pt idx="1114">
                  <c:v>-0.80069569529778173</c:v>
                </c:pt>
                <c:pt idx="1115">
                  <c:v>-0.13165832355923326</c:v>
                </c:pt>
                <c:pt idx="1116">
                  <c:v>-0.65563009458327715</c:v>
                </c:pt>
                <c:pt idx="1117">
                  <c:v>-0.91213932019719324</c:v>
                </c:pt>
                <c:pt idx="1118">
                  <c:v>-0.23075554023196101</c:v>
                </c:pt>
                <c:pt idx="1119">
                  <c:v>-0.7046917446460107</c:v>
                </c:pt>
                <c:pt idx="1120">
                  <c:v>-0.82408661501590774</c:v>
                </c:pt>
                <c:pt idx="1121">
                  <c:v>-0.79474445452619868</c:v>
                </c:pt>
                <c:pt idx="1122">
                  <c:v>-0.82312119284728036</c:v>
                </c:pt>
                <c:pt idx="1123">
                  <c:v>3.2990011122269389E-2</c:v>
                </c:pt>
                <c:pt idx="1124">
                  <c:v>-0.33304147045682286</c:v>
                </c:pt>
                <c:pt idx="1125">
                  <c:v>-0.12568984210423739</c:v>
                </c:pt>
                <c:pt idx="1126">
                  <c:v>0</c:v>
                </c:pt>
                <c:pt idx="1127">
                  <c:v>9.9311613825561834E-2</c:v>
                </c:pt>
                <c:pt idx="1128">
                  <c:v>0.6721203545490273</c:v>
                </c:pt>
                <c:pt idx="1129">
                  <c:v>-0.5117300421329033</c:v>
                </c:pt>
                <c:pt idx="1130">
                  <c:v>-0.44096520377048626</c:v>
                </c:pt>
                <c:pt idx="1131">
                  <c:v>0.97472911430547526</c:v>
                </c:pt>
                <c:pt idx="1132">
                  <c:v>-0.20231631405289832</c:v>
                </c:pt>
                <c:pt idx="1133">
                  <c:v>7.8228418267262817E-3</c:v>
                </c:pt>
                <c:pt idx="1134">
                  <c:v>9.1413006468379313E-2</c:v>
                </c:pt>
                <c:pt idx="1135">
                  <c:v>-0.18590525815376724</c:v>
                </c:pt>
                <c:pt idx="1136">
                  <c:v>-0.14604086663602997</c:v>
                </c:pt>
                <c:pt idx="1137">
                  <c:v>0.73949875303727874</c:v>
                </c:pt>
                <c:pt idx="1138">
                  <c:v>-3.741909212573525E-2</c:v>
                </c:pt>
                <c:pt idx="1139">
                  <c:v>0.53086783969918305</c:v>
                </c:pt>
                <c:pt idx="1140">
                  <c:v>0.90935381071244392</c:v>
                </c:pt>
                <c:pt idx="1141">
                  <c:v>0.2226557747415395</c:v>
                </c:pt>
                <c:pt idx="1142">
                  <c:v>-0.90834339971548761</c:v>
                </c:pt>
                <c:pt idx="1143">
                  <c:v>-0.46955966014742112</c:v>
                </c:pt>
                <c:pt idx="1144">
                  <c:v>-0.25763072472147258</c:v>
                </c:pt>
                <c:pt idx="1145">
                  <c:v>-7.2205865115506362E-2</c:v>
                </c:pt>
                <c:pt idx="1146">
                  <c:v>0.20634244603292717</c:v>
                </c:pt>
                <c:pt idx="1147">
                  <c:v>-0.7293189612993568</c:v>
                </c:pt>
                <c:pt idx="1148">
                  <c:v>-0.90021066671343986</c:v>
                </c:pt>
                <c:pt idx="1149">
                  <c:v>0.20030612631537514</c:v>
                </c:pt>
                <c:pt idx="1150">
                  <c:v>-0.69676711076647402</c:v>
                </c:pt>
                <c:pt idx="1151">
                  <c:v>-0.58411100916271363</c:v>
                </c:pt>
                <c:pt idx="1152">
                  <c:v>-0.44355593872566562</c:v>
                </c:pt>
                <c:pt idx="1153">
                  <c:v>-0.20136409077912587</c:v>
                </c:pt>
                <c:pt idx="1154">
                  <c:v>0.35877247736559015</c:v>
                </c:pt>
                <c:pt idx="1155">
                  <c:v>-0.91525575130282943</c:v>
                </c:pt>
                <c:pt idx="1156">
                  <c:v>0.47024923545921665</c:v>
                </c:pt>
                <c:pt idx="1157">
                  <c:v>0.49205738175077635</c:v>
                </c:pt>
                <c:pt idx="1158">
                  <c:v>-0.52072525570662709</c:v>
                </c:pt>
                <c:pt idx="1159">
                  <c:v>-0.7715503062583392</c:v>
                </c:pt>
                <c:pt idx="1160">
                  <c:v>-0.90323589861065301</c:v>
                </c:pt>
                <c:pt idx="1161">
                  <c:v>-0.22903136865612123</c:v>
                </c:pt>
                <c:pt idx="1162">
                  <c:v>0.25805704685939823</c:v>
                </c:pt>
                <c:pt idx="1163">
                  <c:v>0.53506373091730164</c:v>
                </c:pt>
                <c:pt idx="1164">
                  <c:v>-0.73484168496384605</c:v>
                </c:pt>
                <c:pt idx="1165">
                  <c:v>0.28922717880470944</c:v>
                </c:pt>
                <c:pt idx="1166">
                  <c:v>0.30122590827974788</c:v>
                </c:pt>
                <c:pt idx="1167">
                  <c:v>-0.89348459602727781</c:v>
                </c:pt>
                <c:pt idx="1168">
                  <c:v>-0.39545340043222355</c:v>
                </c:pt>
                <c:pt idx="1169">
                  <c:v>0.69799252042674464</c:v>
                </c:pt>
                <c:pt idx="1170">
                  <c:v>-0.93058618009590344</c:v>
                </c:pt>
                <c:pt idx="1171">
                  <c:v>-0.20129757535241247</c:v>
                </c:pt>
                <c:pt idx="1172">
                  <c:v>3.8031306511291135E-2</c:v>
                </c:pt>
                <c:pt idx="1173">
                  <c:v>0.19290140539116948</c:v>
                </c:pt>
                <c:pt idx="1174">
                  <c:v>0.30479409195110441</c:v>
                </c:pt>
                <c:pt idx="1175">
                  <c:v>-0.23748113123503919</c:v>
                </c:pt>
                <c:pt idx="1176">
                  <c:v>-2.1825115155167777E-2</c:v>
                </c:pt>
                <c:pt idx="1177">
                  <c:v>0.20545068362246979</c:v>
                </c:pt>
                <c:pt idx="1178">
                  <c:v>0.96290514347523315</c:v>
                </c:pt>
                <c:pt idx="1179">
                  <c:v>5.1531050666057558E-2</c:v>
                </c:pt>
                <c:pt idx="1180">
                  <c:v>0.91740716350155516</c:v>
                </c:pt>
                <c:pt idx="1181">
                  <c:v>-0.14486414802548875</c:v>
                </c:pt>
                <c:pt idx="1182">
                  <c:v>2.833753677234007E-2</c:v>
                </c:pt>
                <c:pt idx="1183">
                  <c:v>0.23392797944221333</c:v>
                </c:pt>
                <c:pt idx="1184">
                  <c:v>0.33685654991751568</c:v>
                </c:pt>
                <c:pt idx="1185">
                  <c:v>0.66458109647740404</c:v>
                </c:pt>
                <c:pt idx="1186">
                  <c:v>0</c:v>
                </c:pt>
                <c:pt idx="1187">
                  <c:v>-5.8277008142806258E-2</c:v>
                </c:pt>
                <c:pt idx="1188">
                  <c:v>0.7430507929269955</c:v>
                </c:pt>
                <c:pt idx="1189">
                  <c:v>-0.10310155885172591</c:v>
                </c:pt>
                <c:pt idx="1190">
                  <c:v>-2.6876251078031987E-2</c:v>
                </c:pt>
                <c:pt idx="1191">
                  <c:v>-0.19973203388994207</c:v>
                </c:pt>
                <c:pt idx="1192">
                  <c:v>-4.0923752699937095E-2</c:v>
                </c:pt>
                <c:pt idx="1193">
                  <c:v>0.35833429061900823</c:v>
                </c:pt>
                <c:pt idx="1194">
                  <c:v>-0.50393605884021331</c:v>
                </c:pt>
                <c:pt idx="1195">
                  <c:v>-0.74616635350550253</c:v>
                </c:pt>
                <c:pt idx="1196">
                  <c:v>-0.70932541017355111</c:v>
                </c:pt>
                <c:pt idx="1197">
                  <c:v>-0.59712770166255114</c:v>
                </c:pt>
                <c:pt idx="1198">
                  <c:v>-0.28609962081227147</c:v>
                </c:pt>
                <c:pt idx="1199">
                  <c:v>2.600302173742566E-3</c:v>
                </c:pt>
                <c:pt idx="1200">
                  <c:v>0.62625106595863045</c:v>
                </c:pt>
                <c:pt idx="1201">
                  <c:v>0.76932311245351503</c:v>
                </c:pt>
                <c:pt idx="1202">
                  <c:v>-0.57872787741756559</c:v>
                </c:pt>
                <c:pt idx="1203">
                  <c:v>-0.28722725365695773</c:v>
                </c:pt>
                <c:pt idx="1204">
                  <c:v>-0.1972187453741816</c:v>
                </c:pt>
                <c:pt idx="1205">
                  <c:v>-1.3804400975683983E-2</c:v>
                </c:pt>
                <c:pt idx="1206">
                  <c:v>-0.63592425088601179</c:v>
                </c:pt>
                <c:pt idx="1207">
                  <c:v>-0.26103485663948028</c:v>
                </c:pt>
                <c:pt idx="1208">
                  <c:v>0.4855047794885885</c:v>
                </c:pt>
                <c:pt idx="1209">
                  <c:v>0.89378609082611193</c:v>
                </c:pt>
                <c:pt idx="1210">
                  <c:v>-0.59653540905121305</c:v>
                </c:pt>
                <c:pt idx="1211">
                  <c:v>-0.49126262135755622</c:v>
                </c:pt>
                <c:pt idx="1212">
                  <c:v>-5.4857974078030896E-3</c:v>
                </c:pt>
                <c:pt idx="1213">
                  <c:v>0.64938673177905448</c:v>
                </c:pt>
                <c:pt idx="1214">
                  <c:v>0.80443763752397712</c:v>
                </c:pt>
                <c:pt idx="1215">
                  <c:v>-0.43038770984992858</c:v>
                </c:pt>
                <c:pt idx="1216">
                  <c:v>0.3897345593696388</c:v>
                </c:pt>
                <c:pt idx="1217">
                  <c:v>0.9231771903445497</c:v>
                </c:pt>
                <c:pt idx="1218">
                  <c:v>-0.87218361330941852</c:v>
                </c:pt>
                <c:pt idx="1219">
                  <c:v>-0.3860051577820402</c:v>
                </c:pt>
                <c:pt idx="1220">
                  <c:v>-0.16284004038917371</c:v>
                </c:pt>
                <c:pt idx="1221">
                  <c:v>-0.22459750951847157</c:v>
                </c:pt>
                <c:pt idx="1222">
                  <c:v>-6.263214541724022E-3</c:v>
                </c:pt>
                <c:pt idx="1223">
                  <c:v>0.14150527836190926</c:v>
                </c:pt>
                <c:pt idx="1224">
                  <c:v>-0.43563464159340548</c:v>
                </c:pt>
                <c:pt idx="1225">
                  <c:v>0.18445323299782207</c:v>
                </c:pt>
                <c:pt idx="1226">
                  <c:v>-0.93569548971150429</c:v>
                </c:pt>
                <c:pt idx="1227">
                  <c:v>7.1307062525776635E-2</c:v>
                </c:pt>
                <c:pt idx="1228">
                  <c:v>0.42509251209609089</c:v>
                </c:pt>
                <c:pt idx="1229">
                  <c:v>-0.3049707306439815</c:v>
                </c:pt>
                <c:pt idx="1230">
                  <c:v>5.142376706651812E-2</c:v>
                </c:pt>
                <c:pt idx="1231">
                  <c:v>-0.53561286875549985</c:v>
                </c:pt>
                <c:pt idx="1232">
                  <c:v>-0.51713201488601668</c:v>
                </c:pt>
                <c:pt idx="1233">
                  <c:v>-9.8117695940083335E-2</c:v>
                </c:pt>
                <c:pt idx="1234">
                  <c:v>5.4398668579822319E-2</c:v>
                </c:pt>
                <c:pt idx="1235">
                  <c:v>0.47421063670678737</c:v>
                </c:pt>
                <c:pt idx="1236">
                  <c:v>-0.67601132353793403</c:v>
                </c:pt>
                <c:pt idx="1237">
                  <c:v>-0.2084250413224166</c:v>
                </c:pt>
                <c:pt idx="1238">
                  <c:v>0</c:v>
                </c:pt>
                <c:pt idx="1239">
                  <c:v>0.29486751691569385</c:v>
                </c:pt>
                <c:pt idx="1240">
                  <c:v>-0.84502901289574928</c:v>
                </c:pt>
                <c:pt idx="1241">
                  <c:v>-0.35701688662236103</c:v>
                </c:pt>
                <c:pt idx="1242">
                  <c:v>0.10253531388825812</c:v>
                </c:pt>
                <c:pt idx="1243">
                  <c:v>2.8098213544552646E-2</c:v>
                </c:pt>
                <c:pt idx="1244">
                  <c:v>-0.94647705235729296</c:v>
                </c:pt>
                <c:pt idx="1245">
                  <c:v>-0.83823793902772825</c:v>
                </c:pt>
                <c:pt idx="1246">
                  <c:v>-0.63344408828987431</c:v>
                </c:pt>
                <c:pt idx="1247">
                  <c:v>-0.24731118243419192</c:v>
                </c:pt>
                <c:pt idx="1248">
                  <c:v>-0.11419602405376772</c:v>
                </c:pt>
                <c:pt idx="1249">
                  <c:v>0</c:v>
                </c:pt>
                <c:pt idx="1250">
                  <c:v>0.22952556420312389</c:v>
                </c:pt>
                <c:pt idx="1251">
                  <c:v>-0.5476441868558144</c:v>
                </c:pt>
                <c:pt idx="1252">
                  <c:v>-0.41287988558037525</c:v>
                </c:pt>
                <c:pt idx="1253">
                  <c:v>-3.8938212933613096E-2</c:v>
                </c:pt>
                <c:pt idx="1254">
                  <c:v>-0.57108478993580658</c:v>
                </c:pt>
                <c:pt idx="1255">
                  <c:v>0.20077130237571966</c:v>
                </c:pt>
                <c:pt idx="1256">
                  <c:v>-0.35138263215635218</c:v>
                </c:pt>
                <c:pt idx="1257">
                  <c:v>-9.1464089137059265E-2</c:v>
                </c:pt>
                <c:pt idx="1258">
                  <c:v>-6.5071776951221863E-2</c:v>
                </c:pt>
                <c:pt idx="1259">
                  <c:v>0.3256629218535303</c:v>
                </c:pt>
                <c:pt idx="1260">
                  <c:v>-0.95219046778153749</c:v>
                </c:pt>
                <c:pt idx="1261">
                  <c:v>0.63818995924939725</c:v>
                </c:pt>
                <c:pt idx="1262">
                  <c:v>3.2248165629778731E-2</c:v>
                </c:pt>
                <c:pt idx="1263">
                  <c:v>-0.71902615118564384</c:v>
                </c:pt>
                <c:pt idx="1264">
                  <c:v>-0.38246312524622672</c:v>
                </c:pt>
                <c:pt idx="1265">
                  <c:v>-5.0851825247610095E-2</c:v>
                </c:pt>
                <c:pt idx="1266">
                  <c:v>0.16180451825560946</c:v>
                </c:pt>
                <c:pt idx="1267">
                  <c:v>-0.14243205583892138</c:v>
                </c:pt>
                <c:pt idx="1268">
                  <c:v>-8.6360086268278902E-2</c:v>
                </c:pt>
                <c:pt idx="1269">
                  <c:v>-0.38225251629103485</c:v>
                </c:pt>
                <c:pt idx="1270">
                  <c:v>-0.26861175786697417</c:v>
                </c:pt>
                <c:pt idx="1271">
                  <c:v>-0.89048493485522751</c:v>
                </c:pt>
                <c:pt idx="1272">
                  <c:v>-0.12536035354221758</c:v>
                </c:pt>
                <c:pt idx="1273">
                  <c:v>-0.20573196911285807</c:v>
                </c:pt>
                <c:pt idx="1274">
                  <c:v>0.62903707735226988</c:v>
                </c:pt>
                <c:pt idx="1275">
                  <c:v>0.86689096427301049</c:v>
                </c:pt>
                <c:pt idx="1276">
                  <c:v>-0.86217170413949729</c:v>
                </c:pt>
                <c:pt idx="1277">
                  <c:v>-0.74507880458553588</c:v>
                </c:pt>
                <c:pt idx="1278">
                  <c:v>-0.54545389011749401</c:v>
                </c:pt>
                <c:pt idx="1279">
                  <c:v>-0.20685479224239969</c:v>
                </c:pt>
                <c:pt idx="1280">
                  <c:v>-7.0866307390894986E-2</c:v>
                </c:pt>
                <c:pt idx="1281">
                  <c:v>0.39123873494748951</c:v>
                </c:pt>
                <c:pt idx="1282">
                  <c:v>0.89401863458290098</c:v>
                </c:pt>
                <c:pt idx="1283">
                  <c:v>-0.75956708698786657</c:v>
                </c:pt>
                <c:pt idx="1284">
                  <c:v>0.16441498605832242</c:v>
                </c:pt>
                <c:pt idx="1285">
                  <c:v>-0.92593135651426695</c:v>
                </c:pt>
                <c:pt idx="1286">
                  <c:v>-0.14123099437458053</c:v>
                </c:pt>
                <c:pt idx="1287">
                  <c:v>-0.3542836994039682</c:v>
                </c:pt>
                <c:pt idx="1288">
                  <c:v>7.9288794064878959E-2</c:v>
                </c:pt>
                <c:pt idx="1289">
                  <c:v>0.8169824101143035</c:v>
                </c:pt>
                <c:pt idx="1290">
                  <c:v>0</c:v>
                </c:pt>
                <c:pt idx="1291">
                  <c:v>-0.37451175878216009</c:v>
                </c:pt>
                <c:pt idx="1292">
                  <c:v>0</c:v>
                </c:pt>
                <c:pt idx="1293">
                  <c:v>-0.33173140167364462</c:v>
                </c:pt>
                <c:pt idx="1294">
                  <c:v>0.79247081691956345</c:v>
                </c:pt>
                <c:pt idx="1295">
                  <c:v>-0.50538846711291252</c:v>
                </c:pt>
                <c:pt idx="1296">
                  <c:v>-0.49811673611909274</c:v>
                </c:pt>
                <c:pt idx="1297">
                  <c:v>0.26946043641830991</c:v>
                </c:pt>
                <c:pt idx="1298">
                  <c:v>-0.53359868904413077</c:v>
                </c:pt>
                <c:pt idx="1299">
                  <c:v>0.40836337237975318</c:v>
                </c:pt>
                <c:pt idx="1300">
                  <c:v>0.19120624547835879</c:v>
                </c:pt>
                <c:pt idx="1301">
                  <c:v>-0.84104590450095706</c:v>
                </c:pt>
                <c:pt idx="1302">
                  <c:v>-0.59712773936980623</c:v>
                </c:pt>
                <c:pt idx="1303">
                  <c:v>-0.3587826930123032</c:v>
                </c:pt>
                <c:pt idx="1304">
                  <c:v>0.32683468475200411</c:v>
                </c:pt>
                <c:pt idx="1305">
                  <c:v>-0.31569991624424537</c:v>
                </c:pt>
                <c:pt idx="1306">
                  <c:v>-0.30120248107763314</c:v>
                </c:pt>
                <c:pt idx="1307">
                  <c:v>0</c:v>
                </c:pt>
                <c:pt idx="1308">
                  <c:v>-0.42703515613265047</c:v>
                </c:pt>
                <c:pt idx="1309">
                  <c:v>-0.22339742119888864</c:v>
                </c:pt>
                <c:pt idx="1310">
                  <c:v>2.2389117706973806E-2</c:v>
                </c:pt>
                <c:pt idx="1311">
                  <c:v>-0.7592651126228076</c:v>
                </c:pt>
                <c:pt idx="1312">
                  <c:v>-0.31652261890193789</c:v>
                </c:pt>
                <c:pt idx="1313">
                  <c:v>-0.42225664716066053</c:v>
                </c:pt>
                <c:pt idx="1314">
                  <c:v>-7.1535039217889063E-2</c:v>
                </c:pt>
                <c:pt idx="1315">
                  <c:v>0.16285987729318688</c:v>
                </c:pt>
                <c:pt idx="1316">
                  <c:v>0.4429273499415789</c:v>
                </c:pt>
                <c:pt idx="1317">
                  <c:v>0.73956697806904537</c:v>
                </c:pt>
                <c:pt idx="1318">
                  <c:v>-0.82842539667069182</c:v>
                </c:pt>
                <c:pt idx="1319">
                  <c:v>-0.47094679087293323</c:v>
                </c:pt>
                <c:pt idx="1320">
                  <c:v>0.97983953260825207</c:v>
                </c:pt>
                <c:pt idx="1321">
                  <c:v>-0.5418249634378709</c:v>
                </c:pt>
                <c:pt idx="1322">
                  <c:v>-0.86701884416961383</c:v>
                </c:pt>
                <c:pt idx="1323">
                  <c:v>-0.29064044466332517</c:v>
                </c:pt>
                <c:pt idx="1324">
                  <c:v>-0.38263049866972138</c:v>
                </c:pt>
                <c:pt idx="1325">
                  <c:v>-0.37507884586837292</c:v>
                </c:pt>
                <c:pt idx="1326">
                  <c:v>-0.15107359730170919</c:v>
                </c:pt>
                <c:pt idx="1327">
                  <c:v>4.2806411118949082E-2</c:v>
                </c:pt>
                <c:pt idx="1328">
                  <c:v>-0.91522295199587722</c:v>
                </c:pt>
                <c:pt idx="1329">
                  <c:v>-0.66435120230735267</c:v>
                </c:pt>
                <c:pt idx="1330">
                  <c:v>-0.33948685873322526</c:v>
                </c:pt>
                <c:pt idx="1331">
                  <c:v>0.69046070883211252</c:v>
                </c:pt>
                <c:pt idx="1332">
                  <c:v>-0.38635233130516133</c:v>
                </c:pt>
                <c:pt idx="1333">
                  <c:v>-0.35231479482788536</c:v>
                </c:pt>
                <c:pt idx="1334">
                  <c:v>0.29725398122980362</c:v>
                </c:pt>
                <c:pt idx="1335">
                  <c:v>-0.73535114937235169</c:v>
                </c:pt>
                <c:pt idx="1336">
                  <c:v>-0.16102611073602655</c:v>
                </c:pt>
                <c:pt idx="1337">
                  <c:v>0.32859217355547926</c:v>
                </c:pt>
                <c:pt idx="1338">
                  <c:v>-0.70163470092911773</c:v>
                </c:pt>
                <c:pt idx="1339">
                  <c:v>-0.70743209316344291</c:v>
                </c:pt>
                <c:pt idx="1340">
                  <c:v>0</c:v>
                </c:pt>
                <c:pt idx="1341">
                  <c:v>7.2234720296768098E-2</c:v>
                </c:pt>
                <c:pt idx="1342">
                  <c:v>-0.95768313669649607</c:v>
                </c:pt>
                <c:pt idx="1343">
                  <c:v>-0.70326361444690755</c:v>
                </c:pt>
                <c:pt idx="1344">
                  <c:v>-0.37734117074844598</c:v>
                </c:pt>
                <c:pt idx="1345">
                  <c:v>-0.1196477474680025</c:v>
                </c:pt>
                <c:pt idx="1346">
                  <c:v>0.22167766228391386</c:v>
                </c:pt>
                <c:pt idx="1347">
                  <c:v>0.7156025289480723</c:v>
                </c:pt>
                <c:pt idx="1348">
                  <c:v>0.40443692652039609</c:v>
                </c:pt>
                <c:pt idx="1349">
                  <c:v>0.70560468097358975</c:v>
                </c:pt>
                <c:pt idx="1350">
                  <c:v>-0.65006849106825781</c:v>
                </c:pt>
                <c:pt idx="1351">
                  <c:v>0.61818703130567565</c:v>
                </c:pt>
                <c:pt idx="1352">
                  <c:v>0.16910453703630032</c:v>
                </c:pt>
                <c:pt idx="1353">
                  <c:v>-0.90341759665794119</c:v>
                </c:pt>
                <c:pt idx="1354">
                  <c:v>-0.16919611693447323</c:v>
                </c:pt>
                <c:pt idx="1355">
                  <c:v>0.80897862895825556</c:v>
                </c:pt>
                <c:pt idx="1356">
                  <c:v>-0.84143299862380083</c:v>
                </c:pt>
                <c:pt idx="1357">
                  <c:v>-0.37515954324284279</c:v>
                </c:pt>
                <c:pt idx="1358">
                  <c:v>-0.47674031015314333</c:v>
                </c:pt>
                <c:pt idx="1359">
                  <c:v>-0.38728779777019112</c:v>
                </c:pt>
                <c:pt idx="1360">
                  <c:v>0.99095015961730637</c:v>
                </c:pt>
                <c:pt idx="1361">
                  <c:v>-0.61732646823346227</c:v>
                </c:pt>
                <c:pt idx="1362">
                  <c:v>-0.4856289404498963</c:v>
                </c:pt>
                <c:pt idx="1363">
                  <c:v>-0.61179168989974098</c:v>
                </c:pt>
                <c:pt idx="1364">
                  <c:v>0</c:v>
                </c:pt>
                <c:pt idx="1365">
                  <c:v>6.0588656440543641E-2</c:v>
                </c:pt>
                <c:pt idx="1366">
                  <c:v>0.25958606769832993</c:v>
                </c:pt>
                <c:pt idx="1367">
                  <c:v>0.39259335747191582</c:v>
                </c:pt>
                <c:pt idx="1368">
                  <c:v>-9.8562425295764367E-2</c:v>
                </c:pt>
                <c:pt idx="1369">
                  <c:v>-0.56504737202693545</c:v>
                </c:pt>
                <c:pt idx="1370">
                  <c:v>-0.29645482550633157</c:v>
                </c:pt>
                <c:pt idx="1371">
                  <c:v>-0.80406589153264174</c:v>
                </c:pt>
                <c:pt idx="1372">
                  <c:v>0.31689424194212396</c:v>
                </c:pt>
                <c:pt idx="1373">
                  <c:v>-0.51930003122288793</c:v>
                </c:pt>
                <c:pt idx="1374">
                  <c:v>-0.5129356409947522</c:v>
                </c:pt>
                <c:pt idx="1375">
                  <c:v>-0.35657699384327263</c:v>
                </c:pt>
                <c:pt idx="1376">
                  <c:v>-0.84093378042020905</c:v>
                </c:pt>
                <c:pt idx="1377">
                  <c:v>-0.4606335107284556</c:v>
                </c:pt>
                <c:pt idx="1378">
                  <c:v>-0.28464507551364049</c:v>
                </c:pt>
                <c:pt idx="1379">
                  <c:v>0.18873402092755107</c:v>
                </c:pt>
                <c:pt idx="1380">
                  <c:v>-0.40286238835255556</c:v>
                </c:pt>
                <c:pt idx="1381">
                  <c:v>4.2458782635565545E-2</c:v>
                </c:pt>
                <c:pt idx="1382">
                  <c:v>-7.7530824372012891E-2</c:v>
                </c:pt>
                <c:pt idx="1383">
                  <c:v>5.8206154445306066E-2</c:v>
                </c:pt>
                <c:pt idx="1384">
                  <c:v>0.58571523562686167</c:v>
                </c:pt>
                <c:pt idx="1385">
                  <c:v>-0.90468982322239266</c:v>
                </c:pt>
                <c:pt idx="1386">
                  <c:v>0.25910645880035293</c:v>
                </c:pt>
                <c:pt idx="1387">
                  <c:v>-0.77429265700963379</c:v>
                </c:pt>
                <c:pt idx="1388">
                  <c:v>0.27162373307166854</c:v>
                </c:pt>
                <c:pt idx="1389">
                  <c:v>-0.593629966694323</c:v>
                </c:pt>
                <c:pt idx="1390">
                  <c:v>-0.15114993196062149</c:v>
                </c:pt>
                <c:pt idx="1391">
                  <c:v>-0.26256907010935171</c:v>
                </c:pt>
                <c:pt idx="1392">
                  <c:v>-0.20819530005660766</c:v>
                </c:pt>
                <c:pt idx="1393">
                  <c:v>-0.78153615287475497</c:v>
                </c:pt>
                <c:pt idx="1394">
                  <c:v>-0.71310051165303368</c:v>
                </c:pt>
                <c:pt idx="1395">
                  <c:v>-0.21077235937972263</c:v>
                </c:pt>
                <c:pt idx="1396">
                  <c:v>-7.2436860814184517E-2</c:v>
                </c:pt>
                <c:pt idx="1397">
                  <c:v>-0.26318615146272578</c:v>
                </c:pt>
                <c:pt idx="1398">
                  <c:v>0.56422309262908144</c:v>
                </c:pt>
                <c:pt idx="1399">
                  <c:v>-0.41831232991624567</c:v>
                </c:pt>
                <c:pt idx="1400">
                  <c:v>8.2453044899059164E-2</c:v>
                </c:pt>
                <c:pt idx="1401">
                  <c:v>-0.77101841287211881</c:v>
                </c:pt>
                <c:pt idx="1402">
                  <c:v>0.35581954447192576</c:v>
                </c:pt>
                <c:pt idx="1403">
                  <c:v>-0.35196174089535714</c:v>
                </c:pt>
                <c:pt idx="1404">
                  <c:v>-7.5793626516980434E-2</c:v>
                </c:pt>
                <c:pt idx="1405">
                  <c:v>0.31650181272501443</c:v>
                </c:pt>
                <c:pt idx="1406">
                  <c:v>0.78709934642458168</c:v>
                </c:pt>
                <c:pt idx="1407">
                  <c:v>-0.17945375588038442</c:v>
                </c:pt>
                <c:pt idx="1408">
                  <c:v>-0.84297773252411778</c:v>
                </c:pt>
                <c:pt idx="1409">
                  <c:v>-0.65544873545003701</c:v>
                </c:pt>
                <c:pt idx="1410">
                  <c:v>-0.34768096105292084</c:v>
                </c:pt>
                <c:pt idx="1411">
                  <c:v>-0.12971737472254233</c:v>
                </c:pt>
                <c:pt idx="1412">
                  <c:v>-0.86481100115664833</c:v>
                </c:pt>
                <c:pt idx="1413">
                  <c:v>0.37460714890257751</c:v>
                </c:pt>
                <c:pt idx="1414">
                  <c:v>-0.10503122300614773</c:v>
                </c:pt>
                <c:pt idx="1415">
                  <c:v>0.67972818030330184</c:v>
                </c:pt>
                <c:pt idx="1416">
                  <c:v>-0.85163493635906307</c:v>
                </c:pt>
                <c:pt idx="1417">
                  <c:v>-0.1802881660161518</c:v>
                </c:pt>
                <c:pt idx="1418">
                  <c:v>-0.13715407653587863</c:v>
                </c:pt>
                <c:pt idx="1419">
                  <c:v>0.50380273250182184</c:v>
                </c:pt>
                <c:pt idx="1420">
                  <c:v>-0.66873626557332355</c:v>
                </c:pt>
                <c:pt idx="1421">
                  <c:v>0.88013566792635833</c:v>
                </c:pt>
                <c:pt idx="1422">
                  <c:v>0.94175314107727492</c:v>
                </c:pt>
                <c:pt idx="1423">
                  <c:v>-0.95506851136672954</c:v>
                </c:pt>
                <c:pt idx="1424">
                  <c:v>-0.91589158777100244</c:v>
                </c:pt>
                <c:pt idx="1425">
                  <c:v>-7.3842318491110448E-2</c:v>
                </c:pt>
                <c:pt idx="1426">
                  <c:v>-6.5616358295252544E-2</c:v>
                </c:pt>
                <c:pt idx="1427">
                  <c:v>-5.9492963090156843E-2</c:v>
                </c:pt>
                <c:pt idx="1428">
                  <c:v>5.8378477611367108E-2</c:v>
                </c:pt>
                <c:pt idx="1429">
                  <c:v>-0.42870626907153742</c:v>
                </c:pt>
                <c:pt idx="1430">
                  <c:v>-0.791498077880333</c:v>
                </c:pt>
                <c:pt idx="1431">
                  <c:v>-0.16124452193546421</c:v>
                </c:pt>
                <c:pt idx="1432">
                  <c:v>-0.84605663687050503</c:v>
                </c:pt>
                <c:pt idx="1433">
                  <c:v>-1.4052861943307323E-2</c:v>
                </c:pt>
                <c:pt idx="1434">
                  <c:v>3.4063571163336179E-2</c:v>
                </c:pt>
                <c:pt idx="1435">
                  <c:v>0.56338163989539169</c:v>
                </c:pt>
                <c:pt idx="1436">
                  <c:v>0.80689175948050729</c:v>
                </c:pt>
                <c:pt idx="1437">
                  <c:v>0.77605414362407421</c:v>
                </c:pt>
                <c:pt idx="1438">
                  <c:v>-0.29304473283529553</c:v>
                </c:pt>
                <c:pt idx="1439">
                  <c:v>-0.55324219655545648</c:v>
                </c:pt>
                <c:pt idx="1440">
                  <c:v>-9.9935073127704069E-2</c:v>
                </c:pt>
                <c:pt idx="1441">
                  <c:v>0.40843434988069921</c:v>
                </c:pt>
                <c:pt idx="1442">
                  <c:v>-0.12800090857290458</c:v>
                </c:pt>
                <c:pt idx="1443">
                  <c:v>-0.45057447466883715</c:v>
                </c:pt>
                <c:pt idx="1444">
                  <c:v>-0.39798242690559815</c:v>
                </c:pt>
                <c:pt idx="1445">
                  <c:v>0.22374280182006248</c:v>
                </c:pt>
                <c:pt idx="1446">
                  <c:v>0.73723055541306681</c:v>
                </c:pt>
                <c:pt idx="1447">
                  <c:v>-0.67433633741685728</c:v>
                </c:pt>
                <c:pt idx="1448">
                  <c:v>-0.29281198135925879</c:v>
                </c:pt>
                <c:pt idx="1449">
                  <c:v>2.8908342646341269E-2</c:v>
                </c:pt>
                <c:pt idx="1450">
                  <c:v>8.3148403813468927E-2</c:v>
                </c:pt>
                <c:pt idx="1451">
                  <c:v>-0.28757149695600609</c:v>
                </c:pt>
                <c:pt idx="1452">
                  <c:v>-0.11681959072120297</c:v>
                </c:pt>
                <c:pt idx="1453">
                  <c:v>-0.86878908068306848</c:v>
                </c:pt>
                <c:pt idx="1454">
                  <c:v>0.16668008542480056</c:v>
                </c:pt>
                <c:pt idx="1455">
                  <c:v>-0.74781838856603899</c:v>
                </c:pt>
                <c:pt idx="1456">
                  <c:v>0.4775552916647694</c:v>
                </c:pt>
                <c:pt idx="1457">
                  <c:v>0.16476381914532134</c:v>
                </c:pt>
                <c:pt idx="1458">
                  <c:v>-0.88638019606398644</c:v>
                </c:pt>
                <c:pt idx="1459">
                  <c:v>0.94924401807822634</c:v>
                </c:pt>
                <c:pt idx="1460">
                  <c:v>-0.83528459045850101</c:v>
                </c:pt>
                <c:pt idx="1461">
                  <c:v>-0.58911969464517466</c:v>
                </c:pt>
                <c:pt idx="1462">
                  <c:v>0.14046029771223129</c:v>
                </c:pt>
                <c:pt idx="1463">
                  <c:v>0.29101164065595891</c:v>
                </c:pt>
                <c:pt idx="1464">
                  <c:v>-0.78740416839537397</c:v>
                </c:pt>
                <c:pt idx="1465">
                  <c:v>-0.47501030699869407</c:v>
                </c:pt>
                <c:pt idx="1466">
                  <c:v>0.18642104242610077</c:v>
                </c:pt>
                <c:pt idx="1467">
                  <c:v>0.36138741488792619</c:v>
                </c:pt>
                <c:pt idx="1468">
                  <c:v>-0.70801515777697133</c:v>
                </c:pt>
                <c:pt idx="1469">
                  <c:v>3.0321628402320187E-2</c:v>
                </c:pt>
                <c:pt idx="1470">
                  <c:v>0.32453292694849345</c:v>
                </c:pt>
                <c:pt idx="1471">
                  <c:v>0.69208669874687589</c:v>
                </c:pt>
                <c:pt idx="1472">
                  <c:v>-0.1850397348268939</c:v>
                </c:pt>
                <c:pt idx="1473">
                  <c:v>0.89935099190655332</c:v>
                </c:pt>
                <c:pt idx="1474">
                  <c:v>0.57294407984351958</c:v>
                </c:pt>
                <c:pt idx="1475">
                  <c:v>0</c:v>
                </c:pt>
                <c:pt idx="1476">
                  <c:v>0.12379256069462106</c:v>
                </c:pt>
                <c:pt idx="1477">
                  <c:v>0.51672635257793942</c:v>
                </c:pt>
                <c:pt idx="1478">
                  <c:v>-0.64932925728029289</c:v>
                </c:pt>
                <c:pt idx="1479">
                  <c:v>0.41521817741014988</c:v>
                </c:pt>
                <c:pt idx="1480">
                  <c:v>-0.92209334475748095</c:v>
                </c:pt>
                <c:pt idx="1481">
                  <c:v>-0.90411798290860346</c:v>
                </c:pt>
                <c:pt idx="1482">
                  <c:v>-0.32281452661236681</c:v>
                </c:pt>
                <c:pt idx="1483">
                  <c:v>0.61983754264817037</c:v>
                </c:pt>
                <c:pt idx="1484">
                  <c:v>0.10313048599579512</c:v>
                </c:pt>
                <c:pt idx="1485">
                  <c:v>0.90709382445027065</c:v>
                </c:pt>
                <c:pt idx="1486">
                  <c:v>-3.112377106495055E-2</c:v>
                </c:pt>
                <c:pt idx="1487">
                  <c:v>-0.83507684833903906</c:v>
                </c:pt>
                <c:pt idx="1488">
                  <c:v>-0.15812524064981118</c:v>
                </c:pt>
                <c:pt idx="1489">
                  <c:v>0.99967988755463044</c:v>
                </c:pt>
                <c:pt idx="1490">
                  <c:v>-0.66982860156730761</c:v>
                </c:pt>
                <c:pt idx="1491">
                  <c:v>-0.41840822684694962</c:v>
                </c:pt>
                <c:pt idx="1492">
                  <c:v>-0.13616404605751417</c:v>
                </c:pt>
                <c:pt idx="1493">
                  <c:v>-3.3893206505648359E-2</c:v>
                </c:pt>
                <c:pt idx="1494">
                  <c:v>0.77676153384526014</c:v>
                </c:pt>
                <c:pt idx="1495">
                  <c:v>-0.80739240122148626</c:v>
                </c:pt>
                <c:pt idx="1496">
                  <c:v>0.13992331976110026</c:v>
                </c:pt>
                <c:pt idx="1497">
                  <c:v>0.82547946248422288</c:v>
                </c:pt>
                <c:pt idx="1498">
                  <c:v>-0.16973740941312215</c:v>
                </c:pt>
                <c:pt idx="1499">
                  <c:v>-3.9950715921295524E-2</c:v>
                </c:pt>
                <c:pt idx="1500">
                  <c:v>-0.92560165787743998</c:v>
                </c:pt>
                <c:pt idx="1501">
                  <c:v>-9.5764322435735752E-2</c:v>
                </c:pt>
                <c:pt idx="1502">
                  <c:v>-0.87433379855788695</c:v>
                </c:pt>
                <c:pt idx="1503">
                  <c:v>-0.54431538128556722</c:v>
                </c:pt>
                <c:pt idx="1504">
                  <c:v>0.30531987524091253</c:v>
                </c:pt>
                <c:pt idx="1505">
                  <c:v>-0.6154106452964524</c:v>
                </c:pt>
                <c:pt idx="1506">
                  <c:v>-0.61076414830630021</c:v>
                </c:pt>
                <c:pt idx="1507">
                  <c:v>-0.53148362719078013</c:v>
                </c:pt>
                <c:pt idx="1508">
                  <c:v>-0.34229584698763721</c:v>
                </c:pt>
                <c:pt idx="1509">
                  <c:v>7.6402649464080166E-2</c:v>
                </c:pt>
                <c:pt idx="1510">
                  <c:v>-0.40854836090877572</c:v>
                </c:pt>
                <c:pt idx="1511">
                  <c:v>0.14511323831721709</c:v>
                </c:pt>
                <c:pt idx="1512">
                  <c:v>0.35718851690914272</c:v>
                </c:pt>
                <c:pt idx="1513">
                  <c:v>-0.87778831907823862</c:v>
                </c:pt>
                <c:pt idx="1514">
                  <c:v>-9.3500051583552735E-2</c:v>
                </c:pt>
                <c:pt idx="1515">
                  <c:v>-0.81857654636034949</c:v>
                </c:pt>
                <c:pt idx="1516">
                  <c:v>-3.105408601026519E-2</c:v>
                </c:pt>
                <c:pt idx="1517">
                  <c:v>-2.88181063697822E-3</c:v>
                </c:pt>
                <c:pt idx="1518">
                  <c:v>0.70176004733744102</c:v>
                </c:pt>
                <c:pt idx="1519">
                  <c:v>-0.32061144437948375</c:v>
                </c:pt>
                <c:pt idx="1520">
                  <c:v>-0.46654965900619977</c:v>
                </c:pt>
                <c:pt idx="1521">
                  <c:v>-0.51944645710122761</c:v>
                </c:pt>
                <c:pt idx="1522">
                  <c:v>0.57332973775769491</c:v>
                </c:pt>
                <c:pt idx="1523">
                  <c:v>-0.74661293845694643</c:v>
                </c:pt>
                <c:pt idx="1524">
                  <c:v>-0.55165809826864687</c:v>
                </c:pt>
                <c:pt idx="1525">
                  <c:v>0.16961029139460448</c:v>
                </c:pt>
                <c:pt idx="1526">
                  <c:v>0.27589218364780227</c:v>
                </c:pt>
                <c:pt idx="1527">
                  <c:v>-0.91416783373952815</c:v>
                </c:pt>
                <c:pt idx="1528">
                  <c:v>0</c:v>
                </c:pt>
                <c:pt idx="1529">
                  <c:v>-0.58828655859133627</c:v>
                </c:pt>
                <c:pt idx="1530">
                  <c:v>-5.8117696376584149E-2</c:v>
                </c:pt>
                <c:pt idx="1531">
                  <c:v>-1.1758948075407895E-2</c:v>
                </c:pt>
                <c:pt idx="1532">
                  <c:v>8.4569157104277454E-2</c:v>
                </c:pt>
                <c:pt idx="1533">
                  <c:v>-0.8435450128503974</c:v>
                </c:pt>
                <c:pt idx="1534">
                  <c:v>0.95637498987056202</c:v>
                </c:pt>
                <c:pt idx="1535">
                  <c:v>-0.79696276541103017</c:v>
                </c:pt>
                <c:pt idx="1536">
                  <c:v>8.2528998223770111E-4</c:v>
                </c:pt>
                <c:pt idx="1537">
                  <c:v>-0.50278994289173862</c:v>
                </c:pt>
                <c:pt idx="1538">
                  <c:v>0.34467359623929117</c:v>
                </c:pt>
                <c:pt idx="1539">
                  <c:v>-0.83617909369570242</c:v>
                </c:pt>
                <c:pt idx="1540">
                  <c:v>0.57010317220025519</c:v>
                </c:pt>
                <c:pt idx="1541">
                  <c:v>-0.33830331333619917</c:v>
                </c:pt>
                <c:pt idx="1542">
                  <c:v>0.13494690287006314</c:v>
                </c:pt>
                <c:pt idx="1543">
                  <c:v>0.20493657421196171</c:v>
                </c:pt>
                <c:pt idx="1544">
                  <c:v>-0.86988727959024714</c:v>
                </c:pt>
                <c:pt idx="1545">
                  <c:v>-0.42169195011300575</c:v>
                </c:pt>
                <c:pt idx="1546">
                  <c:v>-0.20813674268632429</c:v>
                </c:pt>
                <c:pt idx="1547">
                  <c:v>-8.068993880892851E-2</c:v>
                </c:pt>
                <c:pt idx="1548">
                  <c:v>-0.18163647507967587</c:v>
                </c:pt>
                <c:pt idx="1549">
                  <c:v>0.21690233356773447</c:v>
                </c:pt>
                <c:pt idx="1550">
                  <c:v>0.68375231258742064</c:v>
                </c:pt>
                <c:pt idx="1551">
                  <c:v>-0.20984674737684578</c:v>
                </c:pt>
                <c:pt idx="1552">
                  <c:v>-7.0029139090889647E-2</c:v>
                </c:pt>
                <c:pt idx="1553">
                  <c:v>-3.4899628714915178E-2</c:v>
                </c:pt>
                <c:pt idx="1554">
                  <c:v>-0.18231588676813895</c:v>
                </c:pt>
                <c:pt idx="1555">
                  <c:v>2.952603507102668E-2</c:v>
                </c:pt>
                <c:pt idx="1556">
                  <c:v>0.86108364763256817</c:v>
                </c:pt>
                <c:pt idx="1557">
                  <c:v>0.23428896775747379</c:v>
                </c:pt>
                <c:pt idx="1558">
                  <c:v>0.73713139789631332</c:v>
                </c:pt>
                <c:pt idx="1559">
                  <c:v>6.8690018048881626E-2</c:v>
                </c:pt>
                <c:pt idx="1560">
                  <c:v>-0.79377611830109995</c:v>
                </c:pt>
                <c:pt idx="1561">
                  <c:v>-0.31148589556768058</c:v>
                </c:pt>
                <c:pt idx="1562">
                  <c:v>0.37490697710788851</c:v>
                </c:pt>
                <c:pt idx="1563">
                  <c:v>0.24182327745782722</c:v>
                </c:pt>
                <c:pt idx="1564">
                  <c:v>0.36701689065951398</c:v>
                </c:pt>
                <c:pt idx="1565">
                  <c:v>6.2745609382907006E-2</c:v>
                </c:pt>
                <c:pt idx="1566">
                  <c:v>-0.28622005637614989</c:v>
                </c:pt>
                <c:pt idx="1567">
                  <c:v>0.16056517768330467</c:v>
                </c:pt>
                <c:pt idx="1568">
                  <c:v>-0.34661712643522302</c:v>
                </c:pt>
                <c:pt idx="1569">
                  <c:v>-0.30860743511652328</c:v>
                </c:pt>
                <c:pt idx="1570">
                  <c:v>7.3393337270692915E-2</c:v>
                </c:pt>
                <c:pt idx="1571">
                  <c:v>0.12763924351471176</c:v>
                </c:pt>
                <c:pt idx="1572">
                  <c:v>-0.28310724904642803</c:v>
                </c:pt>
                <c:pt idx="1573">
                  <c:v>-0.59311961505556876</c:v>
                </c:pt>
                <c:pt idx="1574">
                  <c:v>-0.34814932224805506</c:v>
                </c:pt>
                <c:pt idx="1575">
                  <c:v>-0.74138790238550567</c:v>
                </c:pt>
                <c:pt idx="1576">
                  <c:v>9.5308230868735799E-2</c:v>
                </c:pt>
                <c:pt idx="1577">
                  <c:v>0.99397150709324611</c:v>
                </c:pt>
                <c:pt idx="1578">
                  <c:v>-0.85517626274933589</c:v>
                </c:pt>
                <c:pt idx="1579">
                  <c:v>-0.566986566659888</c:v>
                </c:pt>
                <c:pt idx="1580">
                  <c:v>-0.54920593187967837</c:v>
                </c:pt>
                <c:pt idx="1581">
                  <c:v>-0.22075761695830731</c:v>
                </c:pt>
                <c:pt idx="1582">
                  <c:v>-0.37183204805107134</c:v>
                </c:pt>
                <c:pt idx="1583">
                  <c:v>0.27605162137519484</c:v>
                </c:pt>
                <c:pt idx="1584">
                  <c:v>-0.4375368260153174</c:v>
                </c:pt>
                <c:pt idx="1585">
                  <c:v>-0.4157700348727959</c:v>
                </c:pt>
                <c:pt idx="1586">
                  <c:v>0.84120477248293901</c:v>
                </c:pt>
                <c:pt idx="1587">
                  <c:v>0.55016074336217968</c:v>
                </c:pt>
                <c:pt idx="1588">
                  <c:v>-0.9022516367166532</c:v>
                </c:pt>
                <c:pt idx="1589">
                  <c:v>0.83180811369992314</c:v>
                </c:pt>
                <c:pt idx="1590">
                  <c:v>-0.49675734787369857</c:v>
                </c:pt>
                <c:pt idx="1591">
                  <c:v>0</c:v>
                </c:pt>
                <c:pt idx="1592">
                  <c:v>0.45438591760703084</c:v>
                </c:pt>
                <c:pt idx="1593">
                  <c:v>0</c:v>
                </c:pt>
                <c:pt idx="1594">
                  <c:v>1.9055626732416779E-2</c:v>
                </c:pt>
                <c:pt idx="1595">
                  <c:v>-1.5087035849133911E-2</c:v>
                </c:pt>
                <c:pt idx="1596">
                  <c:v>-0.58333171190749999</c:v>
                </c:pt>
                <c:pt idx="1597">
                  <c:v>-0.54610437117837984</c:v>
                </c:pt>
                <c:pt idx="1598">
                  <c:v>-0.91725641508420042</c:v>
                </c:pt>
                <c:pt idx="1599">
                  <c:v>-0.22290717749881628</c:v>
                </c:pt>
                <c:pt idx="1600">
                  <c:v>-0.79681414570113462</c:v>
                </c:pt>
                <c:pt idx="1601">
                  <c:v>-5.4276662129952184E-2</c:v>
                </c:pt>
                <c:pt idx="1602">
                  <c:v>0.33570483037503568</c:v>
                </c:pt>
                <c:pt idx="1603">
                  <c:v>0.49496802196732043</c:v>
                </c:pt>
                <c:pt idx="1604">
                  <c:v>-0.47437480229052253</c:v>
                </c:pt>
                <c:pt idx="1605">
                  <c:v>-0.80101925039337785</c:v>
                </c:pt>
                <c:pt idx="1606">
                  <c:v>-0.42046971283828721</c:v>
                </c:pt>
                <c:pt idx="1607">
                  <c:v>0.72654007015061162</c:v>
                </c:pt>
                <c:pt idx="1608">
                  <c:v>-0.94949848147329707</c:v>
                </c:pt>
                <c:pt idx="1609">
                  <c:v>-0.92897822057683743</c:v>
                </c:pt>
                <c:pt idx="1610">
                  <c:v>0.52436410927702559</c:v>
                </c:pt>
                <c:pt idx="1611">
                  <c:v>0.64783937745621123</c:v>
                </c:pt>
                <c:pt idx="1612">
                  <c:v>0.24583563204427306</c:v>
                </c:pt>
                <c:pt idx="1613">
                  <c:v>-0.68414455327459212</c:v>
                </c:pt>
                <c:pt idx="1614">
                  <c:v>-0.2955241088874565</c:v>
                </c:pt>
                <c:pt idx="1615">
                  <c:v>-0.40372647358067887</c:v>
                </c:pt>
                <c:pt idx="1616">
                  <c:v>0.13980408970164643</c:v>
                </c:pt>
                <c:pt idx="1617">
                  <c:v>0.13743713339530347</c:v>
                </c:pt>
                <c:pt idx="1618">
                  <c:v>0.2990767151937927</c:v>
                </c:pt>
                <c:pt idx="1619">
                  <c:v>-0.35300947841586217</c:v>
                </c:pt>
                <c:pt idx="1620">
                  <c:v>0.3019375299536145</c:v>
                </c:pt>
                <c:pt idx="1621">
                  <c:v>0.87019101638951057</c:v>
                </c:pt>
                <c:pt idx="1622">
                  <c:v>3.0412835111183832E-2</c:v>
                </c:pt>
                <c:pt idx="1623">
                  <c:v>-0.81098686245336005</c:v>
                </c:pt>
                <c:pt idx="1624">
                  <c:v>0.65526430949164449</c:v>
                </c:pt>
                <c:pt idx="1625">
                  <c:v>-0.28120605090950712</c:v>
                </c:pt>
                <c:pt idx="1626">
                  <c:v>0.41683529331975216</c:v>
                </c:pt>
                <c:pt idx="1627">
                  <c:v>-0.89368812020201749</c:v>
                </c:pt>
                <c:pt idx="1628">
                  <c:v>4.2016567364562878E-2</c:v>
                </c:pt>
                <c:pt idx="1629">
                  <c:v>0.41946808550799997</c:v>
                </c:pt>
                <c:pt idx="1630">
                  <c:v>-0.46878510146702707</c:v>
                </c:pt>
                <c:pt idx="1631">
                  <c:v>0.94754693542822843</c:v>
                </c:pt>
                <c:pt idx="1632">
                  <c:v>0.15437363140665664</c:v>
                </c:pt>
                <c:pt idx="1633">
                  <c:v>0.17619621356590676</c:v>
                </c:pt>
                <c:pt idx="1634">
                  <c:v>-0.73776794964360415</c:v>
                </c:pt>
                <c:pt idx="1635">
                  <c:v>-0.40314057894407856</c:v>
                </c:pt>
                <c:pt idx="1636">
                  <c:v>-0.35082673263789016</c:v>
                </c:pt>
                <c:pt idx="1637">
                  <c:v>-0.29527069267934436</c:v>
                </c:pt>
                <c:pt idx="1638">
                  <c:v>0.55477603356482241</c:v>
                </c:pt>
                <c:pt idx="1639">
                  <c:v>0</c:v>
                </c:pt>
                <c:pt idx="1640">
                  <c:v>-0.57817581642881166</c:v>
                </c:pt>
                <c:pt idx="1641">
                  <c:v>0.66815732300386455</c:v>
                </c:pt>
                <c:pt idx="1642">
                  <c:v>0.81583977532732588</c:v>
                </c:pt>
                <c:pt idx="1643">
                  <c:v>-3.7873228307269892E-2</c:v>
                </c:pt>
                <c:pt idx="1644">
                  <c:v>-0.83874430693477886</c:v>
                </c:pt>
                <c:pt idx="1645">
                  <c:v>-0.38047292730248183</c:v>
                </c:pt>
                <c:pt idx="1646">
                  <c:v>0</c:v>
                </c:pt>
                <c:pt idx="1647">
                  <c:v>-0.68541873919799867</c:v>
                </c:pt>
                <c:pt idx="1648">
                  <c:v>-0.94379428373753615</c:v>
                </c:pt>
                <c:pt idx="1649">
                  <c:v>-0.77983757929536401</c:v>
                </c:pt>
                <c:pt idx="1650">
                  <c:v>-0.25661922711089591</c:v>
                </c:pt>
                <c:pt idx="1651">
                  <c:v>1.6691701722740562E-2</c:v>
                </c:pt>
                <c:pt idx="1652">
                  <c:v>0.24276816917689628</c:v>
                </c:pt>
                <c:pt idx="1653">
                  <c:v>-0.32006468572839514</c:v>
                </c:pt>
                <c:pt idx="1654">
                  <c:v>-0.18844611809301845</c:v>
                </c:pt>
                <c:pt idx="1655">
                  <c:v>-0.16016836463401965</c:v>
                </c:pt>
                <c:pt idx="1656">
                  <c:v>-0.83836602447635233</c:v>
                </c:pt>
                <c:pt idx="1657">
                  <c:v>-0.5572236741080655</c:v>
                </c:pt>
                <c:pt idx="1658">
                  <c:v>0.31782466576118257</c:v>
                </c:pt>
                <c:pt idx="1659">
                  <c:v>0.8160443526405402</c:v>
                </c:pt>
                <c:pt idx="1660">
                  <c:v>0</c:v>
                </c:pt>
                <c:pt idx="1661">
                  <c:v>-0.58693907567733128</c:v>
                </c:pt>
                <c:pt idx="1662">
                  <c:v>0.14009859908399383</c:v>
                </c:pt>
                <c:pt idx="1663">
                  <c:v>-0.9029784366012642</c:v>
                </c:pt>
                <c:pt idx="1664">
                  <c:v>-0.69962248551292061</c:v>
                </c:pt>
                <c:pt idx="1665">
                  <c:v>-0.56512691286014938</c:v>
                </c:pt>
                <c:pt idx="1666">
                  <c:v>-0.12895008537508815</c:v>
                </c:pt>
                <c:pt idx="1667">
                  <c:v>-0.74174575765419548</c:v>
                </c:pt>
                <c:pt idx="1668">
                  <c:v>4.5096499013211999E-2</c:v>
                </c:pt>
                <c:pt idx="1669">
                  <c:v>-0.57744159358220304</c:v>
                </c:pt>
                <c:pt idx="1670">
                  <c:v>0.10779817724691576</c:v>
                </c:pt>
                <c:pt idx="1671">
                  <c:v>-0.67146331207204735</c:v>
                </c:pt>
                <c:pt idx="1672">
                  <c:v>0.19565816575606193</c:v>
                </c:pt>
                <c:pt idx="1673">
                  <c:v>-0.90132156592215551</c:v>
                </c:pt>
                <c:pt idx="1674">
                  <c:v>-0.34322396227849156</c:v>
                </c:pt>
                <c:pt idx="1675">
                  <c:v>-0.26842116901068208</c:v>
                </c:pt>
                <c:pt idx="1676">
                  <c:v>-0.37877170617672357</c:v>
                </c:pt>
                <c:pt idx="1677">
                  <c:v>0.14006917913298306</c:v>
                </c:pt>
                <c:pt idx="1678">
                  <c:v>0</c:v>
                </c:pt>
                <c:pt idx="1679">
                  <c:v>-0.53145577517924003</c:v>
                </c:pt>
                <c:pt idx="1680">
                  <c:v>-9.2964991894111306E-3</c:v>
                </c:pt>
                <c:pt idx="1681">
                  <c:v>-0.867283171761705</c:v>
                </c:pt>
                <c:pt idx="1682">
                  <c:v>-0.74695053052626992</c:v>
                </c:pt>
                <c:pt idx="1683">
                  <c:v>-2.9770317246288001E-2</c:v>
                </c:pt>
                <c:pt idx="1684">
                  <c:v>0.16556615040545089</c:v>
                </c:pt>
                <c:pt idx="1685">
                  <c:v>-2.0521098083351091E-2</c:v>
                </c:pt>
                <c:pt idx="1686">
                  <c:v>0.21413475696540621</c:v>
                </c:pt>
                <c:pt idx="1687">
                  <c:v>-0.73414404085346585</c:v>
                </c:pt>
                <c:pt idx="1688">
                  <c:v>-9.7911678871954233E-2</c:v>
                </c:pt>
                <c:pt idx="1689">
                  <c:v>-0.58908100567768518</c:v>
                </c:pt>
                <c:pt idx="1690">
                  <c:v>-0.9187529587815616</c:v>
                </c:pt>
                <c:pt idx="1691">
                  <c:v>-0.27738325254700508</c:v>
                </c:pt>
                <c:pt idx="1692">
                  <c:v>0.77428324307689234</c:v>
                </c:pt>
                <c:pt idx="1693">
                  <c:v>0.4419272961237008</c:v>
                </c:pt>
                <c:pt idx="1694">
                  <c:v>-0.41670438896937639</c:v>
                </c:pt>
                <c:pt idx="1695">
                  <c:v>0.14378448763697413</c:v>
                </c:pt>
                <c:pt idx="1696">
                  <c:v>-0.5435500480047073</c:v>
                </c:pt>
                <c:pt idx="1697">
                  <c:v>-0.15755634909583971</c:v>
                </c:pt>
                <c:pt idx="1698">
                  <c:v>-0.86425193820623347</c:v>
                </c:pt>
                <c:pt idx="1699">
                  <c:v>-0.77844459881281991</c:v>
                </c:pt>
                <c:pt idx="1700">
                  <c:v>-0.33189017342842103</c:v>
                </c:pt>
                <c:pt idx="1701">
                  <c:v>-0.63209799660982657</c:v>
                </c:pt>
                <c:pt idx="1702">
                  <c:v>0.9064643937146617</c:v>
                </c:pt>
                <c:pt idx="1703">
                  <c:v>-0.90236636650011048</c:v>
                </c:pt>
                <c:pt idx="1704">
                  <c:v>0.60614358791836132</c:v>
                </c:pt>
                <c:pt idx="1705">
                  <c:v>-0.38795119255909427</c:v>
                </c:pt>
                <c:pt idx="1706">
                  <c:v>0.66765867125168221</c:v>
                </c:pt>
                <c:pt idx="1707">
                  <c:v>0.51645871879440408</c:v>
                </c:pt>
                <c:pt idx="1708">
                  <c:v>0.31707173059313165</c:v>
                </c:pt>
                <c:pt idx="1709">
                  <c:v>-0.10311888663577279</c:v>
                </c:pt>
                <c:pt idx="1710">
                  <c:v>0.56348152046137656</c:v>
                </c:pt>
                <c:pt idx="1711">
                  <c:v>-0.56852614479409136</c:v>
                </c:pt>
                <c:pt idx="1712">
                  <c:v>-0.24669506191422153</c:v>
                </c:pt>
                <c:pt idx="1713">
                  <c:v>-0.50219654099942934</c:v>
                </c:pt>
                <c:pt idx="1714">
                  <c:v>0.40183825984861021</c:v>
                </c:pt>
                <c:pt idx="1715">
                  <c:v>-0.34451238604180373</c:v>
                </c:pt>
                <c:pt idx="1716">
                  <c:v>-0.32492710159819566</c:v>
                </c:pt>
                <c:pt idx="1717">
                  <c:v>-0.46979444957498656</c:v>
                </c:pt>
                <c:pt idx="1718">
                  <c:v>-9.0525293072377597E-2</c:v>
                </c:pt>
                <c:pt idx="1719">
                  <c:v>0.75196090089970846</c:v>
                </c:pt>
                <c:pt idx="1720">
                  <c:v>0.29412354313987116</c:v>
                </c:pt>
                <c:pt idx="1721">
                  <c:v>0.41642018349598986</c:v>
                </c:pt>
                <c:pt idx="1722">
                  <c:v>0.65100050194172043</c:v>
                </c:pt>
                <c:pt idx="1723">
                  <c:v>0.69817194485434131</c:v>
                </c:pt>
                <c:pt idx="1724">
                  <c:v>-0.22214945146675646</c:v>
                </c:pt>
                <c:pt idx="1725">
                  <c:v>-0.50449493309496951</c:v>
                </c:pt>
                <c:pt idx="1726">
                  <c:v>0</c:v>
                </c:pt>
                <c:pt idx="1727">
                  <c:v>0.18770629079757439</c:v>
                </c:pt>
                <c:pt idx="1728">
                  <c:v>0.18655968539446532</c:v>
                </c:pt>
                <c:pt idx="1729">
                  <c:v>0.2278876212430313</c:v>
                </c:pt>
                <c:pt idx="1730">
                  <c:v>0.88320647138550878</c:v>
                </c:pt>
                <c:pt idx="1731">
                  <c:v>-0.28706092517082682</c:v>
                </c:pt>
                <c:pt idx="1732">
                  <c:v>-0.9023155759588275</c:v>
                </c:pt>
                <c:pt idx="1733">
                  <c:v>-8.6711418207122068E-2</c:v>
                </c:pt>
                <c:pt idx="1734">
                  <c:v>-0.23410179652891872</c:v>
                </c:pt>
                <c:pt idx="1735">
                  <c:v>-0.67547824147119206</c:v>
                </c:pt>
                <c:pt idx="1736">
                  <c:v>0.18736653632683775</c:v>
                </c:pt>
                <c:pt idx="1737">
                  <c:v>0.58230906738427146</c:v>
                </c:pt>
                <c:pt idx="1738">
                  <c:v>0.41344988350235384</c:v>
                </c:pt>
                <c:pt idx="1739">
                  <c:v>0.14496821178297181</c:v>
                </c:pt>
                <c:pt idx="1740">
                  <c:v>0.8731157536134585</c:v>
                </c:pt>
                <c:pt idx="1741">
                  <c:v>-0.55301846936092069</c:v>
                </c:pt>
                <c:pt idx="1742">
                  <c:v>6.875067926266297E-2</c:v>
                </c:pt>
                <c:pt idx="1743">
                  <c:v>-0.3997475407131223</c:v>
                </c:pt>
                <c:pt idx="1744">
                  <c:v>0.17107543424708679</c:v>
                </c:pt>
                <c:pt idx="1745">
                  <c:v>0</c:v>
                </c:pt>
                <c:pt idx="1746">
                  <c:v>9.7075614345227008E-3</c:v>
                </c:pt>
                <c:pt idx="1747">
                  <c:v>-7.6087790216627885E-2</c:v>
                </c:pt>
                <c:pt idx="1748">
                  <c:v>-0.33439145315214613</c:v>
                </c:pt>
                <c:pt idx="1749">
                  <c:v>6.6769356512645747E-2</c:v>
                </c:pt>
                <c:pt idx="1750">
                  <c:v>0.90439616457557515</c:v>
                </c:pt>
                <c:pt idx="1751">
                  <c:v>-0.84635788809244306</c:v>
                </c:pt>
                <c:pt idx="1752">
                  <c:v>0.578134354471455</c:v>
                </c:pt>
                <c:pt idx="1753">
                  <c:v>-0.21137891448303858</c:v>
                </c:pt>
                <c:pt idx="1754">
                  <c:v>3.3109617093262864E-2</c:v>
                </c:pt>
                <c:pt idx="1755">
                  <c:v>-0.22029257012918366</c:v>
                </c:pt>
                <c:pt idx="1756">
                  <c:v>0.10643461181769616</c:v>
                </c:pt>
                <c:pt idx="1757">
                  <c:v>0</c:v>
                </c:pt>
                <c:pt idx="1758">
                  <c:v>0</c:v>
                </c:pt>
                <c:pt idx="1759">
                  <c:v>0.2800708557518542</c:v>
                </c:pt>
                <c:pt idx="1760">
                  <c:v>0.62363404052363425</c:v>
                </c:pt>
                <c:pt idx="1761">
                  <c:v>-0.40700295773166795</c:v>
                </c:pt>
                <c:pt idx="1762">
                  <c:v>0</c:v>
                </c:pt>
                <c:pt idx="1763">
                  <c:v>-3.3192130556909484E-2</c:v>
                </c:pt>
                <c:pt idx="1764">
                  <c:v>0.23179610601235828</c:v>
                </c:pt>
                <c:pt idx="1765">
                  <c:v>0.1281879369701118</c:v>
                </c:pt>
                <c:pt idx="1766">
                  <c:v>-0.72639698650259477</c:v>
                </c:pt>
                <c:pt idx="1767">
                  <c:v>-0.3834187842016773</c:v>
                </c:pt>
                <c:pt idx="1768">
                  <c:v>-0.27222527821690612</c:v>
                </c:pt>
                <c:pt idx="1769">
                  <c:v>-0.25905435897282691</c:v>
                </c:pt>
                <c:pt idx="1770">
                  <c:v>8.8641301904598499E-2</c:v>
                </c:pt>
                <c:pt idx="1771">
                  <c:v>-0.80416697005818183</c:v>
                </c:pt>
                <c:pt idx="1772">
                  <c:v>-0.59442246411711763</c:v>
                </c:pt>
                <c:pt idx="1773">
                  <c:v>2.8780821011175291E-2</c:v>
                </c:pt>
                <c:pt idx="1774">
                  <c:v>-0.3652675811905513</c:v>
                </c:pt>
                <c:pt idx="1775">
                  <c:v>0.3868507500123643</c:v>
                </c:pt>
                <c:pt idx="1776">
                  <c:v>0.26442656532814435</c:v>
                </c:pt>
                <c:pt idx="1777">
                  <c:v>0.5089603991938414</c:v>
                </c:pt>
                <c:pt idx="1778">
                  <c:v>0.58285251069767863</c:v>
                </c:pt>
                <c:pt idx="1779">
                  <c:v>-0.66112883767152719</c:v>
                </c:pt>
                <c:pt idx="1780">
                  <c:v>-0.25146400254515472</c:v>
                </c:pt>
                <c:pt idx="1781">
                  <c:v>-1.3273426323083664E-2</c:v>
                </c:pt>
                <c:pt idx="1782">
                  <c:v>0</c:v>
                </c:pt>
                <c:pt idx="1783">
                  <c:v>0.49947398826013967</c:v>
                </c:pt>
                <c:pt idx="1784">
                  <c:v>-0.3625616772345111</c:v>
                </c:pt>
                <c:pt idx="1785">
                  <c:v>-0.26914537772053326</c:v>
                </c:pt>
                <c:pt idx="1786">
                  <c:v>-0.26016864663643613</c:v>
                </c:pt>
                <c:pt idx="1787">
                  <c:v>-0.35571789940293641</c:v>
                </c:pt>
                <c:pt idx="1788">
                  <c:v>0.31399633236536373</c:v>
                </c:pt>
                <c:pt idx="1789">
                  <c:v>0.40648970472805368</c:v>
                </c:pt>
                <c:pt idx="1790">
                  <c:v>0.41242972238499304</c:v>
                </c:pt>
                <c:pt idx="1791">
                  <c:v>-0.57035735392771614</c:v>
                </c:pt>
                <c:pt idx="1792">
                  <c:v>0.37366397173444027</c:v>
                </c:pt>
                <c:pt idx="1793">
                  <c:v>-0.75498536132937288</c:v>
                </c:pt>
                <c:pt idx="1794">
                  <c:v>-0.36043979571906393</c:v>
                </c:pt>
                <c:pt idx="1795">
                  <c:v>-0.50508769364542028</c:v>
                </c:pt>
                <c:pt idx="1796">
                  <c:v>0.11507533538696184</c:v>
                </c:pt>
                <c:pt idx="1797">
                  <c:v>-0.36996833355704672</c:v>
                </c:pt>
                <c:pt idx="1798">
                  <c:v>-0.31488731784308516</c:v>
                </c:pt>
                <c:pt idx="1799">
                  <c:v>-0.70527674056186396</c:v>
                </c:pt>
                <c:pt idx="1800">
                  <c:v>-0.21231294146232638</c:v>
                </c:pt>
                <c:pt idx="1801">
                  <c:v>-0.82067638016949807</c:v>
                </c:pt>
                <c:pt idx="1802">
                  <c:v>0</c:v>
                </c:pt>
                <c:pt idx="1803">
                  <c:v>-0.80746842814858899</c:v>
                </c:pt>
                <c:pt idx="1804">
                  <c:v>-0.58146937899676587</c:v>
                </c:pt>
                <c:pt idx="1805">
                  <c:v>0</c:v>
                </c:pt>
                <c:pt idx="1806">
                  <c:v>0.76411491931704645</c:v>
                </c:pt>
                <c:pt idx="1807">
                  <c:v>-0.45495287651023913</c:v>
                </c:pt>
                <c:pt idx="1808">
                  <c:v>-0.89501478692858805</c:v>
                </c:pt>
                <c:pt idx="1809">
                  <c:v>-3.419097161979695E-2</c:v>
                </c:pt>
                <c:pt idx="1810">
                  <c:v>-0.34822527196725489</c:v>
                </c:pt>
                <c:pt idx="1811">
                  <c:v>-0.57969712422290409</c:v>
                </c:pt>
                <c:pt idx="1812">
                  <c:v>0.44467956446497053</c:v>
                </c:pt>
                <c:pt idx="1813">
                  <c:v>-0.61518218662767465</c:v>
                </c:pt>
                <c:pt idx="1814">
                  <c:v>-4.0662969828283303E-2</c:v>
                </c:pt>
                <c:pt idx="1815">
                  <c:v>0.52334271506119667</c:v>
                </c:pt>
                <c:pt idx="1816">
                  <c:v>0.76266733635257578</c:v>
                </c:pt>
                <c:pt idx="1817">
                  <c:v>0</c:v>
                </c:pt>
                <c:pt idx="1818">
                  <c:v>-0.2232368405013479</c:v>
                </c:pt>
                <c:pt idx="1819">
                  <c:v>0.50934879005168998</c:v>
                </c:pt>
                <c:pt idx="1820">
                  <c:v>0.17470663006548207</c:v>
                </c:pt>
                <c:pt idx="1821">
                  <c:v>-0.43879084406924507</c:v>
                </c:pt>
                <c:pt idx="1822">
                  <c:v>-0.25007785258153103</c:v>
                </c:pt>
                <c:pt idx="1823">
                  <c:v>-0.31246473945634862</c:v>
                </c:pt>
                <c:pt idx="1824">
                  <c:v>-0.12642155339341521</c:v>
                </c:pt>
                <c:pt idx="1825">
                  <c:v>-0.45341659367928805</c:v>
                </c:pt>
                <c:pt idx="1826">
                  <c:v>7.5244833135801312E-2</c:v>
                </c:pt>
                <c:pt idx="1827">
                  <c:v>0.39856941856075379</c:v>
                </c:pt>
                <c:pt idx="1828">
                  <c:v>-0.654151968745039</c:v>
                </c:pt>
                <c:pt idx="1829">
                  <c:v>-0.45134007671683163</c:v>
                </c:pt>
                <c:pt idx="1830">
                  <c:v>-0.50333745567431831</c:v>
                </c:pt>
                <c:pt idx="1831">
                  <c:v>0.14077602050241717</c:v>
                </c:pt>
                <c:pt idx="1832">
                  <c:v>0.16448292844600754</c:v>
                </c:pt>
                <c:pt idx="1833">
                  <c:v>0.32761185578344965</c:v>
                </c:pt>
                <c:pt idx="1834">
                  <c:v>0.37813212997296514</c:v>
                </c:pt>
                <c:pt idx="1835">
                  <c:v>-0.20436386271037238</c:v>
                </c:pt>
                <c:pt idx="1836">
                  <c:v>-0.25124175392660703</c:v>
                </c:pt>
                <c:pt idx="1837">
                  <c:v>-0.9121724467677762</c:v>
                </c:pt>
                <c:pt idx="1838">
                  <c:v>0.18084614741009966</c:v>
                </c:pt>
                <c:pt idx="1839">
                  <c:v>-0.48578052450025083</c:v>
                </c:pt>
                <c:pt idx="1840">
                  <c:v>-0.85254926351095839</c:v>
                </c:pt>
                <c:pt idx="1841">
                  <c:v>-0.28248564282294958</c:v>
                </c:pt>
                <c:pt idx="1842">
                  <c:v>0.22252415949624826</c:v>
                </c:pt>
                <c:pt idx="1843">
                  <c:v>0.69637225345164788</c:v>
                </c:pt>
                <c:pt idx="1844">
                  <c:v>0.76294715812800074</c:v>
                </c:pt>
                <c:pt idx="1845">
                  <c:v>-0.58716405317427989</c:v>
                </c:pt>
                <c:pt idx="1846">
                  <c:v>-0.11801081779669903</c:v>
                </c:pt>
                <c:pt idx="1847">
                  <c:v>0.69276708002791132</c:v>
                </c:pt>
                <c:pt idx="1848">
                  <c:v>-0.96145207702533975</c:v>
                </c:pt>
                <c:pt idx="1849">
                  <c:v>-0.5542096637993722</c:v>
                </c:pt>
                <c:pt idx="1850">
                  <c:v>0.81191816746767154</c:v>
                </c:pt>
                <c:pt idx="1851">
                  <c:v>-0.52077365841784906</c:v>
                </c:pt>
                <c:pt idx="1852">
                  <c:v>0.17706322299676774</c:v>
                </c:pt>
                <c:pt idx="1853">
                  <c:v>0.26522616233058294</c:v>
                </c:pt>
                <c:pt idx="1854">
                  <c:v>-0.73197143304866041</c:v>
                </c:pt>
                <c:pt idx="1855">
                  <c:v>-0.31163288435060449</c:v>
                </c:pt>
                <c:pt idx="1856">
                  <c:v>-6.8995774355081738E-2</c:v>
                </c:pt>
                <c:pt idx="1857">
                  <c:v>0.97311208591934317</c:v>
                </c:pt>
                <c:pt idx="1858">
                  <c:v>0.8522482291792407</c:v>
                </c:pt>
                <c:pt idx="1859">
                  <c:v>-0.14938407102136197</c:v>
                </c:pt>
                <c:pt idx="1860">
                  <c:v>0</c:v>
                </c:pt>
                <c:pt idx="1861">
                  <c:v>-0.13070687590006599</c:v>
                </c:pt>
                <c:pt idx="1862">
                  <c:v>3.5929443304457301E-3</c:v>
                </c:pt>
                <c:pt idx="1863">
                  <c:v>0.62310968344092421</c:v>
                </c:pt>
                <c:pt idx="1864">
                  <c:v>-0.37654486863569048</c:v>
                </c:pt>
                <c:pt idx="1865">
                  <c:v>-0.2644531503692551</c:v>
                </c:pt>
                <c:pt idx="1866">
                  <c:v>-0.69563564486234342</c:v>
                </c:pt>
                <c:pt idx="1867">
                  <c:v>-0.58852430570266312</c:v>
                </c:pt>
                <c:pt idx="1868">
                  <c:v>-0.32126457845718936</c:v>
                </c:pt>
                <c:pt idx="1869">
                  <c:v>0.26689223260270567</c:v>
                </c:pt>
                <c:pt idx="1870">
                  <c:v>-0.8916143499454382</c:v>
                </c:pt>
                <c:pt idx="1871">
                  <c:v>-0.12083433008805053</c:v>
                </c:pt>
                <c:pt idx="1872">
                  <c:v>0.56058095614769909</c:v>
                </c:pt>
                <c:pt idx="1873">
                  <c:v>0.83182626448216135</c:v>
                </c:pt>
                <c:pt idx="1874">
                  <c:v>0.41805337762427414</c:v>
                </c:pt>
                <c:pt idx="1875">
                  <c:v>0.13172572732194535</c:v>
                </c:pt>
                <c:pt idx="1876">
                  <c:v>-0.50612800126486568</c:v>
                </c:pt>
                <c:pt idx="1877">
                  <c:v>0.60358242639864579</c:v>
                </c:pt>
                <c:pt idx="1878">
                  <c:v>0.99737952266940522</c:v>
                </c:pt>
                <c:pt idx="1879">
                  <c:v>-0.90108263883975848</c:v>
                </c:pt>
                <c:pt idx="1880">
                  <c:v>-0.77193433747812057</c:v>
                </c:pt>
                <c:pt idx="1881">
                  <c:v>-0.89228652249917273</c:v>
                </c:pt>
                <c:pt idx="1882">
                  <c:v>0</c:v>
                </c:pt>
                <c:pt idx="1883">
                  <c:v>0.14657329203192604</c:v>
                </c:pt>
                <c:pt idx="1884">
                  <c:v>-0.28413994575155466</c:v>
                </c:pt>
                <c:pt idx="1885">
                  <c:v>1.7457468166552848E-2</c:v>
                </c:pt>
                <c:pt idx="1886">
                  <c:v>2.2838997658409625E-2</c:v>
                </c:pt>
                <c:pt idx="1887">
                  <c:v>-0.35870768248938445</c:v>
                </c:pt>
                <c:pt idx="1888">
                  <c:v>7.8318480266311316E-2</c:v>
                </c:pt>
                <c:pt idx="1889">
                  <c:v>0.36854832496226375</c:v>
                </c:pt>
                <c:pt idx="1890">
                  <c:v>-0.70940980202299708</c:v>
                </c:pt>
                <c:pt idx="1891">
                  <c:v>0.54137350098373105</c:v>
                </c:pt>
                <c:pt idx="1892">
                  <c:v>-0.82475841930902249</c:v>
                </c:pt>
                <c:pt idx="1893">
                  <c:v>-0.55970151383230038</c:v>
                </c:pt>
                <c:pt idx="1894">
                  <c:v>0.28261466699866511</c:v>
                </c:pt>
                <c:pt idx="1895">
                  <c:v>0.29497137008313906</c:v>
                </c:pt>
                <c:pt idx="1896">
                  <c:v>0.64851041503927587</c:v>
                </c:pt>
                <c:pt idx="1897">
                  <c:v>0.50858058903681047</c:v>
                </c:pt>
                <c:pt idx="1898">
                  <c:v>0.26310043219018286</c:v>
                </c:pt>
                <c:pt idx="1899">
                  <c:v>-0.51561369697351311</c:v>
                </c:pt>
                <c:pt idx="1900">
                  <c:v>0</c:v>
                </c:pt>
                <c:pt idx="1901">
                  <c:v>-7.1978192841934199E-2</c:v>
                </c:pt>
                <c:pt idx="1902">
                  <c:v>-0.4373027923594181</c:v>
                </c:pt>
                <c:pt idx="1903">
                  <c:v>0</c:v>
                </c:pt>
                <c:pt idx="1904">
                  <c:v>0.70726884457192596</c:v>
                </c:pt>
                <c:pt idx="1905">
                  <c:v>0.72455932254384037</c:v>
                </c:pt>
                <c:pt idx="1906">
                  <c:v>-0.87989170890632284</c:v>
                </c:pt>
                <c:pt idx="1907">
                  <c:v>-0.79623023349851507</c:v>
                </c:pt>
                <c:pt idx="1908">
                  <c:v>-0.41081015277992594</c:v>
                </c:pt>
                <c:pt idx="1909">
                  <c:v>-0.11284600878320157</c:v>
                </c:pt>
                <c:pt idx="1910">
                  <c:v>-0.77439629165998736</c:v>
                </c:pt>
                <c:pt idx="1911">
                  <c:v>0.13676908379367481</c:v>
                </c:pt>
                <c:pt idx="1912">
                  <c:v>0.88090217767065337</c:v>
                </c:pt>
                <c:pt idx="1913">
                  <c:v>-0.29837740227964377</c:v>
                </c:pt>
                <c:pt idx="1914">
                  <c:v>-0.22327393897236888</c:v>
                </c:pt>
                <c:pt idx="1915">
                  <c:v>0.31643963758920773</c:v>
                </c:pt>
                <c:pt idx="1916">
                  <c:v>-0.47108139450346137</c:v>
                </c:pt>
                <c:pt idx="1917">
                  <c:v>-0.14436006494106948</c:v>
                </c:pt>
                <c:pt idx="1918">
                  <c:v>-0.77824159705854445</c:v>
                </c:pt>
                <c:pt idx="1919">
                  <c:v>-7.6005005101975415E-2</c:v>
                </c:pt>
                <c:pt idx="1920">
                  <c:v>0.44705297055036586</c:v>
                </c:pt>
                <c:pt idx="1921">
                  <c:v>0.84445023332831248</c:v>
                </c:pt>
                <c:pt idx="1922">
                  <c:v>3.6030647553735411E-2</c:v>
                </c:pt>
                <c:pt idx="1923">
                  <c:v>4.5218262698599318E-3</c:v>
                </c:pt>
                <c:pt idx="1924">
                  <c:v>0.29015891464973254</c:v>
                </c:pt>
                <c:pt idx="1925">
                  <c:v>-0.8039842078648024</c:v>
                </c:pt>
                <c:pt idx="1926">
                  <c:v>0.23525715119486981</c:v>
                </c:pt>
                <c:pt idx="1927">
                  <c:v>0.60598612790516115</c:v>
                </c:pt>
                <c:pt idx="1928">
                  <c:v>-0.49831058945095386</c:v>
                </c:pt>
                <c:pt idx="1929">
                  <c:v>-0.94305467657122022</c:v>
                </c:pt>
                <c:pt idx="1930">
                  <c:v>-0.23340784320524674</c:v>
                </c:pt>
                <c:pt idx="1931">
                  <c:v>-0.33334974986007826</c:v>
                </c:pt>
                <c:pt idx="1932">
                  <c:v>-0.87354512526381578</c:v>
                </c:pt>
                <c:pt idx="1933">
                  <c:v>-0.80052813276494306</c:v>
                </c:pt>
                <c:pt idx="1934">
                  <c:v>-0.25227227195316082</c:v>
                </c:pt>
                <c:pt idx="1935">
                  <c:v>-1.2170244918988181E-2</c:v>
                </c:pt>
                <c:pt idx="1936">
                  <c:v>2.6483494827535536E-2</c:v>
                </c:pt>
                <c:pt idx="1937">
                  <c:v>0.97353426482413352</c:v>
                </c:pt>
                <c:pt idx="1938">
                  <c:v>-0.91597212406956807</c:v>
                </c:pt>
                <c:pt idx="1939">
                  <c:v>-0.69781677441888068</c:v>
                </c:pt>
                <c:pt idx="1940">
                  <c:v>-0.45491340764381727</c:v>
                </c:pt>
                <c:pt idx="1941">
                  <c:v>-0.37009711125686051</c:v>
                </c:pt>
                <c:pt idx="1942">
                  <c:v>-0.20627749732045136</c:v>
                </c:pt>
                <c:pt idx="1943">
                  <c:v>0.17769021187130635</c:v>
                </c:pt>
                <c:pt idx="1944">
                  <c:v>-0.59444851173098268</c:v>
                </c:pt>
                <c:pt idx="1945">
                  <c:v>-0.20767156834945025</c:v>
                </c:pt>
                <c:pt idx="1946">
                  <c:v>0.5000064563853297</c:v>
                </c:pt>
                <c:pt idx="1947">
                  <c:v>-0.57784947688075006</c:v>
                </c:pt>
                <c:pt idx="1948">
                  <c:v>-0.38361320432353474</c:v>
                </c:pt>
                <c:pt idx="1949">
                  <c:v>-7.7189593330810963E-2</c:v>
                </c:pt>
                <c:pt idx="1950">
                  <c:v>-0.48451728318860521</c:v>
                </c:pt>
                <c:pt idx="1951">
                  <c:v>0.20257404336059745</c:v>
                </c:pt>
                <c:pt idx="1952">
                  <c:v>-0.73266083324793085</c:v>
                </c:pt>
                <c:pt idx="1953">
                  <c:v>-0.4635101836104753</c:v>
                </c:pt>
                <c:pt idx="1954">
                  <c:v>-0.46485565441966903</c:v>
                </c:pt>
                <c:pt idx="1955">
                  <c:v>3.2364316907811067E-2</c:v>
                </c:pt>
                <c:pt idx="1956">
                  <c:v>-0.39689399689440502</c:v>
                </c:pt>
                <c:pt idx="1957">
                  <c:v>0.19416442356621683</c:v>
                </c:pt>
                <c:pt idx="1958">
                  <c:v>0.90420461519149642</c:v>
                </c:pt>
                <c:pt idx="1959">
                  <c:v>4.8351072592807187E-2</c:v>
                </c:pt>
                <c:pt idx="1960">
                  <c:v>0.61240423074781147</c:v>
                </c:pt>
                <c:pt idx="1961">
                  <c:v>-0.22624859587189539</c:v>
                </c:pt>
                <c:pt idx="1962">
                  <c:v>0.25353202969491301</c:v>
                </c:pt>
                <c:pt idx="1963">
                  <c:v>0.8453346407383342</c:v>
                </c:pt>
                <c:pt idx="1964">
                  <c:v>-0.9296337785974691</c:v>
                </c:pt>
                <c:pt idx="1965">
                  <c:v>-0.65001775511250703</c:v>
                </c:pt>
                <c:pt idx="1966">
                  <c:v>-0.59791953781578411</c:v>
                </c:pt>
                <c:pt idx="1967">
                  <c:v>-0.13155587991977885</c:v>
                </c:pt>
                <c:pt idx="1968">
                  <c:v>6.3483168086082925E-2</c:v>
                </c:pt>
                <c:pt idx="1969">
                  <c:v>0.47194839774805158</c:v>
                </c:pt>
                <c:pt idx="1970">
                  <c:v>-0.59078481383943149</c:v>
                </c:pt>
                <c:pt idx="1971">
                  <c:v>-0.86603649554997475</c:v>
                </c:pt>
                <c:pt idx="1972">
                  <c:v>-0.35025161600038368</c:v>
                </c:pt>
                <c:pt idx="1973">
                  <c:v>-3.1163663555655502E-2</c:v>
                </c:pt>
                <c:pt idx="1974">
                  <c:v>-0.4082651471976213</c:v>
                </c:pt>
                <c:pt idx="1975">
                  <c:v>7.9414651250426946E-2</c:v>
                </c:pt>
                <c:pt idx="1976">
                  <c:v>0.12086368659122793</c:v>
                </c:pt>
                <c:pt idx="1977">
                  <c:v>0.17011426139830282</c:v>
                </c:pt>
                <c:pt idx="1978">
                  <c:v>0.16192156626266679</c:v>
                </c:pt>
                <c:pt idx="1979">
                  <c:v>0.56712971140710622</c:v>
                </c:pt>
                <c:pt idx="1980">
                  <c:v>2.8694068202448596E-2</c:v>
                </c:pt>
                <c:pt idx="1981">
                  <c:v>0.67484918752616796</c:v>
                </c:pt>
                <c:pt idx="1982">
                  <c:v>-0.40565632752082181</c:v>
                </c:pt>
                <c:pt idx="1983">
                  <c:v>5.6216402766724849E-2</c:v>
                </c:pt>
                <c:pt idx="1984">
                  <c:v>-0.71961731846990173</c:v>
                </c:pt>
                <c:pt idx="1985">
                  <c:v>-0.26686162374324301</c:v>
                </c:pt>
                <c:pt idx="1986">
                  <c:v>0.65448341529449905</c:v>
                </c:pt>
                <c:pt idx="1987">
                  <c:v>-0.27164796824938897</c:v>
                </c:pt>
                <c:pt idx="1988">
                  <c:v>0</c:v>
                </c:pt>
                <c:pt idx="1989">
                  <c:v>-0.45859728846065656</c:v>
                </c:pt>
                <c:pt idx="1990">
                  <c:v>-0.13175803859364352</c:v>
                </c:pt>
                <c:pt idx="1991">
                  <c:v>0</c:v>
                </c:pt>
                <c:pt idx="1992">
                  <c:v>0.21616803774005217</c:v>
                </c:pt>
                <c:pt idx="1993">
                  <c:v>0.77289147685825554</c:v>
                </c:pt>
                <c:pt idx="1994">
                  <c:v>0.77444370769064541</c:v>
                </c:pt>
                <c:pt idx="1995">
                  <c:v>-0.9381363097380564</c:v>
                </c:pt>
                <c:pt idx="1996">
                  <c:v>0.99382772140386211</c:v>
                </c:pt>
                <c:pt idx="1997">
                  <c:v>-7.8492583363252474E-2</c:v>
                </c:pt>
                <c:pt idx="1998">
                  <c:v>0.30386372684619489</c:v>
                </c:pt>
                <c:pt idx="1999">
                  <c:v>-0.88695348734140667</c:v>
                </c:pt>
                <c:pt idx="2000">
                  <c:v>0.47208456822375638</c:v>
                </c:pt>
                <c:pt idx="2001">
                  <c:v>-0.44530898230246702</c:v>
                </c:pt>
                <c:pt idx="2002">
                  <c:v>-0.44279138078495672</c:v>
                </c:pt>
                <c:pt idx="2003">
                  <c:v>0.16145400828349113</c:v>
                </c:pt>
                <c:pt idx="2004">
                  <c:v>0.50086339242017519</c:v>
                </c:pt>
                <c:pt idx="2005">
                  <c:v>0.65493374084298872</c:v>
                </c:pt>
                <c:pt idx="2006">
                  <c:v>0.88754931068502929</c:v>
                </c:pt>
                <c:pt idx="2007">
                  <c:v>5.6748368062982731E-2</c:v>
                </c:pt>
                <c:pt idx="2008">
                  <c:v>-0.42912361816631245</c:v>
                </c:pt>
                <c:pt idx="2009">
                  <c:v>-0.44885454794654811</c:v>
                </c:pt>
                <c:pt idx="2010">
                  <c:v>0.23936562107751627</c:v>
                </c:pt>
                <c:pt idx="2011">
                  <c:v>0.62898736387885967</c:v>
                </c:pt>
                <c:pt idx="2012">
                  <c:v>6.8989114224413312E-2</c:v>
                </c:pt>
                <c:pt idx="2013">
                  <c:v>-0.45233594803706195</c:v>
                </c:pt>
                <c:pt idx="2014">
                  <c:v>1.0384068684662249E-3</c:v>
                </c:pt>
                <c:pt idx="2015">
                  <c:v>0.30232675525972363</c:v>
                </c:pt>
                <c:pt idx="2016">
                  <c:v>-0.69542278258619084</c:v>
                </c:pt>
                <c:pt idx="2017">
                  <c:v>-0.67534627418910387</c:v>
                </c:pt>
                <c:pt idx="2018">
                  <c:v>-0.84112425599277885</c:v>
                </c:pt>
                <c:pt idx="2019">
                  <c:v>0.23140779451632829</c:v>
                </c:pt>
                <c:pt idx="2020">
                  <c:v>-8.8225335849857964E-2</c:v>
                </c:pt>
                <c:pt idx="2021">
                  <c:v>0.77021701560387512</c:v>
                </c:pt>
                <c:pt idx="2022">
                  <c:v>-0.60035469095259952</c:v>
                </c:pt>
                <c:pt idx="2023">
                  <c:v>-0.65938046970982367</c:v>
                </c:pt>
                <c:pt idx="2024">
                  <c:v>-0.50045152333473952</c:v>
                </c:pt>
                <c:pt idx="2025">
                  <c:v>0.13267824104651083</c:v>
                </c:pt>
                <c:pt idx="2026">
                  <c:v>-0.1424865651325295</c:v>
                </c:pt>
                <c:pt idx="2027">
                  <c:v>0.11418052314024105</c:v>
                </c:pt>
                <c:pt idx="2028">
                  <c:v>-0.22262817383704189</c:v>
                </c:pt>
                <c:pt idx="2029">
                  <c:v>-0.51129759730027036</c:v>
                </c:pt>
                <c:pt idx="2030">
                  <c:v>-0.30063176445708739</c:v>
                </c:pt>
                <c:pt idx="2031">
                  <c:v>0</c:v>
                </c:pt>
                <c:pt idx="2032">
                  <c:v>-0.19328293802664293</c:v>
                </c:pt>
                <c:pt idx="2033">
                  <c:v>0.93780364142884554</c:v>
                </c:pt>
                <c:pt idx="2034">
                  <c:v>-0.32068935546002281</c:v>
                </c:pt>
                <c:pt idx="2035">
                  <c:v>-0.16084401106178756</c:v>
                </c:pt>
                <c:pt idx="2036">
                  <c:v>-0.49042959749061665</c:v>
                </c:pt>
                <c:pt idx="2037">
                  <c:v>-0.43074927181997447</c:v>
                </c:pt>
                <c:pt idx="2038">
                  <c:v>-0.19454158976209038</c:v>
                </c:pt>
                <c:pt idx="2039">
                  <c:v>-8.1896566086968811E-2</c:v>
                </c:pt>
                <c:pt idx="2040">
                  <c:v>-4.5974503897109852E-2</c:v>
                </c:pt>
                <c:pt idx="2041">
                  <c:v>0.16470955628829742</c:v>
                </c:pt>
                <c:pt idx="2042">
                  <c:v>-0.82855181091296171</c:v>
                </c:pt>
                <c:pt idx="2043">
                  <c:v>0.90654616881681194</c:v>
                </c:pt>
                <c:pt idx="2044">
                  <c:v>-0.60798177898676242</c:v>
                </c:pt>
                <c:pt idx="2045">
                  <c:v>0.24810226470835581</c:v>
                </c:pt>
                <c:pt idx="2046">
                  <c:v>-0.31591202502450227</c:v>
                </c:pt>
                <c:pt idx="2047">
                  <c:v>-0.3584659964338619</c:v>
                </c:pt>
                <c:pt idx="2048">
                  <c:v>0</c:v>
                </c:pt>
                <c:pt idx="2049">
                  <c:v>-0.41442376630903904</c:v>
                </c:pt>
                <c:pt idx="2050">
                  <c:v>0.42984529652599512</c:v>
                </c:pt>
                <c:pt idx="2051">
                  <c:v>0</c:v>
                </c:pt>
                <c:pt idx="2052">
                  <c:v>-0.15359268864490469</c:v>
                </c:pt>
                <c:pt idx="2053">
                  <c:v>-3.6192245508165855E-2</c:v>
                </c:pt>
                <c:pt idx="2054">
                  <c:v>-0.90035314183280124</c:v>
                </c:pt>
                <c:pt idx="2055">
                  <c:v>-0.5868788625553244</c:v>
                </c:pt>
                <c:pt idx="2056">
                  <c:v>-0.12653946443965744</c:v>
                </c:pt>
                <c:pt idx="2057">
                  <c:v>0.55938468238647276</c:v>
                </c:pt>
                <c:pt idx="2058">
                  <c:v>-0.41431008677092157</c:v>
                </c:pt>
                <c:pt idx="2059">
                  <c:v>8.3287334880165931E-2</c:v>
                </c:pt>
                <c:pt idx="2060">
                  <c:v>-0.13616516561866632</c:v>
                </c:pt>
                <c:pt idx="2061">
                  <c:v>-0.16653000868741269</c:v>
                </c:pt>
                <c:pt idx="2062">
                  <c:v>-0.72377624816425568</c:v>
                </c:pt>
                <c:pt idx="2063">
                  <c:v>0.5513786136796599</c:v>
                </c:pt>
                <c:pt idx="2064">
                  <c:v>-0.14096014786031227</c:v>
                </c:pt>
                <c:pt idx="2065">
                  <c:v>0.6660501366089161</c:v>
                </c:pt>
                <c:pt idx="2066">
                  <c:v>-0.90528732242221577</c:v>
                </c:pt>
                <c:pt idx="2067">
                  <c:v>-0.61669044271319018</c:v>
                </c:pt>
                <c:pt idx="2068">
                  <c:v>-0.69842041068740313</c:v>
                </c:pt>
                <c:pt idx="2069">
                  <c:v>0.42294771076747084</c:v>
                </c:pt>
                <c:pt idx="2070">
                  <c:v>-0.53408128957718404</c:v>
                </c:pt>
                <c:pt idx="2071">
                  <c:v>0.2063846990592843</c:v>
                </c:pt>
                <c:pt idx="2072">
                  <c:v>0.20872563472910005</c:v>
                </c:pt>
                <c:pt idx="2073">
                  <c:v>-0.89010640993855461</c:v>
                </c:pt>
                <c:pt idx="2074">
                  <c:v>-0.71549229486343791</c:v>
                </c:pt>
                <c:pt idx="2075">
                  <c:v>0.32993302845817685</c:v>
                </c:pt>
                <c:pt idx="2076">
                  <c:v>-0.94136526340705895</c:v>
                </c:pt>
                <c:pt idx="2077">
                  <c:v>-0.27439527847542156</c:v>
                </c:pt>
                <c:pt idx="2078">
                  <c:v>-0.58456261992897962</c:v>
                </c:pt>
                <c:pt idx="2079">
                  <c:v>-2.8333920167937992E-2</c:v>
                </c:pt>
                <c:pt idx="2080">
                  <c:v>-0.19920117216290148</c:v>
                </c:pt>
                <c:pt idx="2081">
                  <c:v>0.12201938476675457</c:v>
                </c:pt>
                <c:pt idx="2082">
                  <c:v>-0.88117797039628321</c:v>
                </c:pt>
                <c:pt idx="2083">
                  <c:v>-0.70075724654438887</c:v>
                </c:pt>
                <c:pt idx="2084">
                  <c:v>2.6972963472984102E-2</c:v>
                </c:pt>
                <c:pt idx="2085">
                  <c:v>-2.9096271267890328E-2</c:v>
                </c:pt>
                <c:pt idx="2086">
                  <c:v>-0.90399638303949659</c:v>
                </c:pt>
                <c:pt idx="2087">
                  <c:v>-0.84860135071657339</c:v>
                </c:pt>
                <c:pt idx="2088">
                  <c:v>-0.2760101080239149</c:v>
                </c:pt>
                <c:pt idx="2089">
                  <c:v>0.16780852323406792</c:v>
                </c:pt>
                <c:pt idx="2090">
                  <c:v>0.49082020077145005</c:v>
                </c:pt>
                <c:pt idx="2091">
                  <c:v>0.56852808758302864</c:v>
                </c:pt>
                <c:pt idx="2092">
                  <c:v>-0.88705290676526238</c:v>
                </c:pt>
                <c:pt idx="2093">
                  <c:v>-0.46320858858167041</c:v>
                </c:pt>
                <c:pt idx="2094">
                  <c:v>0.86974135504479289</c:v>
                </c:pt>
                <c:pt idx="2095">
                  <c:v>1.2394174223673166E-2</c:v>
                </c:pt>
                <c:pt idx="2096">
                  <c:v>0.7119754215261167</c:v>
                </c:pt>
                <c:pt idx="2097">
                  <c:v>0.49874673603524339</c:v>
                </c:pt>
                <c:pt idx="2098">
                  <c:v>-0.91745660320725009</c:v>
                </c:pt>
                <c:pt idx="2099">
                  <c:v>0.79704487352937403</c:v>
                </c:pt>
                <c:pt idx="2100">
                  <c:v>-0.23476467726820502</c:v>
                </c:pt>
                <c:pt idx="2101">
                  <c:v>0.43367946563961374</c:v>
                </c:pt>
                <c:pt idx="2102">
                  <c:v>-0.29974697599474198</c:v>
                </c:pt>
                <c:pt idx="2103">
                  <c:v>-6.6956772131859417E-3</c:v>
                </c:pt>
                <c:pt idx="2104">
                  <c:v>0.16196825222813671</c:v>
                </c:pt>
                <c:pt idx="2105">
                  <c:v>0.4924046655333626</c:v>
                </c:pt>
                <c:pt idx="2106">
                  <c:v>-0.35303861301084905</c:v>
                </c:pt>
                <c:pt idx="2107">
                  <c:v>-0.18433465919509043</c:v>
                </c:pt>
                <c:pt idx="2108">
                  <c:v>0.97680915373421395</c:v>
                </c:pt>
                <c:pt idx="2109">
                  <c:v>-0.26399764985003871</c:v>
                </c:pt>
                <c:pt idx="2110">
                  <c:v>0.3715779925081964</c:v>
                </c:pt>
                <c:pt idx="2111">
                  <c:v>-0.6920656612767182</c:v>
                </c:pt>
                <c:pt idx="2112">
                  <c:v>-0.15637837362035747</c:v>
                </c:pt>
                <c:pt idx="2113">
                  <c:v>0</c:v>
                </c:pt>
                <c:pt idx="2114">
                  <c:v>-0.40901770363252249</c:v>
                </c:pt>
                <c:pt idx="2115">
                  <c:v>-3.114378385943084E-2</c:v>
                </c:pt>
                <c:pt idx="2116">
                  <c:v>-0.58305525232345157</c:v>
                </c:pt>
                <c:pt idx="2117">
                  <c:v>-7.7530922167469971E-2</c:v>
                </c:pt>
                <c:pt idx="2118">
                  <c:v>-0.56917769007886021</c:v>
                </c:pt>
                <c:pt idx="2119">
                  <c:v>0</c:v>
                </c:pt>
                <c:pt idx="2120">
                  <c:v>2.9649042673528938E-2</c:v>
                </c:pt>
                <c:pt idx="2121">
                  <c:v>0.3724974372140572</c:v>
                </c:pt>
                <c:pt idx="2122">
                  <c:v>0.7976866467858722</c:v>
                </c:pt>
                <c:pt idx="2123">
                  <c:v>0.66837170587381745</c:v>
                </c:pt>
                <c:pt idx="2124">
                  <c:v>-3.0793994177448863E-2</c:v>
                </c:pt>
                <c:pt idx="2125">
                  <c:v>-0.49579217732073305</c:v>
                </c:pt>
                <c:pt idx="2126">
                  <c:v>-0.84073861031907893</c:v>
                </c:pt>
                <c:pt idx="2127">
                  <c:v>-0.1413538673083195</c:v>
                </c:pt>
                <c:pt idx="2128">
                  <c:v>2.9250078539171841E-2</c:v>
                </c:pt>
                <c:pt idx="2129">
                  <c:v>0.90398293432429211</c:v>
                </c:pt>
                <c:pt idx="2130">
                  <c:v>-0.59920157523730111</c:v>
                </c:pt>
                <c:pt idx="2131">
                  <c:v>-0.69907826739816359</c:v>
                </c:pt>
                <c:pt idx="2132">
                  <c:v>6.8226500298070356E-2</c:v>
                </c:pt>
                <c:pt idx="2133">
                  <c:v>0</c:v>
                </c:pt>
                <c:pt idx="2134">
                  <c:v>-6.1202052077510231E-3</c:v>
                </c:pt>
                <c:pt idx="2135">
                  <c:v>-7.3650606741954588E-2</c:v>
                </c:pt>
                <c:pt idx="2136">
                  <c:v>-0.41893353289200463</c:v>
                </c:pt>
                <c:pt idx="2137">
                  <c:v>0.66676721219325652</c:v>
                </c:pt>
                <c:pt idx="2138">
                  <c:v>0.33112392058456669</c:v>
                </c:pt>
                <c:pt idx="2139">
                  <c:v>0.67800410791612897</c:v>
                </c:pt>
                <c:pt idx="2140">
                  <c:v>-8.2140262977173223E-2</c:v>
                </c:pt>
                <c:pt idx="2141">
                  <c:v>0.17521819088971935</c:v>
                </c:pt>
                <c:pt idx="2142">
                  <c:v>-0.15308465234089083</c:v>
                </c:pt>
                <c:pt idx="2143">
                  <c:v>-7.3930495013347711E-3</c:v>
                </c:pt>
                <c:pt idx="2144">
                  <c:v>-0.426362855445651</c:v>
                </c:pt>
                <c:pt idx="2145">
                  <c:v>0.23270146889572879</c:v>
                </c:pt>
                <c:pt idx="2146">
                  <c:v>0.33395588118823827</c:v>
                </c:pt>
                <c:pt idx="2147">
                  <c:v>-0.52822964360056224</c:v>
                </c:pt>
                <c:pt idx="2148">
                  <c:v>-0.30925433482338649</c:v>
                </c:pt>
                <c:pt idx="2149">
                  <c:v>0.69276600700679947</c:v>
                </c:pt>
                <c:pt idx="2150">
                  <c:v>0</c:v>
                </c:pt>
                <c:pt idx="2151">
                  <c:v>0.71439737176492346</c:v>
                </c:pt>
                <c:pt idx="2152">
                  <c:v>-0.93241329605650791</c:v>
                </c:pt>
                <c:pt idx="2153">
                  <c:v>0.65386456150143046</c:v>
                </c:pt>
                <c:pt idx="2154">
                  <c:v>7.5999702849796333E-2</c:v>
                </c:pt>
                <c:pt idx="2155">
                  <c:v>-5.2699433897019053E-2</c:v>
                </c:pt>
                <c:pt idx="2156">
                  <c:v>0.13906499849586945</c:v>
                </c:pt>
                <c:pt idx="2157">
                  <c:v>0.11718960625746593</c:v>
                </c:pt>
                <c:pt idx="2158">
                  <c:v>0.23407533955380433</c:v>
                </c:pt>
                <c:pt idx="2159">
                  <c:v>-0.86937126152276667</c:v>
                </c:pt>
                <c:pt idx="2160">
                  <c:v>-0.36251362284811484</c:v>
                </c:pt>
                <c:pt idx="2161">
                  <c:v>-0.21296424532734179</c:v>
                </c:pt>
                <c:pt idx="2162">
                  <c:v>-9.2629133103350157E-3</c:v>
                </c:pt>
                <c:pt idx="2163">
                  <c:v>0.57813599040194752</c:v>
                </c:pt>
                <c:pt idx="2164">
                  <c:v>-0.55712344335380504</c:v>
                </c:pt>
                <c:pt idx="2165">
                  <c:v>6.7105999393284349E-2</c:v>
                </c:pt>
                <c:pt idx="2166">
                  <c:v>-0.75789848463016662</c:v>
                </c:pt>
                <c:pt idx="2167">
                  <c:v>-0.50784590011804276</c:v>
                </c:pt>
                <c:pt idx="2168">
                  <c:v>-0.11135747366397845</c:v>
                </c:pt>
                <c:pt idx="2169">
                  <c:v>-0.10728966352251042</c:v>
                </c:pt>
                <c:pt idx="2170">
                  <c:v>0.17693015577128304</c:v>
                </c:pt>
                <c:pt idx="2171">
                  <c:v>-8.5580103009386357E-2</c:v>
                </c:pt>
                <c:pt idx="2172">
                  <c:v>-0.62620425456554674</c:v>
                </c:pt>
                <c:pt idx="2173">
                  <c:v>-0.8003967640028663</c:v>
                </c:pt>
                <c:pt idx="2174">
                  <c:v>-0.59261138507888522</c:v>
                </c:pt>
                <c:pt idx="2175">
                  <c:v>0.63394417591279884</c:v>
                </c:pt>
                <c:pt idx="2176">
                  <c:v>-0.24184791479726755</c:v>
                </c:pt>
                <c:pt idx="2177">
                  <c:v>-0.56277737890271451</c:v>
                </c:pt>
                <c:pt idx="2178">
                  <c:v>-0.14768475684759921</c:v>
                </c:pt>
                <c:pt idx="2179">
                  <c:v>-0.79396652777932974</c:v>
                </c:pt>
                <c:pt idx="2180">
                  <c:v>0.21582405389096793</c:v>
                </c:pt>
                <c:pt idx="2181">
                  <c:v>0.8059391233198524</c:v>
                </c:pt>
                <c:pt idx="2182">
                  <c:v>-0.91948372104686948</c:v>
                </c:pt>
                <c:pt idx="2183">
                  <c:v>0</c:v>
                </c:pt>
                <c:pt idx="2184">
                  <c:v>-0.34989804381891942</c:v>
                </c:pt>
                <c:pt idx="2185">
                  <c:v>8.5326178057825497E-2</c:v>
                </c:pt>
                <c:pt idx="2186">
                  <c:v>-0.42007152566865996</c:v>
                </c:pt>
                <c:pt idx="2187">
                  <c:v>0.25727558324158167</c:v>
                </c:pt>
                <c:pt idx="2188">
                  <c:v>0.62359280330606526</c:v>
                </c:pt>
                <c:pt idx="2189">
                  <c:v>0.15856670110479995</c:v>
                </c:pt>
                <c:pt idx="2190">
                  <c:v>-4.7443580016323761E-2</c:v>
                </c:pt>
                <c:pt idx="2191">
                  <c:v>0</c:v>
                </c:pt>
                <c:pt idx="2192">
                  <c:v>-0.406494240039667</c:v>
                </c:pt>
                <c:pt idx="2193">
                  <c:v>0.22246612437123589</c:v>
                </c:pt>
                <c:pt idx="2194">
                  <c:v>-0.90747113782523436</c:v>
                </c:pt>
                <c:pt idx="2195">
                  <c:v>-1.7220725924005476E-2</c:v>
                </c:pt>
                <c:pt idx="2196">
                  <c:v>0.19924708569356614</c:v>
                </c:pt>
                <c:pt idx="2197">
                  <c:v>-0.26115792159622586</c:v>
                </c:pt>
                <c:pt idx="2198">
                  <c:v>0.37804121898980159</c:v>
                </c:pt>
                <c:pt idx="2199">
                  <c:v>0.39310781764278441</c:v>
                </c:pt>
                <c:pt idx="2200">
                  <c:v>-0.66916732956249381</c:v>
                </c:pt>
                <c:pt idx="2201">
                  <c:v>-0.70881757073219187</c:v>
                </c:pt>
                <c:pt idx="2202">
                  <c:v>-0.85640640303720295</c:v>
                </c:pt>
                <c:pt idx="2203">
                  <c:v>-0.56527648406352227</c:v>
                </c:pt>
                <c:pt idx="2204">
                  <c:v>0.2048564261626267</c:v>
                </c:pt>
                <c:pt idx="2205">
                  <c:v>-0.21231305548801555</c:v>
                </c:pt>
                <c:pt idx="2206">
                  <c:v>-0.21661271461160936</c:v>
                </c:pt>
                <c:pt idx="2207">
                  <c:v>-0.42786934843058322</c:v>
                </c:pt>
                <c:pt idx="2208">
                  <c:v>-0.29979072075040192</c:v>
                </c:pt>
                <c:pt idx="2209">
                  <c:v>-0.55874527503648197</c:v>
                </c:pt>
                <c:pt idx="2210">
                  <c:v>-0.51904156396709999</c:v>
                </c:pt>
                <c:pt idx="2211">
                  <c:v>-0.26048874360704688</c:v>
                </c:pt>
                <c:pt idx="2212">
                  <c:v>0.64273425958337005</c:v>
                </c:pt>
                <c:pt idx="2213">
                  <c:v>0.81287797200429768</c:v>
                </c:pt>
                <c:pt idx="2214">
                  <c:v>-0.20445164576831829</c:v>
                </c:pt>
                <c:pt idx="2215">
                  <c:v>0.34733179512645596</c:v>
                </c:pt>
                <c:pt idx="2216">
                  <c:v>0.43370447392902711</c:v>
                </c:pt>
                <c:pt idx="2217">
                  <c:v>0.63348393369902978</c:v>
                </c:pt>
                <c:pt idx="2218">
                  <c:v>0.33126540992683884</c:v>
                </c:pt>
                <c:pt idx="2219">
                  <c:v>0.96133508447441174</c:v>
                </c:pt>
                <c:pt idx="2220">
                  <c:v>-0.16408023596483542</c:v>
                </c:pt>
                <c:pt idx="2221">
                  <c:v>-0.14651587956276349</c:v>
                </c:pt>
                <c:pt idx="2222">
                  <c:v>-0.9515851816579628</c:v>
                </c:pt>
                <c:pt idx="2223">
                  <c:v>0.94356462672431995</c:v>
                </c:pt>
                <c:pt idx="2224">
                  <c:v>-0.51742286214708866</c:v>
                </c:pt>
                <c:pt idx="2225">
                  <c:v>-0.34210349053917177</c:v>
                </c:pt>
                <c:pt idx="2226">
                  <c:v>0.38487998155114239</c:v>
                </c:pt>
                <c:pt idx="2227">
                  <c:v>-0.20787055363199902</c:v>
                </c:pt>
                <c:pt idx="2228">
                  <c:v>0.95808831232041014</c:v>
                </c:pt>
                <c:pt idx="2229">
                  <c:v>-0.71545927953824284</c:v>
                </c:pt>
                <c:pt idx="2230">
                  <c:v>0.13020966119246044</c:v>
                </c:pt>
                <c:pt idx="2231">
                  <c:v>-0.75055763197361303</c:v>
                </c:pt>
                <c:pt idx="2232">
                  <c:v>-0.1200183086946969</c:v>
                </c:pt>
                <c:pt idx="2233">
                  <c:v>-0.56882531707851369</c:v>
                </c:pt>
                <c:pt idx="2234">
                  <c:v>-0.65116942545892287</c:v>
                </c:pt>
                <c:pt idx="2235">
                  <c:v>-0.45788448865336895</c:v>
                </c:pt>
                <c:pt idx="2236">
                  <c:v>-0.43910560645843033</c:v>
                </c:pt>
                <c:pt idx="2237">
                  <c:v>5.1319651284325439E-2</c:v>
                </c:pt>
                <c:pt idx="2238">
                  <c:v>7.2276684934246688E-2</c:v>
                </c:pt>
                <c:pt idx="2239">
                  <c:v>-6.1466682040810385E-2</c:v>
                </c:pt>
                <c:pt idx="2240">
                  <c:v>-0.83180690713717131</c:v>
                </c:pt>
                <c:pt idx="2241">
                  <c:v>-0.61623354271268127</c:v>
                </c:pt>
                <c:pt idx="2242">
                  <c:v>-0.39445018329793785</c:v>
                </c:pt>
                <c:pt idx="2243">
                  <c:v>0.64248552285756322</c:v>
                </c:pt>
                <c:pt idx="2244">
                  <c:v>0.47242680735857029</c:v>
                </c:pt>
                <c:pt idx="2245">
                  <c:v>-0.62240801461533779</c:v>
                </c:pt>
                <c:pt idx="2246">
                  <c:v>0.39961208560842187</c:v>
                </c:pt>
                <c:pt idx="2247">
                  <c:v>-0.45207775568870584</c:v>
                </c:pt>
                <c:pt idx="2248">
                  <c:v>0.17468357505390175</c:v>
                </c:pt>
                <c:pt idx="2249">
                  <c:v>-0.47678414949476594</c:v>
                </c:pt>
                <c:pt idx="2250">
                  <c:v>0.23921377880969577</c:v>
                </c:pt>
                <c:pt idx="2251">
                  <c:v>-0.1407862479411178</c:v>
                </c:pt>
                <c:pt idx="2252">
                  <c:v>0.23005858024656883</c:v>
                </c:pt>
                <c:pt idx="2253">
                  <c:v>0.63717432876010627</c:v>
                </c:pt>
                <c:pt idx="2254">
                  <c:v>-0.5359405977197369</c:v>
                </c:pt>
                <c:pt idx="2255">
                  <c:v>-0.3076557883765374</c:v>
                </c:pt>
                <c:pt idx="2256">
                  <c:v>-1.4773112096144084E-2</c:v>
                </c:pt>
                <c:pt idx="2257">
                  <c:v>0.93191704321226709</c:v>
                </c:pt>
                <c:pt idx="2258">
                  <c:v>-8.344938618594254E-2</c:v>
                </c:pt>
                <c:pt idx="2259">
                  <c:v>0</c:v>
                </c:pt>
                <c:pt idx="2260">
                  <c:v>0</c:v>
                </c:pt>
                <c:pt idx="2261">
                  <c:v>-0.74412976746806203</c:v>
                </c:pt>
                <c:pt idx="2262">
                  <c:v>0.20653707701696772</c:v>
                </c:pt>
                <c:pt idx="2263">
                  <c:v>0.76740743925862043</c:v>
                </c:pt>
                <c:pt idx="2264">
                  <c:v>0.30606051785041116</c:v>
                </c:pt>
                <c:pt idx="2265">
                  <c:v>0.68453641580443447</c:v>
                </c:pt>
                <c:pt idx="2266">
                  <c:v>0</c:v>
                </c:pt>
                <c:pt idx="2267">
                  <c:v>0.31871561850171354</c:v>
                </c:pt>
                <c:pt idx="2268">
                  <c:v>-0.5895206897316706</c:v>
                </c:pt>
                <c:pt idx="2269">
                  <c:v>-0.48330421246211314</c:v>
                </c:pt>
                <c:pt idx="2270">
                  <c:v>0</c:v>
                </c:pt>
                <c:pt idx="2271">
                  <c:v>3.208741672308818E-2</c:v>
                </c:pt>
                <c:pt idx="2272">
                  <c:v>-9.7206579864688294E-2</c:v>
                </c:pt>
                <c:pt idx="2273">
                  <c:v>-8.2481095639732244E-2</c:v>
                </c:pt>
                <c:pt idx="2274">
                  <c:v>-0.82947405045358857</c:v>
                </c:pt>
                <c:pt idx="2275">
                  <c:v>-0.35031655398306644</c:v>
                </c:pt>
                <c:pt idx="2276">
                  <c:v>7.3875913297124729E-2</c:v>
                </c:pt>
                <c:pt idx="2277">
                  <c:v>0.48637848700255271</c:v>
                </c:pt>
                <c:pt idx="2278">
                  <c:v>-0.12201046520807093</c:v>
                </c:pt>
                <c:pt idx="2279">
                  <c:v>-0.11016553137844445</c:v>
                </c:pt>
                <c:pt idx="2280">
                  <c:v>-0.62981710068075314</c:v>
                </c:pt>
                <c:pt idx="2281">
                  <c:v>0.13558013545588932</c:v>
                </c:pt>
                <c:pt idx="2282">
                  <c:v>0.92102127549057711</c:v>
                </c:pt>
                <c:pt idx="2283">
                  <c:v>4.4883252134056993E-2</c:v>
                </c:pt>
                <c:pt idx="2284">
                  <c:v>-0.79981227405915001</c:v>
                </c:pt>
                <c:pt idx="2285">
                  <c:v>0.54250499211946024</c:v>
                </c:pt>
                <c:pt idx="2286">
                  <c:v>-0.33364905106721948</c:v>
                </c:pt>
                <c:pt idx="2287">
                  <c:v>0.85057974692651073</c:v>
                </c:pt>
                <c:pt idx="2288">
                  <c:v>-0.83779247721229688</c:v>
                </c:pt>
                <c:pt idx="2289">
                  <c:v>1.1659590200822948E-2</c:v>
                </c:pt>
                <c:pt idx="2290">
                  <c:v>0.82639223295851405</c:v>
                </c:pt>
                <c:pt idx="2291">
                  <c:v>-0.51470533282954789</c:v>
                </c:pt>
                <c:pt idx="2292">
                  <c:v>6.278937298679875E-2</c:v>
                </c:pt>
                <c:pt idx="2293">
                  <c:v>0.17768253829206065</c:v>
                </c:pt>
                <c:pt idx="2294">
                  <c:v>-0.85743856367918858</c:v>
                </c:pt>
                <c:pt idx="2295">
                  <c:v>-0.89651546722431819</c:v>
                </c:pt>
                <c:pt idx="2296">
                  <c:v>0.49924182597971362</c:v>
                </c:pt>
                <c:pt idx="2297">
                  <c:v>-0.69834452078996145</c:v>
                </c:pt>
                <c:pt idx="2298">
                  <c:v>-0.94921344781635897</c:v>
                </c:pt>
                <c:pt idx="2299">
                  <c:v>-0.72008319127196962</c:v>
                </c:pt>
                <c:pt idx="2300">
                  <c:v>-0.30688122077797536</c:v>
                </c:pt>
                <c:pt idx="2301">
                  <c:v>-9.567454487625757E-3</c:v>
                </c:pt>
                <c:pt idx="2302">
                  <c:v>0.14865562872057228</c:v>
                </c:pt>
                <c:pt idx="2303">
                  <c:v>0.86604754569206499</c:v>
                </c:pt>
                <c:pt idx="2304">
                  <c:v>-0.55729666657727406</c:v>
                </c:pt>
                <c:pt idx="2305">
                  <c:v>-0.48000686135912651</c:v>
                </c:pt>
                <c:pt idx="2306">
                  <c:v>-0.47555100037170478</c:v>
                </c:pt>
                <c:pt idx="2307">
                  <c:v>-0.42537376358160434</c:v>
                </c:pt>
                <c:pt idx="2308">
                  <c:v>-0.33306087500257897</c:v>
                </c:pt>
                <c:pt idx="2309">
                  <c:v>-0.33113750748683979</c:v>
                </c:pt>
                <c:pt idx="2310">
                  <c:v>-8.0515083568771892E-2</c:v>
                </c:pt>
                <c:pt idx="2311">
                  <c:v>-0.30748276873571934</c:v>
                </c:pt>
                <c:pt idx="2312">
                  <c:v>-9.9904183927193899E-2</c:v>
                </c:pt>
                <c:pt idx="2313">
                  <c:v>-0.82263798033359514</c:v>
                </c:pt>
                <c:pt idx="2314">
                  <c:v>-0.70673177523680497</c:v>
                </c:pt>
                <c:pt idx="2315">
                  <c:v>-0.88848193563684219</c:v>
                </c:pt>
                <c:pt idx="2316">
                  <c:v>-0.52882495087155512</c:v>
                </c:pt>
                <c:pt idx="2317">
                  <c:v>0.83355453346905339</c:v>
                </c:pt>
                <c:pt idx="2318">
                  <c:v>-7.4096918312586649E-2</c:v>
                </c:pt>
                <c:pt idx="2319">
                  <c:v>0.10772591112557363</c:v>
                </c:pt>
                <c:pt idx="2320">
                  <c:v>0.43163769703065558</c:v>
                </c:pt>
                <c:pt idx="2321">
                  <c:v>0.14959627359325287</c:v>
                </c:pt>
                <c:pt idx="2322">
                  <c:v>-0.94467170379517484</c:v>
                </c:pt>
                <c:pt idx="2323">
                  <c:v>-0.71342819504639654</c:v>
                </c:pt>
                <c:pt idx="2324">
                  <c:v>5.2487587966971526E-2</c:v>
                </c:pt>
                <c:pt idx="2325">
                  <c:v>0.21118817814237989</c:v>
                </c:pt>
                <c:pt idx="2326">
                  <c:v>8.2608602728920788E-2</c:v>
                </c:pt>
                <c:pt idx="2327">
                  <c:v>-0.17300205292005574</c:v>
                </c:pt>
                <c:pt idx="2328">
                  <c:v>-0.74937026097775861</c:v>
                </c:pt>
                <c:pt idx="2329">
                  <c:v>-0.44471603625822814</c:v>
                </c:pt>
                <c:pt idx="2330">
                  <c:v>-7.7543613039110809E-2</c:v>
                </c:pt>
                <c:pt idx="2331">
                  <c:v>-0.45358251376176995</c:v>
                </c:pt>
                <c:pt idx="2332">
                  <c:v>0.1503827248297821</c:v>
                </c:pt>
                <c:pt idx="2333">
                  <c:v>-0.78237185013681299</c:v>
                </c:pt>
                <c:pt idx="2334">
                  <c:v>-0.31138216429838983</c:v>
                </c:pt>
                <c:pt idx="2335">
                  <c:v>0.3362980471324637</c:v>
                </c:pt>
                <c:pt idx="2336">
                  <c:v>0.34672745272800598</c:v>
                </c:pt>
                <c:pt idx="2337">
                  <c:v>0.75383442621532248</c:v>
                </c:pt>
                <c:pt idx="2338">
                  <c:v>0.78321714129912978</c:v>
                </c:pt>
                <c:pt idx="2339">
                  <c:v>8.6382956926728899E-2</c:v>
                </c:pt>
                <c:pt idx="2340">
                  <c:v>-0.36901151980777869</c:v>
                </c:pt>
                <c:pt idx="2341">
                  <c:v>-0.71141923927659301</c:v>
                </c:pt>
                <c:pt idx="2342">
                  <c:v>0.40556173514178057</c:v>
                </c:pt>
                <c:pt idx="2343">
                  <c:v>-3.8815367777599995E-2</c:v>
                </c:pt>
                <c:pt idx="2344">
                  <c:v>-0.83291002100192335</c:v>
                </c:pt>
                <c:pt idx="2345">
                  <c:v>0.56994187219113901</c:v>
                </c:pt>
                <c:pt idx="2346">
                  <c:v>0.13466951354341386</c:v>
                </c:pt>
                <c:pt idx="2347">
                  <c:v>-0.49727571460476994</c:v>
                </c:pt>
                <c:pt idx="2348">
                  <c:v>-0.20475655683830213</c:v>
                </c:pt>
                <c:pt idx="2349">
                  <c:v>-0.19904734493809564</c:v>
                </c:pt>
                <c:pt idx="2350">
                  <c:v>-0.11218012021089932</c:v>
                </c:pt>
                <c:pt idx="2351">
                  <c:v>-0.48040687200394683</c:v>
                </c:pt>
                <c:pt idx="2352">
                  <c:v>-0.15024599713797768</c:v>
                </c:pt>
                <c:pt idx="2353">
                  <c:v>0.33357217125440169</c:v>
                </c:pt>
                <c:pt idx="2354">
                  <c:v>-0.89826384101814671</c:v>
                </c:pt>
                <c:pt idx="2355">
                  <c:v>0.91466260258422449</c:v>
                </c:pt>
                <c:pt idx="2356">
                  <c:v>-0.27548353997150127</c:v>
                </c:pt>
                <c:pt idx="2357">
                  <c:v>0.20116329459447871</c:v>
                </c:pt>
                <c:pt idx="2358">
                  <c:v>-6.3018804225613428E-2</c:v>
                </c:pt>
                <c:pt idx="2359">
                  <c:v>0.29088892391894622</c:v>
                </c:pt>
                <c:pt idx="2360">
                  <c:v>1.6565552887138169E-2</c:v>
                </c:pt>
                <c:pt idx="2361">
                  <c:v>0.67324330749574657</c:v>
                </c:pt>
                <c:pt idx="2362">
                  <c:v>0.72773788125434802</c:v>
                </c:pt>
                <c:pt idx="2363">
                  <c:v>0.12223586780803483</c:v>
                </c:pt>
                <c:pt idx="2364">
                  <c:v>0.46960477905908221</c:v>
                </c:pt>
                <c:pt idx="2365">
                  <c:v>-0.18928226564808809</c:v>
                </c:pt>
                <c:pt idx="2366">
                  <c:v>-0.1630261994663981</c:v>
                </c:pt>
                <c:pt idx="2367">
                  <c:v>0.50485979009447723</c:v>
                </c:pt>
                <c:pt idx="2368">
                  <c:v>-0.22211433426454058</c:v>
                </c:pt>
                <c:pt idx="2369">
                  <c:v>-0.14376018781312611</c:v>
                </c:pt>
                <c:pt idx="2370">
                  <c:v>0.36709063645683909</c:v>
                </c:pt>
                <c:pt idx="2371">
                  <c:v>-0.80842508050477391</c:v>
                </c:pt>
                <c:pt idx="2372">
                  <c:v>-0.47776554996613724</c:v>
                </c:pt>
                <c:pt idx="2373">
                  <c:v>-0.53411863573650431</c:v>
                </c:pt>
                <c:pt idx="2374">
                  <c:v>-0.41645371374212614</c:v>
                </c:pt>
                <c:pt idx="2375">
                  <c:v>-0.57676895027226505</c:v>
                </c:pt>
                <c:pt idx="2376">
                  <c:v>-0.34025864349360718</c:v>
                </c:pt>
                <c:pt idx="2377">
                  <c:v>0</c:v>
                </c:pt>
                <c:pt idx="2378">
                  <c:v>-0.58467795463937344</c:v>
                </c:pt>
                <c:pt idx="2379">
                  <c:v>0</c:v>
                </c:pt>
                <c:pt idx="2380">
                  <c:v>-0.10631127764382843</c:v>
                </c:pt>
                <c:pt idx="2381">
                  <c:v>0.83963667731281211</c:v>
                </c:pt>
                <c:pt idx="2382">
                  <c:v>-0.28908301487795046</c:v>
                </c:pt>
                <c:pt idx="2383">
                  <c:v>-0.18444572741481322</c:v>
                </c:pt>
                <c:pt idx="2384">
                  <c:v>0.8745648552582217</c:v>
                </c:pt>
                <c:pt idx="2385">
                  <c:v>0.9434070490965617</c:v>
                </c:pt>
                <c:pt idx="2386">
                  <c:v>0.38185636035081499</c:v>
                </c:pt>
                <c:pt idx="2387">
                  <c:v>-0.39835939964443517</c:v>
                </c:pt>
                <c:pt idx="2388">
                  <c:v>0.29779803976282976</c:v>
                </c:pt>
                <c:pt idx="2389">
                  <c:v>0.68902717458814522</c:v>
                </c:pt>
                <c:pt idx="2390">
                  <c:v>0.53509959031455723</c:v>
                </c:pt>
                <c:pt idx="2391">
                  <c:v>-0.25155008192502692</c:v>
                </c:pt>
                <c:pt idx="2392">
                  <c:v>-0.68431091014004763</c:v>
                </c:pt>
                <c:pt idx="2393">
                  <c:v>-0.44732224439572971</c:v>
                </c:pt>
                <c:pt idx="2394">
                  <c:v>-0.9073814285204207</c:v>
                </c:pt>
                <c:pt idx="2395">
                  <c:v>0</c:v>
                </c:pt>
                <c:pt idx="2396">
                  <c:v>0</c:v>
                </c:pt>
                <c:pt idx="2397">
                  <c:v>-0.46044288338942868</c:v>
                </c:pt>
                <c:pt idx="2398">
                  <c:v>0.19703599418692522</c:v>
                </c:pt>
                <c:pt idx="2399">
                  <c:v>0.48104411603266839</c:v>
                </c:pt>
                <c:pt idx="2400">
                  <c:v>-0.5874555647490074</c:v>
                </c:pt>
                <c:pt idx="2401">
                  <c:v>-0.90519576194531859</c:v>
                </c:pt>
                <c:pt idx="2402">
                  <c:v>0.92746588962634169</c:v>
                </c:pt>
                <c:pt idx="2403">
                  <c:v>-0.73427598949140016</c:v>
                </c:pt>
                <c:pt idx="2404">
                  <c:v>-0.69859455537357018</c:v>
                </c:pt>
                <c:pt idx="2405">
                  <c:v>-0.57986848265474833</c:v>
                </c:pt>
                <c:pt idx="2406">
                  <c:v>-2.15857526090119E-2</c:v>
                </c:pt>
                <c:pt idx="2407">
                  <c:v>0.81097916792330293</c:v>
                </c:pt>
                <c:pt idx="2408">
                  <c:v>0.88334265893148567</c:v>
                </c:pt>
                <c:pt idx="2409">
                  <c:v>-0.67789910818772414</c:v>
                </c:pt>
                <c:pt idx="2410">
                  <c:v>-0.63862497312607747</c:v>
                </c:pt>
                <c:pt idx="2411">
                  <c:v>0</c:v>
                </c:pt>
                <c:pt idx="2412">
                  <c:v>-0.45245763382967497</c:v>
                </c:pt>
                <c:pt idx="2413">
                  <c:v>-0.78121608674349186</c:v>
                </c:pt>
                <c:pt idx="2414">
                  <c:v>-0.56726439674337725</c:v>
                </c:pt>
                <c:pt idx="2415">
                  <c:v>-0.31985405438730302</c:v>
                </c:pt>
                <c:pt idx="2416">
                  <c:v>0.63813822380898044</c:v>
                </c:pt>
                <c:pt idx="2417">
                  <c:v>0.26791889718228085</c:v>
                </c:pt>
                <c:pt idx="2418">
                  <c:v>-3.6317700905398403E-2</c:v>
                </c:pt>
                <c:pt idx="2419">
                  <c:v>0.28024157904380093</c:v>
                </c:pt>
                <c:pt idx="2420">
                  <c:v>0.67253381998114414</c:v>
                </c:pt>
                <c:pt idx="2421">
                  <c:v>-0.22565249107445901</c:v>
                </c:pt>
                <c:pt idx="2422">
                  <c:v>0.69076490211755925</c:v>
                </c:pt>
                <c:pt idx="2423">
                  <c:v>1.6531412547655298E-2</c:v>
                </c:pt>
                <c:pt idx="2424">
                  <c:v>0.33283450048781688</c:v>
                </c:pt>
                <c:pt idx="2425">
                  <c:v>0.55863403259041888</c:v>
                </c:pt>
                <c:pt idx="2426">
                  <c:v>0.85424600945198959</c:v>
                </c:pt>
                <c:pt idx="2427">
                  <c:v>-0.68948804464389923</c:v>
                </c:pt>
                <c:pt idx="2428">
                  <c:v>0.43136138342009861</c:v>
                </c:pt>
                <c:pt idx="2429">
                  <c:v>-0.49982546642704645</c:v>
                </c:pt>
                <c:pt idx="2430">
                  <c:v>-0.2336782615517761</c:v>
                </c:pt>
                <c:pt idx="2431">
                  <c:v>-1.5748268868045498E-3</c:v>
                </c:pt>
                <c:pt idx="2432">
                  <c:v>0</c:v>
                </c:pt>
                <c:pt idx="2433">
                  <c:v>0.46806518561585975</c:v>
                </c:pt>
                <c:pt idx="2434">
                  <c:v>-0.74323855348276435</c:v>
                </c:pt>
                <c:pt idx="2435">
                  <c:v>0.7557767067418808</c:v>
                </c:pt>
                <c:pt idx="2436">
                  <c:v>-0.26714216809602509</c:v>
                </c:pt>
                <c:pt idx="2437">
                  <c:v>-0.48065324768304629</c:v>
                </c:pt>
                <c:pt idx="2438">
                  <c:v>-0.70782584671166648</c:v>
                </c:pt>
                <c:pt idx="2439">
                  <c:v>0.2104015493089649</c:v>
                </c:pt>
                <c:pt idx="2440">
                  <c:v>-7.5789235965983276E-2</c:v>
                </c:pt>
                <c:pt idx="2441">
                  <c:v>0.17540221715669588</c:v>
                </c:pt>
                <c:pt idx="2442">
                  <c:v>0.29933324096611674</c:v>
                </c:pt>
                <c:pt idx="2443">
                  <c:v>0.86922831331192119</c:v>
                </c:pt>
                <c:pt idx="2444">
                  <c:v>-0.7884798629612757</c:v>
                </c:pt>
                <c:pt idx="2445">
                  <c:v>-0.28282055360300318</c:v>
                </c:pt>
                <c:pt idx="2446">
                  <c:v>-0.82218523820425937</c:v>
                </c:pt>
                <c:pt idx="2447">
                  <c:v>0.28337051002910923</c:v>
                </c:pt>
                <c:pt idx="2448">
                  <c:v>-0.22355606553469048</c:v>
                </c:pt>
                <c:pt idx="2449">
                  <c:v>0.1531810877217456</c:v>
                </c:pt>
                <c:pt idx="2450">
                  <c:v>-9.1844375241888265E-2</c:v>
                </c:pt>
                <c:pt idx="2451">
                  <c:v>0.15563295012988498</c:v>
                </c:pt>
                <c:pt idx="2452">
                  <c:v>0.29186893224820942</c:v>
                </c:pt>
                <c:pt idx="2453">
                  <c:v>-4.9384240805829872E-4</c:v>
                </c:pt>
                <c:pt idx="2454">
                  <c:v>0.68019985950287409</c:v>
                </c:pt>
                <c:pt idx="2455">
                  <c:v>-0.2143282780474064</c:v>
                </c:pt>
                <c:pt idx="2456">
                  <c:v>0.46389931385314581</c:v>
                </c:pt>
                <c:pt idx="2457">
                  <c:v>0.53711447572920235</c:v>
                </c:pt>
                <c:pt idx="2458">
                  <c:v>-0.34510334308133406</c:v>
                </c:pt>
                <c:pt idx="2459">
                  <c:v>-0.764475632961232</c:v>
                </c:pt>
                <c:pt idx="2460">
                  <c:v>0.2572392528957278</c:v>
                </c:pt>
                <c:pt idx="2461">
                  <c:v>-0.81756467945893452</c:v>
                </c:pt>
                <c:pt idx="2462">
                  <c:v>0.18859598621233006</c:v>
                </c:pt>
                <c:pt idx="2463">
                  <c:v>0.56900747459985679</c:v>
                </c:pt>
                <c:pt idx="2464">
                  <c:v>0.62609891992136468</c:v>
                </c:pt>
                <c:pt idx="2465">
                  <c:v>-0.75334471148706228</c:v>
                </c:pt>
                <c:pt idx="2466">
                  <c:v>-0.63881623423828671</c:v>
                </c:pt>
                <c:pt idx="2467">
                  <c:v>-0.11011763271651469</c:v>
                </c:pt>
                <c:pt idx="2468">
                  <c:v>-0.47421063620384174</c:v>
                </c:pt>
                <c:pt idx="2469">
                  <c:v>-0.1115864923117994</c:v>
                </c:pt>
                <c:pt idx="2470">
                  <c:v>0.20436304872748787</c:v>
                </c:pt>
                <c:pt idx="2471">
                  <c:v>-4.3901759275243354E-2</c:v>
                </c:pt>
                <c:pt idx="2472">
                  <c:v>0.25812402454963201</c:v>
                </c:pt>
                <c:pt idx="2473">
                  <c:v>-0.51262410353149457</c:v>
                </c:pt>
                <c:pt idx="2474">
                  <c:v>0.1585033989774696</c:v>
                </c:pt>
                <c:pt idx="2475">
                  <c:v>0.22841171341956995</c:v>
                </c:pt>
                <c:pt idx="2476">
                  <c:v>0.32305454255796401</c:v>
                </c:pt>
                <c:pt idx="2477">
                  <c:v>0.20786042875528946</c:v>
                </c:pt>
                <c:pt idx="2478">
                  <c:v>0.27835037332706042</c:v>
                </c:pt>
                <c:pt idx="2479">
                  <c:v>-0.52624716537249216</c:v>
                </c:pt>
                <c:pt idx="2480">
                  <c:v>-0.25393337310309505</c:v>
                </c:pt>
                <c:pt idx="2481">
                  <c:v>-0.38818101791854198</c:v>
                </c:pt>
                <c:pt idx="2482">
                  <c:v>0.63075344654814103</c:v>
                </c:pt>
                <c:pt idx="2483">
                  <c:v>0.96108886911175362</c:v>
                </c:pt>
                <c:pt idx="2484">
                  <c:v>-0.46332587111175932</c:v>
                </c:pt>
                <c:pt idx="2485">
                  <c:v>-0.15333337580721015</c:v>
                </c:pt>
                <c:pt idx="2486">
                  <c:v>0.24741597146561736</c:v>
                </c:pt>
                <c:pt idx="2487">
                  <c:v>0.59834758864488624</c:v>
                </c:pt>
                <c:pt idx="2488">
                  <c:v>0.24566915254046337</c:v>
                </c:pt>
                <c:pt idx="2489">
                  <c:v>0.47450882200156724</c:v>
                </c:pt>
                <c:pt idx="2490">
                  <c:v>-0.58256743489879836</c:v>
                </c:pt>
                <c:pt idx="2491">
                  <c:v>-0.53992420628151849</c:v>
                </c:pt>
                <c:pt idx="2492">
                  <c:v>-7.3208125563735439E-3</c:v>
                </c:pt>
                <c:pt idx="2493">
                  <c:v>0.4593892942532441</c:v>
                </c:pt>
                <c:pt idx="2494">
                  <c:v>-0.13569492476784031</c:v>
                </c:pt>
                <c:pt idx="2495">
                  <c:v>0.3918326043139756</c:v>
                </c:pt>
                <c:pt idx="2496">
                  <c:v>-0.45149486664504607</c:v>
                </c:pt>
                <c:pt idx="2497">
                  <c:v>8.2232197532581652E-2</c:v>
                </c:pt>
                <c:pt idx="2498">
                  <c:v>0.41549412766281651</c:v>
                </c:pt>
                <c:pt idx="2499">
                  <c:v>-0.26100519851887466</c:v>
                </c:pt>
                <c:pt idx="2500">
                  <c:v>0.46968889861422153</c:v>
                </c:pt>
                <c:pt idx="2501">
                  <c:v>0.89535631263884785</c:v>
                </c:pt>
                <c:pt idx="2502">
                  <c:v>4.6697970391612109E-2</c:v>
                </c:pt>
                <c:pt idx="2503">
                  <c:v>-0.20727997784063723</c:v>
                </c:pt>
                <c:pt idx="2504">
                  <c:v>-0.75772090810095127</c:v>
                </c:pt>
                <c:pt idx="2505">
                  <c:v>-0.33668376042345077</c:v>
                </c:pt>
                <c:pt idx="2506">
                  <c:v>8.1010251363005992E-2</c:v>
                </c:pt>
                <c:pt idx="2507">
                  <c:v>0.32388788718247991</c:v>
                </c:pt>
                <c:pt idx="2508">
                  <c:v>-0.91390858633923122</c:v>
                </c:pt>
                <c:pt idx="2509">
                  <c:v>-0.34088751203804418</c:v>
                </c:pt>
                <c:pt idx="2510">
                  <c:v>-0.36937587241374059</c:v>
                </c:pt>
                <c:pt idx="2511">
                  <c:v>-0.25786907273753912</c:v>
                </c:pt>
                <c:pt idx="2512">
                  <c:v>-0.10355794382423901</c:v>
                </c:pt>
                <c:pt idx="2513">
                  <c:v>-0.89165088811569471</c:v>
                </c:pt>
                <c:pt idx="2514">
                  <c:v>3.3504052993883322E-2</c:v>
                </c:pt>
                <c:pt idx="2515">
                  <c:v>0.2766817863238914</c:v>
                </c:pt>
                <c:pt idx="2516">
                  <c:v>0</c:v>
                </c:pt>
                <c:pt idx="2517">
                  <c:v>0.34134088284706504</c:v>
                </c:pt>
                <c:pt idx="2518">
                  <c:v>-0.15725820400555349</c:v>
                </c:pt>
                <c:pt idx="2519">
                  <c:v>0.67889902657671319</c:v>
                </c:pt>
                <c:pt idx="2520">
                  <c:v>0.79201633873318467</c:v>
                </c:pt>
                <c:pt idx="2521">
                  <c:v>0.10191742680092358</c:v>
                </c:pt>
                <c:pt idx="2522">
                  <c:v>-0.15674130160346375</c:v>
                </c:pt>
                <c:pt idx="2523">
                  <c:v>6.4850805752769969E-2</c:v>
                </c:pt>
                <c:pt idx="2524">
                  <c:v>-0.86917864679167012</c:v>
                </c:pt>
                <c:pt idx="2525">
                  <c:v>0.25192086848816714</c:v>
                </c:pt>
                <c:pt idx="2526">
                  <c:v>-0.72765998517756858</c:v>
                </c:pt>
                <c:pt idx="2527">
                  <c:v>-0.60057613861771675</c:v>
                </c:pt>
                <c:pt idx="2528">
                  <c:v>-0.81775011235308004</c:v>
                </c:pt>
                <c:pt idx="2529">
                  <c:v>-0.85058027149903559</c:v>
                </c:pt>
                <c:pt idx="2530">
                  <c:v>-0.4909066757136899</c:v>
                </c:pt>
                <c:pt idx="2531">
                  <c:v>0.72532139034449328</c:v>
                </c:pt>
                <c:pt idx="2532">
                  <c:v>0.79466967440126335</c:v>
                </c:pt>
                <c:pt idx="2533">
                  <c:v>-0.66596160865267862</c:v>
                </c:pt>
                <c:pt idx="2534">
                  <c:v>-0.36682190022541455</c:v>
                </c:pt>
                <c:pt idx="2535">
                  <c:v>-5.3678370568066548E-2</c:v>
                </c:pt>
                <c:pt idx="2536">
                  <c:v>0.27639450450700426</c:v>
                </c:pt>
                <c:pt idx="2537">
                  <c:v>0</c:v>
                </c:pt>
                <c:pt idx="2538">
                  <c:v>0.80030956136057352</c:v>
                </c:pt>
                <c:pt idx="2539">
                  <c:v>-0.57150931761587254</c:v>
                </c:pt>
                <c:pt idx="2540">
                  <c:v>-1.7298911905596192E-2</c:v>
                </c:pt>
                <c:pt idx="2541">
                  <c:v>0.24426823740021519</c:v>
                </c:pt>
                <c:pt idx="2542">
                  <c:v>-0.18630597383929823</c:v>
                </c:pt>
                <c:pt idx="2543">
                  <c:v>-0.67698161718895866</c:v>
                </c:pt>
                <c:pt idx="2544">
                  <c:v>-0.82207084302394207</c:v>
                </c:pt>
                <c:pt idx="2545">
                  <c:v>-0.26421666713384306</c:v>
                </c:pt>
                <c:pt idx="2546">
                  <c:v>-0.18589889016363459</c:v>
                </c:pt>
                <c:pt idx="2547">
                  <c:v>0.30807943525571452</c:v>
                </c:pt>
                <c:pt idx="2548">
                  <c:v>-9.9530177860981964E-2</c:v>
                </c:pt>
                <c:pt idx="2549">
                  <c:v>0</c:v>
                </c:pt>
                <c:pt idx="2550">
                  <c:v>-0.27114883012971597</c:v>
                </c:pt>
                <c:pt idx="2551">
                  <c:v>0.25580180003397829</c:v>
                </c:pt>
                <c:pt idx="2552">
                  <c:v>-0.19474570841064573</c:v>
                </c:pt>
                <c:pt idx="2553">
                  <c:v>-4.3618204825563028E-2</c:v>
                </c:pt>
                <c:pt idx="2554">
                  <c:v>-8.2535036452655114E-2</c:v>
                </c:pt>
                <c:pt idx="2555">
                  <c:v>1.1072102869142416E-2</c:v>
                </c:pt>
                <c:pt idx="2556">
                  <c:v>0.10368049962436628</c:v>
                </c:pt>
                <c:pt idx="2557">
                  <c:v>-0.79715650291187246</c:v>
                </c:pt>
                <c:pt idx="2558">
                  <c:v>0.20605881685601515</c:v>
                </c:pt>
                <c:pt idx="2559">
                  <c:v>0</c:v>
                </c:pt>
                <c:pt idx="2560">
                  <c:v>-0.61388568275289046</c:v>
                </c:pt>
                <c:pt idx="2561">
                  <c:v>0.6922266270246582</c:v>
                </c:pt>
                <c:pt idx="2562">
                  <c:v>-0.92889556803420337</c:v>
                </c:pt>
                <c:pt idx="2563">
                  <c:v>-0.92685001305052406</c:v>
                </c:pt>
                <c:pt idx="2564">
                  <c:v>-0.34403536947693431</c:v>
                </c:pt>
                <c:pt idx="2565">
                  <c:v>-0.28160604818208285</c:v>
                </c:pt>
                <c:pt idx="2566">
                  <c:v>-7.8736536427224627E-2</c:v>
                </c:pt>
                <c:pt idx="2567">
                  <c:v>-0.6690310939118983</c:v>
                </c:pt>
                <c:pt idx="2568">
                  <c:v>-0.24600613355988088</c:v>
                </c:pt>
                <c:pt idx="2569">
                  <c:v>-0.15767685769253814</c:v>
                </c:pt>
                <c:pt idx="2570">
                  <c:v>0.46729577009597306</c:v>
                </c:pt>
                <c:pt idx="2571">
                  <c:v>0.79133625424174814</c:v>
                </c:pt>
                <c:pt idx="2572">
                  <c:v>0.32207748904768674</c:v>
                </c:pt>
                <c:pt idx="2573">
                  <c:v>0.84974045279114996</c:v>
                </c:pt>
                <c:pt idx="2574">
                  <c:v>-0.2167101199318702</c:v>
                </c:pt>
                <c:pt idx="2575">
                  <c:v>0.33147073570362778</c:v>
                </c:pt>
                <c:pt idx="2576">
                  <c:v>-0.3580645379547559</c:v>
                </c:pt>
                <c:pt idx="2577">
                  <c:v>-0.24947806388173818</c:v>
                </c:pt>
                <c:pt idx="2578">
                  <c:v>0.50489909136906308</c:v>
                </c:pt>
                <c:pt idx="2579">
                  <c:v>-0.28910551843158294</c:v>
                </c:pt>
                <c:pt idx="2580">
                  <c:v>-0.56223125649454742</c:v>
                </c:pt>
                <c:pt idx="2581">
                  <c:v>-0.18623819496222307</c:v>
                </c:pt>
                <c:pt idx="2582">
                  <c:v>0.39565588379705335</c:v>
                </c:pt>
                <c:pt idx="2583">
                  <c:v>0.62882687303600437</c:v>
                </c:pt>
                <c:pt idx="2584">
                  <c:v>-0.71713335787596266</c:v>
                </c:pt>
                <c:pt idx="2585">
                  <c:v>-0.10764326213594998</c:v>
                </c:pt>
                <c:pt idx="2586">
                  <c:v>2.4906472920841098E-3</c:v>
                </c:pt>
                <c:pt idx="2587">
                  <c:v>-0.82495476416604219</c:v>
                </c:pt>
                <c:pt idx="2588">
                  <c:v>-0.755367410528755</c:v>
                </c:pt>
                <c:pt idx="2589">
                  <c:v>5.9906772927959637E-2</c:v>
                </c:pt>
                <c:pt idx="2590">
                  <c:v>-0.66990281554548536</c:v>
                </c:pt>
                <c:pt idx="2591">
                  <c:v>0</c:v>
                </c:pt>
                <c:pt idx="2592">
                  <c:v>0.29785585315763519</c:v>
                </c:pt>
                <c:pt idx="2593">
                  <c:v>-0.60097172270351973</c:v>
                </c:pt>
                <c:pt idx="2594">
                  <c:v>0.12856351787023163</c:v>
                </c:pt>
                <c:pt idx="2595">
                  <c:v>0.66003521211769678</c:v>
                </c:pt>
                <c:pt idx="2596">
                  <c:v>0.8848376957100007</c:v>
                </c:pt>
                <c:pt idx="2597">
                  <c:v>0.39401096737688418</c:v>
                </c:pt>
                <c:pt idx="2598">
                  <c:v>0.48511980923573578</c:v>
                </c:pt>
                <c:pt idx="2599">
                  <c:v>-0.13902986988437543</c:v>
                </c:pt>
                <c:pt idx="2600">
                  <c:v>-0.64649693255208562</c:v>
                </c:pt>
                <c:pt idx="2601">
                  <c:v>-5.2982510015730906E-2</c:v>
                </c:pt>
                <c:pt idx="2602">
                  <c:v>-0.14626304402926801</c:v>
                </c:pt>
                <c:pt idx="2603">
                  <c:v>5.699266246140202E-2</c:v>
                </c:pt>
                <c:pt idx="2604">
                  <c:v>-3.0697209928092564E-3</c:v>
                </c:pt>
                <c:pt idx="2605">
                  <c:v>0.38760950661439225</c:v>
                </c:pt>
                <c:pt idx="2606">
                  <c:v>0.65288582042393672</c:v>
                </c:pt>
                <c:pt idx="2607">
                  <c:v>-0.32146488501467535</c:v>
                </c:pt>
                <c:pt idx="2608">
                  <c:v>0.37370864139696186</c:v>
                </c:pt>
                <c:pt idx="2609">
                  <c:v>0.83071966460187108</c:v>
                </c:pt>
                <c:pt idx="2610">
                  <c:v>0.15413901934802468</c:v>
                </c:pt>
                <c:pt idx="2611">
                  <c:v>-0.12843479951557615</c:v>
                </c:pt>
                <c:pt idx="2612">
                  <c:v>0</c:v>
                </c:pt>
                <c:pt idx="2613">
                  <c:v>0.62526676896371625</c:v>
                </c:pt>
                <c:pt idx="2614">
                  <c:v>0.73687651364475582</c:v>
                </c:pt>
                <c:pt idx="2615">
                  <c:v>0.12927349709480412</c:v>
                </c:pt>
                <c:pt idx="2616">
                  <c:v>-0.1817630478414731</c:v>
                </c:pt>
                <c:pt idx="2617">
                  <c:v>-0.36993226858562667</c:v>
                </c:pt>
                <c:pt idx="2618">
                  <c:v>-0.1617396448796436</c:v>
                </c:pt>
                <c:pt idx="2619">
                  <c:v>-0.15951081757989866</c:v>
                </c:pt>
                <c:pt idx="2620">
                  <c:v>-0.43630993935873874</c:v>
                </c:pt>
                <c:pt idx="2621">
                  <c:v>0.19854115423533994</c:v>
                </c:pt>
                <c:pt idx="2622">
                  <c:v>-0.21718964392391416</c:v>
                </c:pt>
                <c:pt idx="2623">
                  <c:v>0</c:v>
                </c:pt>
                <c:pt idx="2624">
                  <c:v>-0.38957985734470429</c:v>
                </c:pt>
                <c:pt idx="2625">
                  <c:v>-0.18974888775048249</c:v>
                </c:pt>
                <c:pt idx="2626">
                  <c:v>-0.80861213819706734</c:v>
                </c:pt>
                <c:pt idx="2627">
                  <c:v>-0.59593377815611381</c:v>
                </c:pt>
                <c:pt idx="2628">
                  <c:v>4.142438329978175E-2</c:v>
                </c:pt>
                <c:pt idx="2629">
                  <c:v>-0.51453657025529798</c:v>
                </c:pt>
                <c:pt idx="2630">
                  <c:v>0.19145452897855741</c:v>
                </c:pt>
                <c:pt idx="2631">
                  <c:v>0.29572105394196568</c:v>
                </c:pt>
                <c:pt idx="2632">
                  <c:v>-9.0435655224141001E-2</c:v>
                </c:pt>
                <c:pt idx="2633">
                  <c:v>-0.79842283725468599</c:v>
                </c:pt>
                <c:pt idx="2634">
                  <c:v>0</c:v>
                </c:pt>
                <c:pt idx="2635">
                  <c:v>8.5607425990659958E-2</c:v>
                </c:pt>
                <c:pt idx="2636">
                  <c:v>-0.48931776458935478</c:v>
                </c:pt>
                <c:pt idx="2637">
                  <c:v>-0.18284761590202944</c:v>
                </c:pt>
                <c:pt idx="2638">
                  <c:v>0.21528785807370707</c:v>
                </c:pt>
                <c:pt idx="2639">
                  <c:v>-0.17270705746563481</c:v>
                </c:pt>
                <c:pt idx="2640">
                  <c:v>0.86587080469715672</c:v>
                </c:pt>
                <c:pt idx="2641">
                  <c:v>-1.7947189869710462E-2</c:v>
                </c:pt>
                <c:pt idx="2642">
                  <c:v>0.82238044320961645</c:v>
                </c:pt>
                <c:pt idx="2643">
                  <c:v>-0.86771422451232672</c:v>
                </c:pt>
                <c:pt idx="2644">
                  <c:v>-0.16305465175418205</c:v>
                </c:pt>
                <c:pt idx="2645">
                  <c:v>0.38531786677756863</c:v>
                </c:pt>
                <c:pt idx="2646">
                  <c:v>0.19785933730318506</c:v>
                </c:pt>
                <c:pt idx="2647">
                  <c:v>7.173208411996615E-2</c:v>
                </c:pt>
                <c:pt idx="2648">
                  <c:v>-0.54977892776509196</c:v>
                </c:pt>
                <c:pt idx="2649">
                  <c:v>0.18046744028930525</c:v>
                </c:pt>
                <c:pt idx="2650">
                  <c:v>0.31358833834098326</c:v>
                </c:pt>
                <c:pt idx="2651">
                  <c:v>0.7025743690095051</c:v>
                </c:pt>
                <c:pt idx="2652">
                  <c:v>-0.37331127934517705</c:v>
                </c:pt>
                <c:pt idx="2653">
                  <c:v>-0.17348323986376074</c:v>
                </c:pt>
                <c:pt idx="2654">
                  <c:v>0.19984061927321778</c:v>
                </c:pt>
                <c:pt idx="2655">
                  <c:v>-0.91033963638780779</c:v>
                </c:pt>
                <c:pt idx="2656">
                  <c:v>-0.38304752754606675</c:v>
                </c:pt>
                <c:pt idx="2657">
                  <c:v>-0.16070451903405161</c:v>
                </c:pt>
                <c:pt idx="2658">
                  <c:v>-9.5462393011311444E-2</c:v>
                </c:pt>
                <c:pt idx="2659">
                  <c:v>-0.5723629615875272</c:v>
                </c:pt>
                <c:pt idx="2660">
                  <c:v>0.94208235149763531</c:v>
                </c:pt>
                <c:pt idx="2661">
                  <c:v>-0.36674628043744567</c:v>
                </c:pt>
                <c:pt idx="2662">
                  <c:v>-0.13807097239068944</c:v>
                </c:pt>
                <c:pt idx="2663">
                  <c:v>-2.3190710064087011E-3</c:v>
                </c:pt>
                <c:pt idx="2664">
                  <c:v>-0.76029750454833345</c:v>
                </c:pt>
                <c:pt idx="2665">
                  <c:v>6.0350837610004433E-2</c:v>
                </c:pt>
                <c:pt idx="2666">
                  <c:v>-0.12446595206228646</c:v>
                </c:pt>
                <c:pt idx="2667">
                  <c:v>0.24188540748991236</c:v>
                </c:pt>
                <c:pt idx="2668">
                  <c:v>0.63578296032411918</c:v>
                </c:pt>
                <c:pt idx="2669">
                  <c:v>0.73491472464289043</c:v>
                </c:pt>
                <c:pt idx="2670">
                  <c:v>0.59140354762529213</c:v>
                </c:pt>
                <c:pt idx="2671">
                  <c:v>-0.54330802200956041</c:v>
                </c:pt>
                <c:pt idx="2672">
                  <c:v>4.7379120337889102E-2</c:v>
                </c:pt>
                <c:pt idx="2673">
                  <c:v>-0.62473575453557284</c:v>
                </c:pt>
                <c:pt idx="2674">
                  <c:v>-0.27408931672376613</c:v>
                </c:pt>
                <c:pt idx="2675">
                  <c:v>-8.7323303738249518E-3</c:v>
                </c:pt>
                <c:pt idx="2676">
                  <c:v>-0.84539380211771453</c:v>
                </c:pt>
                <c:pt idx="2677">
                  <c:v>-9.1568823060097938E-3</c:v>
                </c:pt>
                <c:pt idx="2678">
                  <c:v>-0.14830860523376768</c:v>
                </c:pt>
                <c:pt idx="2679">
                  <c:v>-9.801205305748413E-3</c:v>
                </c:pt>
                <c:pt idx="2680">
                  <c:v>0.27696975711388622</c:v>
                </c:pt>
                <c:pt idx="2681">
                  <c:v>0</c:v>
                </c:pt>
                <c:pt idx="2682">
                  <c:v>0.50112255066784872</c:v>
                </c:pt>
                <c:pt idx="2683">
                  <c:v>-3.7155567057909962E-2</c:v>
                </c:pt>
                <c:pt idx="2684">
                  <c:v>-0.71833547646908125</c:v>
                </c:pt>
                <c:pt idx="2685">
                  <c:v>0.16672771964415797</c:v>
                </c:pt>
                <c:pt idx="2686">
                  <c:v>-0.30548217173227254</c:v>
                </c:pt>
                <c:pt idx="2687">
                  <c:v>-0.92400209542111356</c:v>
                </c:pt>
                <c:pt idx="2688">
                  <c:v>-0.90627250510931312</c:v>
                </c:pt>
                <c:pt idx="2689">
                  <c:v>-6.1908689995459225E-2</c:v>
                </c:pt>
                <c:pt idx="2690">
                  <c:v>0.31249041797087102</c:v>
                </c:pt>
                <c:pt idx="2691">
                  <c:v>0.69165830427896213</c:v>
                </c:pt>
                <c:pt idx="2692">
                  <c:v>-4.236622403497535E-2</c:v>
                </c:pt>
                <c:pt idx="2693">
                  <c:v>-0.78506989524742588</c:v>
                </c:pt>
                <c:pt idx="2694">
                  <c:v>-0.13879059612035069</c:v>
                </c:pt>
                <c:pt idx="2695">
                  <c:v>0.24615265485026144</c:v>
                </c:pt>
                <c:pt idx="2696">
                  <c:v>-0.61568605489306882</c:v>
                </c:pt>
                <c:pt idx="2697">
                  <c:v>-0.19706069556071126</c:v>
                </c:pt>
                <c:pt idx="2698">
                  <c:v>0.3251764322115947</c:v>
                </c:pt>
                <c:pt idx="2699">
                  <c:v>8.3204797113607662E-2</c:v>
                </c:pt>
                <c:pt idx="2700">
                  <c:v>-6.8972370377170675E-2</c:v>
                </c:pt>
                <c:pt idx="2701">
                  <c:v>-3.4111821210328172E-2</c:v>
                </c:pt>
                <c:pt idx="2702">
                  <c:v>0.54459553358692414</c:v>
                </c:pt>
                <c:pt idx="2703">
                  <c:v>-6.314153078673379E-2</c:v>
                </c:pt>
                <c:pt idx="2704">
                  <c:v>-0.38187659924250106</c:v>
                </c:pt>
                <c:pt idx="2705">
                  <c:v>0.51140934909384883</c:v>
                </c:pt>
                <c:pt idx="2706">
                  <c:v>-0.6219641404171814</c:v>
                </c:pt>
                <c:pt idx="2707">
                  <c:v>0.19281447190974788</c:v>
                </c:pt>
                <c:pt idx="2708">
                  <c:v>0.77816163405769256</c:v>
                </c:pt>
                <c:pt idx="2709">
                  <c:v>0.97926285430038862</c:v>
                </c:pt>
                <c:pt idx="2710">
                  <c:v>-0.45965603461146859</c:v>
                </c:pt>
                <c:pt idx="2711">
                  <c:v>-0.68119111172015179</c:v>
                </c:pt>
                <c:pt idx="2712">
                  <c:v>0</c:v>
                </c:pt>
                <c:pt idx="2713">
                  <c:v>0.52350154464520948</c:v>
                </c:pt>
                <c:pt idx="2714">
                  <c:v>0.91685835812522021</c:v>
                </c:pt>
                <c:pt idx="2715">
                  <c:v>-0.64326587932600432</c:v>
                </c:pt>
                <c:pt idx="2716">
                  <c:v>0.6444169601898041</c:v>
                </c:pt>
                <c:pt idx="2717">
                  <c:v>2.5726512427271742E-2</c:v>
                </c:pt>
                <c:pt idx="2718">
                  <c:v>0.89629672712881547</c:v>
                </c:pt>
                <c:pt idx="2719">
                  <c:v>0.54032021530548058</c:v>
                </c:pt>
                <c:pt idx="2720">
                  <c:v>-7.0773039425887502E-2</c:v>
                </c:pt>
                <c:pt idx="2721">
                  <c:v>-1.1812095752049409E-2</c:v>
                </c:pt>
                <c:pt idx="2722">
                  <c:v>-0.69386787912342729</c:v>
                </c:pt>
                <c:pt idx="2723">
                  <c:v>5.225926668654518E-2</c:v>
                </c:pt>
                <c:pt idx="2724">
                  <c:v>-0.83072885121933926</c:v>
                </c:pt>
                <c:pt idx="2725">
                  <c:v>-0.50994197685651022</c:v>
                </c:pt>
                <c:pt idx="2726">
                  <c:v>-0.20819346326561877</c:v>
                </c:pt>
                <c:pt idx="2727">
                  <c:v>-0.1681092417178208</c:v>
                </c:pt>
                <c:pt idx="2728">
                  <c:v>-0.73740572780558122</c:v>
                </c:pt>
                <c:pt idx="2729">
                  <c:v>0</c:v>
                </c:pt>
                <c:pt idx="2730">
                  <c:v>-0.70418922325057609</c:v>
                </c:pt>
                <c:pt idx="2731">
                  <c:v>-0.21723790148110431</c:v>
                </c:pt>
                <c:pt idx="2732">
                  <c:v>-0.50246996963461832</c:v>
                </c:pt>
                <c:pt idx="2733">
                  <c:v>-0.41035207212755698</c:v>
                </c:pt>
                <c:pt idx="2734">
                  <c:v>-0.65113804156422606</c:v>
                </c:pt>
                <c:pt idx="2735">
                  <c:v>0.89126798132895901</c:v>
                </c:pt>
                <c:pt idx="2736">
                  <c:v>-0.2882500860031309</c:v>
                </c:pt>
                <c:pt idx="2737">
                  <c:v>0</c:v>
                </c:pt>
                <c:pt idx="2738">
                  <c:v>0.17187687177676833</c:v>
                </c:pt>
                <c:pt idx="2739">
                  <c:v>-0.53969988912566291</c:v>
                </c:pt>
                <c:pt idx="2740">
                  <c:v>0</c:v>
                </c:pt>
                <c:pt idx="2741">
                  <c:v>0.72107776612112973</c:v>
                </c:pt>
                <c:pt idx="2742">
                  <c:v>-0.59011679925692551</c:v>
                </c:pt>
                <c:pt idx="2743">
                  <c:v>8.9768002008497189E-2</c:v>
                </c:pt>
                <c:pt idx="2744">
                  <c:v>-0.6903194290686101</c:v>
                </c:pt>
                <c:pt idx="2745">
                  <c:v>-0.52360048066365994</c:v>
                </c:pt>
                <c:pt idx="2746">
                  <c:v>0.45168614061985285</c:v>
                </c:pt>
                <c:pt idx="2747">
                  <c:v>0.32424002030799876</c:v>
                </c:pt>
                <c:pt idx="2748">
                  <c:v>-0.25211695671904144</c:v>
                </c:pt>
                <c:pt idx="2749">
                  <c:v>0.55216392860093366</c:v>
                </c:pt>
                <c:pt idx="2750">
                  <c:v>-0.25624842494877798</c:v>
                </c:pt>
                <c:pt idx="2751">
                  <c:v>2.7085549805653485E-2</c:v>
                </c:pt>
                <c:pt idx="2752">
                  <c:v>-0.67518078813889737</c:v>
                </c:pt>
                <c:pt idx="2753">
                  <c:v>0.857962580407157</c:v>
                </c:pt>
                <c:pt idx="2754">
                  <c:v>-0.23020672757618676</c:v>
                </c:pt>
                <c:pt idx="2755">
                  <c:v>-0.24027857180989279</c:v>
                </c:pt>
                <c:pt idx="2756">
                  <c:v>0.23152639274027664</c:v>
                </c:pt>
                <c:pt idx="2757">
                  <c:v>-0.47761946198566041</c:v>
                </c:pt>
                <c:pt idx="2758">
                  <c:v>-0.47420692400985243</c:v>
                </c:pt>
                <c:pt idx="2759">
                  <c:v>-9.3409612831307137E-2</c:v>
                </c:pt>
                <c:pt idx="2760">
                  <c:v>0.80241326187501172</c:v>
                </c:pt>
                <c:pt idx="2761">
                  <c:v>-0.21559223133776015</c:v>
                </c:pt>
                <c:pt idx="2762">
                  <c:v>7.331402605680612E-2</c:v>
                </c:pt>
                <c:pt idx="2763">
                  <c:v>-0.18169486045274785</c:v>
                </c:pt>
                <c:pt idx="2764">
                  <c:v>-0.77407997692896413</c:v>
                </c:pt>
                <c:pt idx="2765">
                  <c:v>-6.9366049811222047E-2</c:v>
                </c:pt>
                <c:pt idx="2766">
                  <c:v>0.15073262396364492</c:v>
                </c:pt>
                <c:pt idx="2767">
                  <c:v>0.19669028336321426</c:v>
                </c:pt>
                <c:pt idx="2768">
                  <c:v>0.69025233654685736</c:v>
                </c:pt>
                <c:pt idx="2769">
                  <c:v>0.77919108431824025</c:v>
                </c:pt>
                <c:pt idx="2770">
                  <c:v>0.23938190962313211</c:v>
                </c:pt>
                <c:pt idx="2771">
                  <c:v>0.23984886850614984</c:v>
                </c:pt>
                <c:pt idx="2772">
                  <c:v>0.9846054586802534</c:v>
                </c:pt>
                <c:pt idx="2773">
                  <c:v>-0.45647816385825979</c:v>
                </c:pt>
                <c:pt idx="2774">
                  <c:v>-0.35123933280639352</c:v>
                </c:pt>
                <c:pt idx="2775">
                  <c:v>-0.77543430907324085</c:v>
                </c:pt>
                <c:pt idx="2776">
                  <c:v>-0.73471491205898998</c:v>
                </c:pt>
                <c:pt idx="2777">
                  <c:v>-0.29521330019764708</c:v>
                </c:pt>
                <c:pt idx="2778">
                  <c:v>0.14454090912257717</c:v>
                </c:pt>
                <c:pt idx="2779">
                  <c:v>0.5887732619154048</c:v>
                </c:pt>
                <c:pt idx="2780">
                  <c:v>0.63720770255172787</c:v>
                </c:pt>
                <c:pt idx="2781">
                  <c:v>0.92159351087032626</c:v>
                </c:pt>
                <c:pt idx="2782">
                  <c:v>-0.43581875775724604</c:v>
                </c:pt>
                <c:pt idx="2783">
                  <c:v>0.16734931981619605</c:v>
                </c:pt>
                <c:pt idx="2784">
                  <c:v>0.71259862230001825</c:v>
                </c:pt>
                <c:pt idx="2785">
                  <c:v>-1.6398139915243404E-2</c:v>
                </c:pt>
                <c:pt idx="2786">
                  <c:v>2.372604114501875E-2</c:v>
                </c:pt>
                <c:pt idx="2787">
                  <c:v>-0.32715933082160037</c:v>
                </c:pt>
                <c:pt idx="2788">
                  <c:v>0.99172426305563421</c:v>
                </c:pt>
                <c:pt idx="2789">
                  <c:v>-0.24814411664328043</c:v>
                </c:pt>
                <c:pt idx="2790">
                  <c:v>-0.81454398419230978</c:v>
                </c:pt>
                <c:pt idx="2791">
                  <c:v>-0.19267592345526913</c:v>
                </c:pt>
                <c:pt idx="2792">
                  <c:v>0.22601432859376891</c:v>
                </c:pt>
                <c:pt idx="2793">
                  <c:v>-0.33161773501202763</c:v>
                </c:pt>
                <c:pt idx="2794">
                  <c:v>0.16930725161526616</c:v>
                </c:pt>
                <c:pt idx="2795">
                  <c:v>-0.21960570275923233</c:v>
                </c:pt>
                <c:pt idx="2796">
                  <c:v>0.6945936856931938</c:v>
                </c:pt>
                <c:pt idx="2797">
                  <c:v>-0.92064083416204923</c:v>
                </c:pt>
                <c:pt idx="2798">
                  <c:v>-0.14405392131091962</c:v>
                </c:pt>
                <c:pt idx="2799">
                  <c:v>-0.56403027492172753</c:v>
                </c:pt>
                <c:pt idx="2800">
                  <c:v>0</c:v>
                </c:pt>
                <c:pt idx="2801">
                  <c:v>-0.48632658574124132</c:v>
                </c:pt>
                <c:pt idx="2802">
                  <c:v>-0.3988185722156472</c:v>
                </c:pt>
                <c:pt idx="2803">
                  <c:v>0.53921177669380904</c:v>
                </c:pt>
                <c:pt idx="2804">
                  <c:v>-0.25150168500330883</c:v>
                </c:pt>
                <c:pt idx="2805">
                  <c:v>0.20364891485053024</c:v>
                </c:pt>
                <c:pt idx="2806">
                  <c:v>0.42905846582945922</c:v>
                </c:pt>
                <c:pt idx="2807">
                  <c:v>0.14243312381739645</c:v>
                </c:pt>
                <c:pt idx="2808">
                  <c:v>-0.38269204275046165</c:v>
                </c:pt>
                <c:pt idx="2809">
                  <c:v>-0.23927860561607259</c:v>
                </c:pt>
                <c:pt idx="2810">
                  <c:v>-0.74124396612305343</c:v>
                </c:pt>
                <c:pt idx="2811">
                  <c:v>-0.72580592269244992</c:v>
                </c:pt>
                <c:pt idx="2812">
                  <c:v>0.29287196221269174</c:v>
                </c:pt>
                <c:pt idx="2813">
                  <c:v>-0.47242363696395201</c:v>
                </c:pt>
                <c:pt idx="2814">
                  <c:v>-0.38107324725261477</c:v>
                </c:pt>
                <c:pt idx="2815">
                  <c:v>1.1514632267085264E-2</c:v>
                </c:pt>
                <c:pt idx="2816">
                  <c:v>-0.42483788359435182</c:v>
                </c:pt>
                <c:pt idx="2817">
                  <c:v>0</c:v>
                </c:pt>
                <c:pt idx="2818">
                  <c:v>0.18496275008506041</c:v>
                </c:pt>
                <c:pt idx="2819">
                  <c:v>0.21526795330781229</c:v>
                </c:pt>
                <c:pt idx="2820">
                  <c:v>0.36561026896481175</c:v>
                </c:pt>
                <c:pt idx="2821">
                  <c:v>-0.7153227715970677</c:v>
                </c:pt>
                <c:pt idx="2822">
                  <c:v>-0.50321321034605138</c:v>
                </c:pt>
                <c:pt idx="2823">
                  <c:v>-0.28530065196608201</c:v>
                </c:pt>
                <c:pt idx="2824">
                  <c:v>-0.13719132488909022</c:v>
                </c:pt>
                <c:pt idx="2825">
                  <c:v>0.68217955935000618</c:v>
                </c:pt>
                <c:pt idx="2826">
                  <c:v>-0.49890418214575005</c:v>
                </c:pt>
                <c:pt idx="2827">
                  <c:v>-0.89422308148873397</c:v>
                </c:pt>
                <c:pt idx="2828">
                  <c:v>0.15973444317722335</c:v>
                </c:pt>
                <c:pt idx="2829">
                  <c:v>-0.68065681985092952</c:v>
                </c:pt>
                <c:pt idx="2830">
                  <c:v>-0.93283765702470445</c:v>
                </c:pt>
                <c:pt idx="2831">
                  <c:v>2.0100424748040718E-2</c:v>
                </c:pt>
                <c:pt idx="2832">
                  <c:v>0.5442097928784736</c:v>
                </c:pt>
                <c:pt idx="2833">
                  <c:v>-8.7405334788015362E-2</c:v>
                </c:pt>
                <c:pt idx="2834">
                  <c:v>0.16006295331878009</c:v>
                </c:pt>
                <c:pt idx="2835">
                  <c:v>9.2308790321542489E-2</c:v>
                </c:pt>
                <c:pt idx="2836">
                  <c:v>0</c:v>
                </c:pt>
                <c:pt idx="2837">
                  <c:v>0.16374172974271947</c:v>
                </c:pt>
                <c:pt idx="2838">
                  <c:v>0</c:v>
                </c:pt>
                <c:pt idx="2839">
                  <c:v>-0.1792600435853445</c:v>
                </c:pt>
                <c:pt idx="2840">
                  <c:v>-0.70406238321059533</c:v>
                </c:pt>
                <c:pt idx="2841">
                  <c:v>-0.45652714398478639</c:v>
                </c:pt>
                <c:pt idx="2842">
                  <c:v>-7.3337001306636229E-2</c:v>
                </c:pt>
                <c:pt idx="2843">
                  <c:v>-0.62468242956779629</c:v>
                </c:pt>
                <c:pt idx="2844">
                  <c:v>-0.21283640163581657</c:v>
                </c:pt>
                <c:pt idx="2845">
                  <c:v>0.27178132437457775</c:v>
                </c:pt>
                <c:pt idx="2846">
                  <c:v>-0.6758159752705194</c:v>
                </c:pt>
                <c:pt idx="2847">
                  <c:v>-9.2914701931467156E-2</c:v>
                </c:pt>
                <c:pt idx="2848">
                  <c:v>0</c:v>
                </c:pt>
                <c:pt idx="2849">
                  <c:v>-0.58975617121553603</c:v>
                </c:pt>
                <c:pt idx="2850">
                  <c:v>0.91555732631242692</c:v>
                </c:pt>
                <c:pt idx="2851">
                  <c:v>-0.30199196888536756</c:v>
                </c:pt>
                <c:pt idx="2852">
                  <c:v>-0.84825880577288582</c:v>
                </c:pt>
                <c:pt idx="2853">
                  <c:v>-0.53023371083736603</c:v>
                </c:pt>
                <c:pt idx="2854">
                  <c:v>0.13732150340885588</c:v>
                </c:pt>
                <c:pt idx="2855">
                  <c:v>0</c:v>
                </c:pt>
                <c:pt idx="2856">
                  <c:v>-0.10359110974802825</c:v>
                </c:pt>
                <c:pt idx="2857">
                  <c:v>1.1448989430018349E-2</c:v>
                </c:pt>
                <c:pt idx="2858">
                  <c:v>-0.56989684389331252</c:v>
                </c:pt>
                <c:pt idx="2859">
                  <c:v>-0.9132015284385171</c:v>
                </c:pt>
                <c:pt idx="2860">
                  <c:v>9.7766637273284579E-2</c:v>
                </c:pt>
                <c:pt idx="2861">
                  <c:v>0.75295339892175628</c:v>
                </c:pt>
                <c:pt idx="2862">
                  <c:v>-0.8278233219082296</c:v>
                </c:pt>
                <c:pt idx="2863">
                  <c:v>-0.28548745149286847</c:v>
                </c:pt>
                <c:pt idx="2864">
                  <c:v>0.23052915819261668</c:v>
                </c:pt>
                <c:pt idx="2865">
                  <c:v>0.39237541989237174</c:v>
                </c:pt>
                <c:pt idx="2866">
                  <c:v>0.20181166624588232</c:v>
                </c:pt>
                <c:pt idx="2867">
                  <c:v>0.25084016853274854</c:v>
                </c:pt>
                <c:pt idx="2868">
                  <c:v>0.48446537544082252</c:v>
                </c:pt>
                <c:pt idx="2869">
                  <c:v>0.21422341957589044</c:v>
                </c:pt>
                <c:pt idx="2870">
                  <c:v>0.291741625572353</c:v>
                </c:pt>
                <c:pt idx="2871">
                  <c:v>-0.15223938608950666</c:v>
                </c:pt>
                <c:pt idx="2872">
                  <c:v>0.20824342255041697</c:v>
                </c:pt>
                <c:pt idx="2873">
                  <c:v>0.30219253808677404</c:v>
                </c:pt>
                <c:pt idx="2874">
                  <c:v>0.17489475214272684</c:v>
                </c:pt>
                <c:pt idx="2875">
                  <c:v>0.51526787375875915</c:v>
                </c:pt>
                <c:pt idx="2876">
                  <c:v>-4.2608576395174444E-2</c:v>
                </c:pt>
                <c:pt idx="2877">
                  <c:v>0.39190262566005585</c:v>
                </c:pt>
                <c:pt idx="2878">
                  <c:v>-7.6419183017473524E-2</c:v>
                </c:pt>
                <c:pt idx="2879">
                  <c:v>-7.2949738195664471E-2</c:v>
                </c:pt>
                <c:pt idx="2880">
                  <c:v>-0.76875750546124366</c:v>
                </c:pt>
                <c:pt idx="2881">
                  <c:v>-0.82065284177342557</c:v>
                </c:pt>
                <c:pt idx="2882">
                  <c:v>0.65448506118924965</c:v>
                </c:pt>
                <c:pt idx="2883">
                  <c:v>-0.55513323090203048</c:v>
                </c:pt>
                <c:pt idx="2884">
                  <c:v>0.23113218948011363</c:v>
                </c:pt>
                <c:pt idx="2885">
                  <c:v>1.2115317141575474E-2</c:v>
                </c:pt>
                <c:pt idx="2886">
                  <c:v>-4.9742974042437216E-2</c:v>
                </c:pt>
                <c:pt idx="2887">
                  <c:v>6.6468054584353869E-2</c:v>
                </c:pt>
                <c:pt idx="2888">
                  <c:v>-0.69906040234806543</c:v>
                </c:pt>
                <c:pt idx="2889">
                  <c:v>0.10232598004786095</c:v>
                </c:pt>
                <c:pt idx="2890">
                  <c:v>-0.73248798456963493</c:v>
                </c:pt>
                <c:pt idx="2891">
                  <c:v>0.29739173708827532</c:v>
                </c:pt>
                <c:pt idx="2892">
                  <c:v>-0.35032258133492566</c:v>
                </c:pt>
                <c:pt idx="2893">
                  <c:v>-0.23836150805392811</c:v>
                </c:pt>
                <c:pt idx="2894">
                  <c:v>0.80829665162295239</c:v>
                </c:pt>
                <c:pt idx="2895">
                  <c:v>-0.5779046022754063</c:v>
                </c:pt>
                <c:pt idx="2896">
                  <c:v>-0.55850843778042214</c:v>
                </c:pt>
                <c:pt idx="2897">
                  <c:v>6.9612910910934106E-2</c:v>
                </c:pt>
                <c:pt idx="2898">
                  <c:v>0.10580070094984098</c:v>
                </c:pt>
                <c:pt idx="2899">
                  <c:v>0.67822452889873563</c:v>
                </c:pt>
                <c:pt idx="2900">
                  <c:v>0.64885348920280395</c:v>
                </c:pt>
                <c:pt idx="2901">
                  <c:v>-0.41005114419913624</c:v>
                </c:pt>
                <c:pt idx="2902">
                  <c:v>0.52492182822322042</c:v>
                </c:pt>
                <c:pt idx="2903">
                  <c:v>0.18985014793738361</c:v>
                </c:pt>
                <c:pt idx="2904">
                  <c:v>0.29276072084829313</c:v>
                </c:pt>
                <c:pt idx="2905">
                  <c:v>-0.60417193498145205</c:v>
                </c:pt>
                <c:pt idx="2906">
                  <c:v>-0.58574978334517835</c:v>
                </c:pt>
                <c:pt idx="2907">
                  <c:v>-2.9973264702404068E-3</c:v>
                </c:pt>
                <c:pt idx="2908">
                  <c:v>0.38431428288221919</c:v>
                </c:pt>
                <c:pt idx="2909">
                  <c:v>0.74411322048216599</c:v>
                </c:pt>
                <c:pt idx="2910">
                  <c:v>0</c:v>
                </c:pt>
                <c:pt idx="2911">
                  <c:v>-0.51431840714928567</c:v>
                </c:pt>
                <c:pt idx="2912">
                  <c:v>0.40072781310849243</c:v>
                </c:pt>
                <c:pt idx="2913">
                  <c:v>0.67886740049631755</c:v>
                </c:pt>
                <c:pt idx="2914">
                  <c:v>-4.1310712031722242E-2</c:v>
                </c:pt>
                <c:pt idx="2915">
                  <c:v>0.82840966631172597</c:v>
                </c:pt>
                <c:pt idx="2916">
                  <c:v>0.23844972554863925</c:v>
                </c:pt>
                <c:pt idx="2917">
                  <c:v>-4.701138079377204E-2</c:v>
                </c:pt>
                <c:pt idx="2918">
                  <c:v>0</c:v>
                </c:pt>
                <c:pt idx="2919">
                  <c:v>0.16872739199805875</c:v>
                </c:pt>
                <c:pt idx="2920">
                  <c:v>0.737699103839913</c:v>
                </c:pt>
                <c:pt idx="2921">
                  <c:v>-4.465882102770611E-2</c:v>
                </c:pt>
                <c:pt idx="2922">
                  <c:v>7.1006661809100466E-2</c:v>
                </c:pt>
                <c:pt idx="2923">
                  <c:v>-0.3301605601132877</c:v>
                </c:pt>
                <c:pt idx="2924">
                  <c:v>0.60592030581333312</c:v>
                </c:pt>
                <c:pt idx="2925">
                  <c:v>0.19533217008472625</c:v>
                </c:pt>
                <c:pt idx="2926">
                  <c:v>-0.33892887460352072</c:v>
                </c:pt>
                <c:pt idx="2927">
                  <c:v>-0.5170352720726028</c:v>
                </c:pt>
                <c:pt idx="2928">
                  <c:v>0.11982798034907347</c:v>
                </c:pt>
                <c:pt idx="2929">
                  <c:v>0.18295181550325029</c:v>
                </c:pt>
                <c:pt idx="2930">
                  <c:v>2.3375035951663424E-2</c:v>
                </c:pt>
                <c:pt idx="2931">
                  <c:v>-0.84009800609571728</c:v>
                </c:pt>
                <c:pt idx="2932">
                  <c:v>-0.26679162015443386</c:v>
                </c:pt>
                <c:pt idx="2933">
                  <c:v>-8.1505743218021953E-2</c:v>
                </c:pt>
                <c:pt idx="2934">
                  <c:v>-9.0265001607724119E-2</c:v>
                </c:pt>
                <c:pt idx="2935">
                  <c:v>-8.5444870216288646E-2</c:v>
                </c:pt>
                <c:pt idx="2936">
                  <c:v>-0.47587491702601187</c:v>
                </c:pt>
                <c:pt idx="2937">
                  <c:v>0.29334119516258161</c:v>
                </c:pt>
                <c:pt idx="2938">
                  <c:v>0.77006063702500671</c:v>
                </c:pt>
                <c:pt idx="2939">
                  <c:v>-0.10459682978963435</c:v>
                </c:pt>
                <c:pt idx="2940">
                  <c:v>-6.911349524107796E-2</c:v>
                </c:pt>
                <c:pt idx="2941">
                  <c:v>0.90708400369457676</c:v>
                </c:pt>
                <c:pt idx="2942">
                  <c:v>-0.36764457685916674</c:v>
                </c:pt>
                <c:pt idx="2943">
                  <c:v>-0.38357728117975587</c:v>
                </c:pt>
                <c:pt idx="2944">
                  <c:v>0.15259097127224019</c:v>
                </c:pt>
                <c:pt idx="2945">
                  <c:v>0</c:v>
                </c:pt>
                <c:pt idx="2946">
                  <c:v>-0.25201564514318092</c:v>
                </c:pt>
                <c:pt idx="2947">
                  <c:v>0.16986582202938472</c:v>
                </c:pt>
                <c:pt idx="2948">
                  <c:v>0.42132689050434935</c:v>
                </c:pt>
                <c:pt idx="2949">
                  <c:v>-0.7487383879542171</c:v>
                </c:pt>
                <c:pt idx="2950">
                  <c:v>0.18779146066603961</c:v>
                </c:pt>
                <c:pt idx="2951">
                  <c:v>0.20844583930385702</c:v>
                </c:pt>
                <c:pt idx="2952">
                  <c:v>-0.62372603730676779</c:v>
                </c:pt>
                <c:pt idx="2953">
                  <c:v>-0.39581501766187843</c:v>
                </c:pt>
                <c:pt idx="2954">
                  <c:v>0</c:v>
                </c:pt>
                <c:pt idx="2955">
                  <c:v>0.68958387631682416</c:v>
                </c:pt>
                <c:pt idx="2956">
                  <c:v>-0.68406284731782552</c:v>
                </c:pt>
                <c:pt idx="2957">
                  <c:v>-0.44071181587388919</c:v>
                </c:pt>
                <c:pt idx="2958">
                  <c:v>-0.3210348058270811</c:v>
                </c:pt>
                <c:pt idx="2959">
                  <c:v>-0.35282558703354794</c:v>
                </c:pt>
                <c:pt idx="2960">
                  <c:v>-0.59664682340533404</c:v>
                </c:pt>
                <c:pt idx="2961">
                  <c:v>-0.33508961216935995</c:v>
                </c:pt>
                <c:pt idx="2962">
                  <c:v>-0.44241447254366978</c:v>
                </c:pt>
                <c:pt idx="2963">
                  <c:v>0.11346047342855689</c:v>
                </c:pt>
                <c:pt idx="2964">
                  <c:v>-0.28201951805971831</c:v>
                </c:pt>
                <c:pt idx="2965">
                  <c:v>-0.17358987388105726</c:v>
                </c:pt>
                <c:pt idx="2966">
                  <c:v>-0.55007230585592182</c:v>
                </c:pt>
                <c:pt idx="2967">
                  <c:v>0.23602257377585995</c:v>
                </c:pt>
                <c:pt idx="2968">
                  <c:v>0.88180045700188714</c:v>
                </c:pt>
                <c:pt idx="2969">
                  <c:v>0</c:v>
                </c:pt>
                <c:pt idx="2970">
                  <c:v>-0.27930958822702989</c:v>
                </c:pt>
                <c:pt idx="2971">
                  <c:v>-0.13373095427292331</c:v>
                </c:pt>
                <c:pt idx="2972">
                  <c:v>0.83148736276407686</c:v>
                </c:pt>
                <c:pt idx="2973">
                  <c:v>-0.87992780857911967</c:v>
                </c:pt>
                <c:pt idx="2974">
                  <c:v>-0.3842903738700591</c:v>
                </c:pt>
                <c:pt idx="2975">
                  <c:v>0.69132466525912151</c:v>
                </c:pt>
                <c:pt idx="2976">
                  <c:v>-0.74283755367740056</c:v>
                </c:pt>
                <c:pt idx="2977">
                  <c:v>0.15542631236159046</c:v>
                </c:pt>
                <c:pt idx="2978">
                  <c:v>0.60454941275173157</c:v>
                </c:pt>
                <c:pt idx="2979">
                  <c:v>-0.91019059314638617</c:v>
                </c:pt>
                <c:pt idx="2980">
                  <c:v>-0.70563205617058278</c:v>
                </c:pt>
                <c:pt idx="2981">
                  <c:v>-0.26356456227455771</c:v>
                </c:pt>
                <c:pt idx="2982">
                  <c:v>0.95322589918588718</c:v>
                </c:pt>
                <c:pt idx="2983">
                  <c:v>0.9314870107387283</c:v>
                </c:pt>
                <c:pt idx="2984">
                  <c:v>0.25504839095442822</c:v>
                </c:pt>
                <c:pt idx="2985">
                  <c:v>-0.89402133775813841</c:v>
                </c:pt>
                <c:pt idx="2986">
                  <c:v>0</c:v>
                </c:pt>
                <c:pt idx="2987">
                  <c:v>-0.63859871376323452</c:v>
                </c:pt>
                <c:pt idx="2988">
                  <c:v>-0.47743899523795236</c:v>
                </c:pt>
                <c:pt idx="2989">
                  <c:v>-0.27497318884499083</c:v>
                </c:pt>
                <c:pt idx="2990">
                  <c:v>-2.4658250515793383E-2</c:v>
                </c:pt>
                <c:pt idx="2991">
                  <c:v>-0.49900285158452667</c:v>
                </c:pt>
                <c:pt idx="2992">
                  <c:v>0</c:v>
                </c:pt>
                <c:pt idx="2993">
                  <c:v>4.2963630410612519E-2</c:v>
                </c:pt>
                <c:pt idx="2994">
                  <c:v>0.85884821844795411</c:v>
                </c:pt>
                <c:pt idx="2995">
                  <c:v>-0.54801488132073539</c:v>
                </c:pt>
                <c:pt idx="2996">
                  <c:v>0.34409204624181294</c:v>
                </c:pt>
                <c:pt idx="2997">
                  <c:v>-0.44578036798164605</c:v>
                </c:pt>
                <c:pt idx="2998">
                  <c:v>-0.20090950170624441</c:v>
                </c:pt>
                <c:pt idx="2999">
                  <c:v>-0.12086290996613086</c:v>
                </c:pt>
                <c:pt idx="3000">
                  <c:v>0</c:v>
                </c:pt>
                <c:pt idx="3001">
                  <c:v>0.92587038139838751</c:v>
                </c:pt>
                <c:pt idx="3002">
                  <c:v>0.40846719142383053</c:v>
                </c:pt>
                <c:pt idx="3003">
                  <c:v>0.55725592958115322</c:v>
                </c:pt>
                <c:pt idx="3004">
                  <c:v>0.45690714106551594</c:v>
                </c:pt>
                <c:pt idx="3005">
                  <c:v>-0.15455755047902817</c:v>
                </c:pt>
                <c:pt idx="3006">
                  <c:v>0.16053041574179261</c:v>
                </c:pt>
                <c:pt idx="3007">
                  <c:v>0.121455330716371</c:v>
                </c:pt>
                <c:pt idx="3008">
                  <c:v>0.30683241090828789</c:v>
                </c:pt>
                <c:pt idx="3009">
                  <c:v>-0.42492925002668513</c:v>
                </c:pt>
                <c:pt idx="3010">
                  <c:v>-0.79387767820262423</c:v>
                </c:pt>
                <c:pt idx="3011">
                  <c:v>0.92634454795412413</c:v>
                </c:pt>
                <c:pt idx="3012">
                  <c:v>-0.63466856803641503</c:v>
                </c:pt>
                <c:pt idx="3013">
                  <c:v>-1.3201567517340893E-2</c:v>
                </c:pt>
                <c:pt idx="3014">
                  <c:v>2.0642182168336645E-2</c:v>
                </c:pt>
                <c:pt idx="3015">
                  <c:v>0.71970085830898745</c:v>
                </c:pt>
                <c:pt idx="3016">
                  <c:v>-0.31085531515083387</c:v>
                </c:pt>
                <c:pt idx="3017">
                  <c:v>-0.63553181707937056</c:v>
                </c:pt>
                <c:pt idx="3018">
                  <c:v>-0.75696496404590841</c:v>
                </c:pt>
                <c:pt idx="3019">
                  <c:v>0.22368737981351805</c:v>
                </c:pt>
                <c:pt idx="3020">
                  <c:v>-0.11780080668944773</c:v>
                </c:pt>
                <c:pt idx="3021">
                  <c:v>-0.30108295302030436</c:v>
                </c:pt>
                <c:pt idx="3022">
                  <c:v>-3.1379340829996154E-2</c:v>
                </c:pt>
                <c:pt idx="3023">
                  <c:v>7.9170190581786676E-2</c:v>
                </c:pt>
                <c:pt idx="3024">
                  <c:v>0</c:v>
                </c:pt>
                <c:pt idx="3025">
                  <c:v>-0.3131101739009865</c:v>
                </c:pt>
                <c:pt idx="3026">
                  <c:v>-0.26642464519198816</c:v>
                </c:pt>
                <c:pt idx="3027">
                  <c:v>-0.1754922236017197</c:v>
                </c:pt>
                <c:pt idx="3028">
                  <c:v>-9.6529629131305583E-2</c:v>
                </c:pt>
                <c:pt idx="3029">
                  <c:v>0.41623134439783882</c:v>
                </c:pt>
                <c:pt idx="3030">
                  <c:v>0.64730945681649599</c:v>
                </c:pt>
                <c:pt idx="3031">
                  <c:v>-0.30986029573783586</c:v>
                </c:pt>
                <c:pt idx="3032">
                  <c:v>-0.93171510327365392</c:v>
                </c:pt>
                <c:pt idx="3033">
                  <c:v>-0.88707250017963879</c:v>
                </c:pt>
                <c:pt idx="3034">
                  <c:v>0.55399394409810654</c:v>
                </c:pt>
                <c:pt idx="3035">
                  <c:v>-3.900614288566185E-2</c:v>
                </c:pt>
                <c:pt idx="3036">
                  <c:v>0.33371641162134941</c:v>
                </c:pt>
                <c:pt idx="3037">
                  <c:v>-0.21785758450518333</c:v>
                </c:pt>
                <c:pt idx="3038">
                  <c:v>-0.55514948010732135</c:v>
                </c:pt>
                <c:pt idx="3039">
                  <c:v>-0.57257532922641896</c:v>
                </c:pt>
                <c:pt idx="3040">
                  <c:v>-0.28637027449262475</c:v>
                </c:pt>
                <c:pt idx="3041">
                  <c:v>-0.40286940414242028</c:v>
                </c:pt>
                <c:pt idx="3042">
                  <c:v>0.14324321610847535</c:v>
                </c:pt>
                <c:pt idx="3043">
                  <c:v>0.98983378777288455</c:v>
                </c:pt>
                <c:pt idx="3044">
                  <c:v>0.4579029138894673</c:v>
                </c:pt>
                <c:pt idx="3045">
                  <c:v>-0.2044476746981253</c:v>
                </c:pt>
                <c:pt idx="3046">
                  <c:v>-3.9025635230688374E-2</c:v>
                </c:pt>
                <c:pt idx="3047">
                  <c:v>0.6342864672174291</c:v>
                </c:pt>
                <c:pt idx="3048">
                  <c:v>0.7543074071898378</c:v>
                </c:pt>
                <c:pt idx="3049">
                  <c:v>0.43223374333364806</c:v>
                </c:pt>
                <c:pt idx="3050">
                  <c:v>4.4301857047619089E-2</c:v>
                </c:pt>
                <c:pt idx="3051">
                  <c:v>0.7003477155204284</c:v>
                </c:pt>
                <c:pt idx="3052">
                  <c:v>-0.59137269253748193</c:v>
                </c:pt>
                <c:pt idx="3053">
                  <c:v>-0.84139428093010526</c:v>
                </c:pt>
                <c:pt idx="3054">
                  <c:v>0.54313842203269969</c:v>
                </c:pt>
                <c:pt idx="3055">
                  <c:v>-0.25805322516931978</c:v>
                </c:pt>
                <c:pt idx="3056">
                  <c:v>0.17313167748237182</c:v>
                </c:pt>
                <c:pt idx="3057">
                  <c:v>-1.1098855254296528E-2</c:v>
                </c:pt>
                <c:pt idx="3058">
                  <c:v>-4.3889518583627891E-2</c:v>
                </c:pt>
                <c:pt idx="3059">
                  <c:v>0.4751354950361642</c:v>
                </c:pt>
                <c:pt idx="3060">
                  <c:v>0.53996380988582893</c:v>
                </c:pt>
                <c:pt idx="3061">
                  <c:v>-0.29079096613251754</c:v>
                </c:pt>
                <c:pt idx="3062">
                  <c:v>0.58449926200449442</c:v>
                </c:pt>
                <c:pt idx="3063">
                  <c:v>-0.8825866801188168</c:v>
                </c:pt>
                <c:pt idx="3064">
                  <c:v>-0.81063115942314823</c:v>
                </c:pt>
                <c:pt idx="3065">
                  <c:v>-0.25479716229055333</c:v>
                </c:pt>
                <c:pt idx="3066">
                  <c:v>-9.6819812762839699E-2</c:v>
                </c:pt>
                <c:pt idx="3067">
                  <c:v>0.30642304884052435</c:v>
                </c:pt>
                <c:pt idx="3068">
                  <c:v>9.5565714860208928E-2</c:v>
                </c:pt>
                <c:pt idx="3069">
                  <c:v>0.45719080006374363</c:v>
                </c:pt>
                <c:pt idx="3070">
                  <c:v>-0.26970828468627361</c:v>
                </c:pt>
                <c:pt idx="3071">
                  <c:v>-0.36054169266101693</c:v>
                </c:pt>
                <c:pt idx="3072">
                  <c:v>-0.7251990087908714</c:v>
                </c:pt>
                <c:pt idx="3073">
                  <c:v>0.34582433400550799</c:v>
                </c:pt>
                <c:pt idx="3074">
                  <c:v>0.74231428395511379</c:v>
                </c:pt>
                <c:pt idx="3075">
                  <c:v>-0.66934233317974923</c:v>
                </c:pt>
                <c:pt idx="3076">
                  <c:v>0.22499398952129349</c:v>
                </c:pt>
                <c:pt idx="3077">
                  <c:v>-8.2713930152328377E-2</c:v>
                </c:pt>
                <c:pt idx="3078">
                  <c:v>0.6863265838111966</c:v>
                </c:pt>
                <c:pt idx="3079">
                  <c:v>-0.13479032671680358</c:v>
                </c:pt>
                <c:pt idx="3080">
                  <c:v>0.99088082128404653</c:v>
                </c:pt>
                <c:pt idx="3081">
                  <c:v>0.21328182205004512</c:v>
                </c:pt>
                <c:pt idx="3082">
                  <c:v>0.54010020526301283</c:v>
                </c:pt>
                <c:pt idx="3083">
                  <c:v>-0.49255011877640864</c:v>
                </c:pt>
                <c:pt idx="3084">
                  <c:v>0.41986464534816875</c:v>
                </c:pt>
                <c:pt idx="3085">
                  <c:v>0.47334957238795222</c:v>
                </c:pt>
                <c:pt idx="3086">
                  <c:v>0.43792914690586959</c:v>
                </c:pt>
                <c:pt idx="3087">
                  <c:v>-0.75882081921500855</c:v>
                </c:pt>
                <c:pt idx="3088">
                  <c:v>-0.16302580328266117</c:v>
                </c:pt>
                <c:pt idx="3089">
                  <c:v>-0.28568533586762496</c:v>
                </c:pt>
                <c:pt idx="3090">
                  <c:v>-0.24844529376463254</c:v>
                </c:pt>
                <c:pt idx="3091">
                  <c:v>-0.77486562295035355</c:v>
                </c:pt>
                <c:pt idx="3092">
                  <c:v>-0.18784104194285636</c:v>
                </c:pt>
                <c:pt idx="3093">
                  <c:v>-0.24658863938039466</c:v>
                </c:pt>
                <c:pt idx="3094">
                  <c:v>0</c:v>
                </c:pt>
                <c:pt idx="3095">
                  <c:v>0.31109688827484511</c:v>
                </c:pt>
                <c:pt idx="3096">
                  <c:v>0.12484264196749968</c:v>
                </c:pt>
                <c:pt idx="3097">
                  <c:v>-0.31301314400364399</c:v>
                </c:pt>
                <c:pt idx="3098">
                  <c:v>-0.79545151626753641</c:v>
                </c:pt>
                <c:pt idx="3099">
                  <c:v>0.15275596806304065</c:v>
                </c:pt>
                <c:pt idx="3100">
                  <c:v>0.89084401264944579</c:v>
                </c:pt>
                <c:pt idx="3101">
                  <c:v>0</c:v>
                </c:pt>
                <c:pt idx="3102">
                  <c:v>0</c:v>
                </c:pt>
                <c:pt idx="3103">
                  <c:v>-0.87831578305767799</c:v>
                </c:pt>
                <c:pt idx="3104">
                  <c:v>0.24928206821012541</c:v>
                </c:pt>
                <c:pt idx="3105">
                  <c:v>0.90131057087700706</c:v>
                </c:pt>
                <c:pt idx="3106">
                  <c:v>-0.47900685855185077</c:v>
                </c:pt>
                <c:pt idx="3107">
                  <c:v>7.0468979130952764E-2</c:v>
                </c:pt>
                <c:pt idx="3108">
                  <c:v>-0.64237722104641604</c:v>
                </c:pt>
                <c:pt idx="3109">
                  <c:v>0.49877818776258498</c:v>
                </c:pt>
                <c:pt idx="3110">
                  <c:v>0</c:v>
                </c:pt>
                <c:pt idx="3111">
                  <c:v>0.47253730708283159</c:v>
                </c:pt>
                <c:pt idx="3112">
                  <c:v>0.68665856349622911</c:v>
                </c:pt>
                <c:pt idx="3113">
                  <c:v>-0.12767523234172659</c:v>
                </c:pt>
                <c:pt idx="3114">
                  <c:v>0.69197298058613554</c:v>
                </c:pt>
                <c:pt idx="3115">
                  <c:v>-0.72420403253462662</c:v>
                </c:pt>
                <c:pt idx="3116">
                  <c:v>-0.39522388292713101</c:v>
                </c:pt>
                <c:pt idx="3117">
                  <c:v>-0.26864613636887724</c:v>
                </c:pt>
                <c:pt idx="3118">
                  <c:v>-0.50171207146713181</c:v>
                </c:pt>
                <c:pt idx="3119">
                  <c:v>0.42581658405481637</c:v>
                </c:pt>
                <c:pt idx="3120">
                  <c:v>-7.0148231142051529E-2</c:v>
                </c:pt>
                <c:pt idx="3121">
                  <c:v>-9.5653448859748552E-2</c:v>
                </c:pt>
                <c:pt idx="3122">
                  <c:v>-0.84941196955573361</c:v>
                </c:pt>
                <c:pt idx="3123">
                  <c:v>3.9705593249645147E-3</c:v>
                </c:pt>
                <c:pt idx="3124">
                  <c:v>-0.89687911285072863</c:v>
                </c:pt>
                <c:pt idx="3125">
                  <c:v>0.29484554108093436</c:v>
                </c:pt>
                <c:pt idx="3126">
                  <c:v>-0.69236195193200278</c:v>
                </c:pt>
                <c:pt idx="3127">
                  <c:v>-0.66705183384859212</c:v>
                </c:pt>
                <c:pt idx="3128">
                  <c:v>-0.18546446919838239</c:v>
                </c:pt>
                <c:pt idx="3129">
                  <c:v>-0.14182862557752821</c:v>
                </c:pt>
                <c:pt idx="3130">
                  <c:v>-7.3002380143229434E-2</c:v>
                </c:pt>
                <c:pt idx="3131">
                  <c:v>0.29087725040634849</c:v>
                </c:pt>
                <c:pt idx="3132">
                  <c:v>-0.6197305865981787</c:v>
                </c:pt>
                <c:pt idx="3133">
                  <c:v>0.94051559765831239</c:v>
                </c:pt>
                <c:pt idx="3134">
                  <c:v>-0.42040679786056129</c:v>
                </c:pt>
                <c:pt idx="3135">
                  <c:v>0.11538482260694047</c:v>
                </c:pt>
                <c:pt idx="3136">
                  <c:v>0.4994967759526644</c:v>
                </c:pt>
                <c:pt idx="3137">
                  <c:v>-0.18742773105623298</c:v>
                </c:pt>
                <c:pt idx="3138">
                  <c:v>-0.23410525418886041</c:v>
                </c:pt>
                <c:pt idx="3139">
                  <c:v>0.70675898904095524</c:v>
                </c:pt>
                <c:pt idx="3140">
                  <c:v>3.6585883369037973E-2</c:v>
                </c:pt>
                <c:pt idx="3141">
                  <c:v>-0.48543318679223901</c:v>
                </c:pt>
                <c:pt idx="3142">
                  <c:v>0.37648838715444399</c:v>
                </c:pt>
                <c:pt idx="3143">
                  <c:v>0</c:v>
                </c:pt>
                <c:pt idx="3144">
                  <c:v>0.90941977343669966</c:v>
                </c:pt>
                <c:pt idx="3145">
                  <c:v>-0.72529462588269544</c:v>
                </c:pt>
                <c:pt idx="3146">
                  <c:v>9.0662348393231326E-2</c:v>
                </c:pt>
                <c:pt idx="3147">
                  <c:v>-0.47325531537582205</c:v>
                </c:pt>
                <c:pt idx="3148">
                  <c:v>-0.2719570019043146</c:v>
                </c:pt>
                <c:pt idx="3149">
                  <c:v>-0.34480540181207131</c:v>
                </c:pt>
                <c:pt idx="3150">
                  <c:v>0.9239064923059932</c:v>
                </c:pt>
                <c:pt idx="3151">
                  <c:v>-0.36281885440317679</c:v>
                </c:pt>
                <c:pt idx="3152">
                  <c:v>0.10600128791060287</c:v>
                </c:pt>
                <c:pt idx="3153">
                  <c:v>0.36568811729119755</c:v>
                </c:pt>
                <c:pt idx="3154">
                  <c:v>-0.10597573557645175</c:v>
                </c:pt>
                <c:pt idx="3155">
                  <c:v>0.71618626352430204</c:v>
                </c:pt>
                <c:pt idx="3156">
                  <c:v>-0.84220025528302889</c:v>
                </c:pt>
                <c:pt idx="3157">
                  <c:v>4.462973308360739E-2</c:v>
                </c:pt>
                <c:pt idx="3158">
                  <c:v>-0.73284171116623342</c:v>
                </c:pt>
                <c:pt idx="3159">
                  <c:v>-0.2017800067182148</c:v>
                </c:pt>
                <c:pt idx="3160">
                  <c:v>-0.64907345881597001</c:v>
                </c:pt>
                <c:pt idx="3161">
                  <c:v>0.22512674998934548</c:v>
                </c:pt>
                <c:pt idx="3162">
                  <c:v>-0.44212837398221466</c:v>
                </c:pt>
                <c:pt idx="3163">
                  <c:v>0.74588119914917117</c:v>
                </c:pt>
                <c:pt idx="3164">
                  <c:v>-0.40424735830235592</c:v>
                </c:pt>
                <c:pt idx="3165">
                  <c:v>-0.36150145194356653</c:v>
                </c:pt>
                <c:pt idx="3166">
                  <c:v>0.5498429411068082</c:v>
                </c:pt>
                <c:pt idx="3167">
                  <c:v>-0.65955160839270677</c:v>
                </c:pt>
                <c:pt idx="3168">
                  <c:v>-0.34799526160049776</c:v>
                </c:pt>
                <c:pt idx="3169">
                  <c:v>-0.29369031757393926</c:v>
                </c:pt>
                <c:pt idx="3170">
                  <c:v>0</c:v>
                </c:pt>
                <c:pt idx="3171">
                  <c:v>-5.7321238747704617E-2</c:v>
                </c:pt>
                <c:pt idx="3172">
                  <c:v>-0.72466617071380457</c:v>
                </c:pt>
                <c:pt idx="3173">
                  <c:v>-0.83475804303015244</c:v>
                </c:pt>
                <c:pt idx="3174">
                  <c:v>-0.73309899709084769</c:v>
                </c:pt>
                <c:pt idx="3175">
                  <c:v>0.40824523584183481</c:v>
                </c:pt>
                <c:pt idx="3176">
                  <c:v>-1.8236887242048767E-2</c:v>
                </c:pt>
                <c:pt idx="3177">
                  <c:v>-0.6827571486857309</c:v>
                </c:pt>
                <c:pt idx="3178">
                  <c:v>-3.6340282938415222E-2</c:v>
                </c:pt>
                <c:pt idx="3179">
                  <c:v>0.17578888405676715</c:v>
                </c:pt>
                <c:pt idx="3180">
                  <c:v>0.71042620545108548</c:v>
                </c:pt>
                <c:pt idx="3181">
                  <c:v>0.80008237816168826</c:v>
                </c:pt>
                <c:pt idx="3182">
                  <c:v>-0.190948368963755</c:v>
                </c:pt>
                <c:pt idx="3183">
                  <c:v>0</c:v>
                </c:pt>
                <c:pt idx="3184">
                  <c:v>-0.1717024545672178</c:v>
                </c:pt>
                <c:pt idx="3185">
                  <c:v>0.75903406790335681</c:v>
                </c:pt>
                <c:pt idx="3186">
                  <c:v>-0.29678271720981209</c:v>
                </c:pt>
                <c:pt idx="3187">
                  <c:v>0</c:v>
                </c:pt>
                <c:pt idx="3188">
                  <c:v>0.82328733869178372</c:v>
                </c:pt>
                <c:pt idx="3189">
                  <c:v>0.80365326434778828</c:v>
                </c:pt>
                <c:pt idx="3190">
                  <c:v>9.9977620245224122E-2</c:v>
                </c:pt>
                <c:pt idx="3191">
                  <c:v>0</c:v>
                </c:pt>
                <c:pt idx="3192">
                  <c:v>0.98882842725099251</c:v>
                </c:pt>
                <c:pt idx="3193">
                  <c:v>0.26845945957009737</c:v>
                </c:pt>
                <c:pt idx="3194">
                  <c:v>-0.49295700769343259</c:v>
                </c:pt>
                <c:pt idx="3195">
                  <c:v>-0.91136303255045015</c:v>
                </c:pt>
                <c:pt idx="3196">
                  <c:v>-0.48611627321882339</c:v>
                </c:pt>
                <c:pt idx="3197">
                  <c:v>0.69139479884375554</c:v>
                </c:pt>
                <c:pt idx="3198">
                  <c:v>9.3063843597508952E-2</c:v>
                </c:pt>
                <c:pt idx="3199">
                  <c:v>0.92150462867674343</c:v>
                </c:pt>
                <c:pt idx="3200">
                  <c:v>0.92237131877348832</c:v>
                </c:pt>
                <c:pt idx="3201">
                  <c:v>-0.38881125677633177</c:v>
                </c:pt>
                <c:pt idx="3202">
                  <c:v>-0.33834987516706877</c:v>
                </c:pt>
                <c:pt idx="3203">
                  <c:v>-0.42236540262726263</c:v>
                </c:pt>
                <c:pt idx="3204">
                  <c:v>-0.26376653726233024</c:v>
                </c:pt>
                <c:pt idx="3205">
                  <c:v>7.966046729629904E-2</c:v>
                </c:pt>
                <c:pt idx="3206">
                  <c:v>-0.41446601078960477</c:v>
                </c:pt>
                <c:pt idx="3207">
                  <c:v>-0.10420401904325938</c:v>
                </c:pt>
                <c:pt idx="3208">
                  <c:v>0.46328896367297434</c:v>
                </c:pt>
                <c:pt idx="3209">
                  <c:v>-0.11740954137523217</c:v>
                </c:pt>
                <c:pt idx="3210">
                  <c:v>-6.2922597523867557E-2</c:v>
                </c:pt>
                <c:pt idx="3211">
                  <c:v>0.12337167188108775</c:v>
                </c:pt>
                <c:pt idx="3212">
                  <c:v>-0.85535267078042565</c:v>
                </c:pt>
                <c:pt idx="3213">
                  <c:v>0.32912121692392904</c:v>
                </c:pt>
                <c:pt idx="3214">
                  <c:v>0.93496834685772434</c:v>
                </c:pt>
                <c:pt idx="3215">
                  <c:v>-0.32936009649227521</c:v>
                </c:pt>
                <c:pt idx="3216">
                  <c:v>5.0503068759397661E-2</c:v>
                </c:pt>
                <c:pt idx="3217">
                  <c:v>-0.86948865520240093</c:v>
                </c:pt>
                <c:pt idx="3218">
                  <c:v>-2.0864166001848296E-2</c:v>
                </c:pt>
                <c:pt idx="3219">
                  <c:v>0.75525710707483029</c:v>
                </c:pt>
                <c:pt idx="3220">
                  <c:v>-0.47852031518248828</c:v>
                </c:pt>
                <c:pt idx="3221">
                  <c:v>0.39173328193530366</c:v>
                </c:pt>
                <c:pt idx="3222">
                  <c:v>0.48278048665266216</c:v>
                </c:pt>
                <c:pt idx="3223">
                  <c:v>-0.21231468040328069</c:v>
                </c:pt>
                <c:pt idx="3224">
                  <c:v>-0.71301447619740532</c:v>
                </c:pt>
                <c:pt idx="3225">
                  <c:v>0.63084266743948558</c:v>
                </c:pt>
                <c:pt idx="3226">
                  <c:v>0.75164210567261691</c:v>
                </c:pt>
                <c:pt idx="3227">
                  <c:v>0.17020847635369996</c:v>
                </c:pt>
                <c:pt idx="3228">
                  <c:v>0.16112797492450984</c:v>
                </c:pt>
                <c:pt idx="3229">
                  <c:v>-0.88056178959079723</c:v>
                </c:pt>
                <c:pt idx="3230">
                  <c:v>-0.6401104362676967</c:v>
                </c:pt>
                <c:pt idx="3231">
                  <c:v>-0.32264682303164466</c:v>
                </c:pt>
                <c:pt idx="3232">
                  <c:v>0</c:v>
                </c:pt>
                <c:pt idx="3233">
                  <c:v>-0.68154140196089985</c:v>
                </c:pt>
                <c:pt idx="3234">
                  <c:v>-0.20106462477182241</c:v>
                </c:pt>
                <c:pt idx="3235">
                  <c:v>0.96119383021215898</c:v>
                </c:pt>
                <c:pt idx="3236">
                  <c:v>-0.57838660459569113</c:v>
                </c:pt>
                <c:pt idx="3237">
                  <c:v>0.93318570373874199</c:v>
                </c:pt>
                <c:pt idx="3238">
                  <c:v>-0.91739789581360176</c:v>
                </c:pt>
                <c:pt idx="3239">
                  <c:v>0.2149975255551328</c:v>
                </c:pt>
                <c:pt idx="3240">
                  <c:v>0</c:v>
                </c:pt>
                <c:pt idx="3241">
                  <c:v>-0.7397819876563142</c:v>
                </c:pt>
                <c:pt idx="3242">
                  <c:v>-0.49503728982536865</c:v>
                </c:pt>
                <c:pt idx="3243">
                  <c:v>-0.90250189076934229</c:v>
                </c:pt>
                <c:pt idx="3244">
                  <c:v>0.34153541645606389</c:v>
                </c:pt>
                <c:pt idx="3245">
                  <c:v>-0.72269718365088109</c:v>
                </c:pt>
                <c:pt idx="3246">
                  <c:v>0.45991985480860309</c:v>
                </c:pt>
                <c:pt idx="3247">
                  <c:v>-0.51952635164816985</c:v>
                </c:pt>
                <c:pt idx="3248">
                  <c:v>0.22256127054387867</c:v>
                </c:pt>
                <c:pt idx="3249">
                  <c:v>8.1767782685343363E-3</c:v>
                </c:pt>
                <c:pt idx="3250">
                  <c:v>-0.58416087958576501</c:v>
                </c:pt>
                <c:pt idx="3251">
                  <c:v>0.83645938495108485</c:v>
                </c:pt>
                <c:pt idx="3252">
                  <c:v>0.22244303686609504</c:v>
                </c:pt>
                <c:pt idx="3253">
                  <c:v>0.86392804044676275</c:v>
                </c:pt>
                <c:pt idx="3254">
                  <c:v>-6.6763289440521179E-2</c:v>
                </c:pt>
                <c:pt idx="3255">
                  <c:v>0.48821940655462404</c:v>
                </c:pt>
                <c:pt idx="3256">
                  <c:v>0.82483912125093961</c:v>
                </c:pt>
                <c:pt idx="3257">
                  <c:v>-0.32630232591136044</c:v>
                </c:pt>
                <c:pt idx="3258">
                  <c:v>9.9813401885576677E-2</c:v>
                </c:pt>
                <c:pt idx="3259">
                  <c:v>0.84589298427309167</c:v>
                </c:pt>
                <c:pt idx="3260">
                  <c:v>0.2993882134674602</c:v>
                </c:pt>
                <c:pt idx="3261">
                  <c:v>0</c:v>
                </c:pt>
                <c:pt idx="3262">
                  <c:v>-0.71061511099331343</c:v>
                </c:pt>
                <c:pt idx="3263">
                  <c:v>0.80234952385494696</c:v>
                </c:pt>
                <c:pt idx="3264">
                  <c:v>0.22886517053170471</c:v>
                </c:pt>
                <c:pt idx="3265">
                  <c:v>-0.85684318057081799</c:v>
                </c:pt>
                <c:pt idx="3266">
                  <c:v>2.4161433840334024E-2</c:v>
                </c:pt>
                <c:pt idx="3267">
                  <c:v>0.71631451991851036</c:v>
                </c:pt>
                <c:pt idx="3268">
                  <c:v>-0.51205450553612497</c:v>
                </c:pt>
                <c:pt idx="3269">
                  <c:v>-0.39023274852571405</c:v>
                </c:pt>
                <c:pt idx="3270">
                  <c:v>0.74628159281417072</c:v>
                </c:pt>
                <c:pt idx="3271">
                  <c:v>0.18864953296383324</c:v>
                </c:pt>
                <c:pt idx="3272">
                  <c:v>5.8440922809500653E-2</c:v>
                </c:pt>
                <c:pt idx="3273">
                  <c:v>-0.66227786581216785</c:v>
                </c:pt>
                <c:pt idx="3274">
                  <c:v>-0.62317091854164075</c:v>
                </c:pt>
                <c:pt idx="3275">
                  <c:v>0</c:v>
                </c:pt>
                <c:pt idx="3276">
                  <c:v>0.89966258159412871</c:v>
                </c:pt>
                <c:pt idx="3277">
                  <c:v>0</c:v>
                </c:pt>
                <c:pt idx="3278">
                  <c:v>-0.11844700170669775</c:v>
                </c:pt>
                <c:pt idx="3279">
                  <c:v>0</c:v>
                </c:pt>
                <c:pt idx="3280">
                  <c:v>-0.30780646364893316</c:v>
                </c:pt>
                <c:pt idx="3281">
                  <c:v>-6.0776059884889856E-2</c:v>
                </c:pt>
                <c:pt idx="3282">
                  <c:v>0.60816959210529897</c:v>
                </c:pt>
                <c:pt idx="3283">
                  <c:v>-0.44946561211068226</c:v>
                </c:pt>
                <c:pt idx="3284">
                  <c:v>-8.705163245661611E-2</c:v>
                </c:pt>
                <c:pt idx="3285">
                  <c:v>0.51564637349017861</c:v>
                </c:pt>
                <c:pt idx="3286">
                  <c:v>-0.52797953969708566</c:v>
                </c:pt>
                <c:pt idx="3287">
                  <c:v>-0.25399540483243666</c:v>
                </c:pt>
                <c:pt idx="3288">
                  <c:v>-0.28718640919860028</c:v>
                </c:pt>
                <c:pt idx="3289">
                  <c:v>0.98150951882434001</c:v>
                </c:pt>
                <c:pt idx="3290">
                  <c:v>-0.64737970169879588</c:v>
                </c:pt>
                <c:pt idx="3291">
                  <c:v>-0.24316373357204521</c:v>
                </c:pt>
                <c:pt idx="3292">
                  <c:v>0.31321439963516906</c:v>
                </c:pt>
                <c:pt idx="3293">
                  <c:v>0</c:v>
                </c:pt>
                <c:pt idx="3294">
                  <c:v>0.63883984632551905</c:v>
                </c:pt>
                <c:pt idx="3295">
                  <c:v>-0.60080862877751484</c:v>
                </c:pt>
                <c:pt idx="3296">
                  <c:v>-0.12821723618582201</c:v>
                </c:pt>
                <c:pt idx="3297">
                  <c:v>0</c:v>
                </c:pt>
                <c:pt idx="3298">
                  <c:v>-0.43290266030313074</c:v>
                </c:pt>
                <c:pt idx="3299">
                  <c:v>-0.65822170261121782</c:v>
                </c:pt>
                <c:pt idx="3300">
                  <c:v>0</c:v>
                </c:pt>
                <c:pt idx="3301">
                  <c:v>-0.89595373027109726</c:v>
                </c:pt>
                <c:pt idx="3302">
                  <c:v>0.51923045933447221</c:v>
                </c:pt>
                <c:pt idx="3303">
                  <c:v>-0.38971068804164027</c:v>
                </c:pt>
                <c:pt idx="3304">
                  <c:v>-0.16258856604489988</c:v>
                </c:pt>
                <c:pt idx="3305">
                  <c:v>0.44430759251308605</c:v>
                </c:pt>
                <c:pt idx="3306">
                  <c:v>-0.26230284351868882</c:v>
                </c:pt>
                <c:pt idx="3307">
                  <c:v>-0.59908762752856182</c:v>
                </c:pt>
                <c:pt idx="3308">
                  <c:v>0.35429752978838264</c:v>
                </c:pt>
                <c:pt idx="3309">
                  <c:v>0.38660779572798021</c:v>
                </c:pt>
                <c:pt idx="3310">
                  <c:v>-0.52356027739351962</c:v>
                </c:pt>
                <c:pt idx="3311">
                  <c:v>0.72058453746177764</c:v>
                </c:pt>
                <c:pt idx="3312">
                  <c:v>-0.16262120203299366</c:v>
                </c:pt>
                <c:pt idx="3313">
                  <c:v>-0.42499741322171403</c:v>
                </c:pt>
                <c:pt idx="3314">
                  <c:v>-0.14793749812541571</c:v>
                </c:pt>
                <c:pt idx="3315">
                  <c:v>0.34627200679149073</c:v>
                </c:pt>
                <c:pt idx="3316">
                  <c:v>-3.01378788924682E-2</c:v>
                </c:pt>
                <c:pt idx="3317">
                  <c:v>-0.21716457673354211</c:v>
                </c:pt>
                <c:pt idx="3318">
                  <c:v>-9.9279155742931252E-2</c:v>
                </c:pt>
                <c:pt idx="3319">
                  <c:v>-0.52410339061409672</c:v>
                </c:pt>
                <c:pt idx="3320">
                  <c:v>0.20842408230548301</c:v>
                </c:pt>
                <c:pt idx="3321">
                  <c:v>-0.49531334169636243</c:v>
                </c:pt>
                <c:pt idx="3322">
                  <c:v>-4.8908387432002688E-2</c:v>
                </c:pt>
                <c:pt idx="3323">
                  <c:v>-3.3443312960091336E-2</c:v>
                </c:pt>
                <c:pt idx="3324">
                  <c:v>0.6944723211149012</c:v>
                </c:pt>
                <c:pt idx="3325">
                  <c:v>-0.21693479014050798</c:v>
                </c:pt>
                <c:pt idx="3326">
                  <c:v>-0.94181675557014444</c:v>
                </c:pt>
                <c:pt idx="3327">
                  <c:v>0.81626608785640331</c:v>
                </c:pt>
                <c:pt idx="3328">
                  <c:v>0</c:v>
                </c:pt>
                <c:pt idx="3329">
                  <c:v>0.219377875737119</c:v>
                </c:pt>
                <c:pt idx="3330">
                  <c:v>0.45880509277436021</c:v>
                </c:pt>
                <c:pt idx="3331">
                  <c:v>-0.45863402668187064</c:v>
                </c:pt>
                <c:pt idx="3332">
                  <c:v>0</c:v>
                </c:pt>
                <c:pt idx="3333">
                  <c:v>0.59259989734367813</c:v>
                </c:pt>
                <c:pt idx="3334">
                  <c:v>-2.6455411754557442E-2</c:v>
                </c:pt>
                <c:pt idx="3335">
                  <c:v>0.9554205375224446</c:v>
                </c:pt>
                <c:pt idx="3336">
                  <c:v>0.15362866890369262</c:v>
                </c:pt>
                <c:pt idx="3337">
                  <c:v>0.11072837501419434</c:v>
                </c:pt>
                <c:pt idx="3338">
                  <c:v>9.0608106041684552E-2</c:v>
                </c:pt>
                <c:pt idx="3339">
                  <c:v>-0.29000745904292524</c:v>
                </c:pt>
                <c:pt idx="3340">
                  <c:v>0.31619450694297169</c:v>
                </c:pt>
                <c:pt idx="3341">
                  <c:v>0.25745993825289049</c:v>
                </c:pt>
                <c:pt idx="3342">
                  <c:v>0.51990130090375253</c:v>
                </c:pt>
                <c:pt idx="3343">
                  <c:v>0.15927956906641927</c:v>
                </c:pt>
                <c:pt idx="3344">
                  <c:v>-0.40315062996989587</c:v>
                </c:pt>
                <c:pt idx="3345">
                  <c:v>-0.12618109541918393</c:v>
                </c:pt>
                <c:pt idx="3346">
                  <c:v>0.53605875223310073</c:v>
                </c:pt>
                <c:pt idx="3347">
                  <c:v>0.86790780375294685</c:v>
                </c:pt>
                <c:pt idx="3348">
                  <c:v>0</c:v>
                </c:pt>
                <c:pt idx="3349">
                  <c:v>0.9212434814097531</c:v>
                </c:pt>
                <c:pt idx="3350">
                  <c:v>-0.54992019791185576</c:v>
                </c:pt>
                <c:pt idx="3351">
                  <c:v>-0.28131941882832506</c:v>
                </c:pt>
                <c:pt idx="3352">
                  <c:v>-0.71931532979175661</c:v>
                </c:pt>
                <c:pt idx="3353">
                  <c:v>-0.51671322818038701</c:v>
                </c:pt>
                <c:pt idx="3354">
                  <c:v>0.81872353602148062</c:v>
                </c:pt>
                <c:pt idx="3355">
                  <c:v>-0.8975642147226397</c:v>
                </c:pt>
                <c:pt idx="3356">
                  <c:v>3.106038316793687E-2</c:v>
                </c:pt>
                <c:pt idx="3357">
                  <c:v>0</c:v>
                </c:pt>
                <c:pt idx="3358">
                  <c:v>-0.61945455005734817</c:v>
                </c:pt>
                <c:pt idx="3359">
                  <c:v>-0.67678529040231361</c:v>
                </c:pt>
                <c:pt idx="3360">
                  <c:v>-0.15387238147340301</c:v>
                </c:pt>
                <c:pt idx="3361">
                  <c:v>0</c:v>
                </c:pt>
                <c:pt idx="3362">
                  <c:v>0.5268080254909594</c:v>
                </c:pt>
                <c:pt idx="3363">
                  <c:v>-0.92859691879520445</c:v>
                </c:pt>
                <c:pt idx="3364">
                  <c:v>0.14729142374654142</c:v>
                </c:pt>
                <c:pt idx="3365">
                  <c:v>0.93139091353100167</c:v>
                </c:pt>
                <c:pt idx="3366">
                  <c:v>0.46508963513640056</c:v>
                </c:pt>
                <c:pt idx="3367">
                  <c:v>-0.46876850424580546</c:v>
                </c:pt>
                <c:pt idx="3368">
                  <c:v>0.68445911599976439</c:v>
                </c:pt>
                <c:pt idx="3369">
                  <c:v>0.92623940988467524</c:v>
                </c:pt>
                <c:pt idx="3370">
                  <c:v>-9.8363517133089762E-3</c:v>
                </c:pt>
                <c:pt idx="3371">
                  <c:v>0</c:v>
                </c:pt>
                <c:pt idx="3372">
                  <c:v>0</c:v>
                </c:pt>
                <c:pt idx="3373">
                  <c:v>-0.45994208694022615</c:v>
                </c:pt>
                <c:pt idx="3374">
                  <c:v>0.27805837493232594</c:v>
                </c:pt>
                <c:pt idx="3375">
                  <c:v>0</c:v>
                </c:pt>
                <c:pt idx="3376">
                  <c:v>-0.12597201037604111</c:v>
                </c:pt>
                <c:pt idx="3377">
                  <c:v>-0.72285881935314444</c:v>
                </c:pt>
                <c:pt idx="3378">
                  <c:v>9.1368099086641633E-2</c:v>
                </c:pt>
                <c:pt idx="3379">
                  <c:v>-0.72805449054975524</c:v>
                </c:pt>
                <c:pt idx="3380">
                  <c:v>0.53441651681299751</c:v>
                </c:pt>
                <c:pt idx="3381">
                  <c:v>0.30017039396242584</c:v>
                </c:pt>
                <c:pt idx="3382">
                  <c:v>-8.6609369646626078E-2</c:v>
                </c:pt>
                <c:pt idx="3383">
                  <c:v>0.16862217853413719</c:v>
                </c:pt>
                <c:pt idx="3384">
                  <c:v>0.29895450802083995</c:v>
                </c:pt>
                <c:pt idx="3385">
                  <c:v>0.74752919234910831</c:v>
                </c:pt>
                <c:pt idx="3386">
                  <c:v>0.7673425569506177</c:v>
                </c:pt>
                <c:pt idx="3387">
                  <c:v>0.23765652114672864</c:v>
                </c:pt>
                <c:pt idx="3388">
                  <c:v>-0.90594207859030884</c:v>
                </c:pt>
                <c:pt idx="3389">
                  <c:v>-0.30991954724852128</c:v>
                </c:pt>
                <c:pt idx="3390">
                  <c:v>4.4038492809188014E-2</c:v>
                </c:pt>
                <c:pt idx="3391">
                  <c:v>0.85953838739784238</c:v>
                </c:pt>
                <c:pt idx="3392">
                  <c:v>0.27386506685213702</c:v>
                </c:pt>
                <c:pt idx="3393">
                  <c:v>0.87640795576231212</c:v>
                </c:pt>
                <c:pt idx="3394">
                  <c:v>-0.6863944994957405</c:v>
                </c:pt>
                <c:pt idx="3395">
                  <c:v>-0.32991941449334894</c:v>
                </c:pt>
                <c:pt idx="3396">
                  <c:v>-0.79198842860247298</c:v>
                </c:pt>
                <c:pt idx="3397">
                  <c:v>-0.90382166540818265</c:v>
                </c:pt>
                <c:pt idx="3398">
                  <c:v>0</c:v>
                </c:pt>
                <c:pt idx="3399">
                  <c:v>0.8663039414773045</c:v>
                </c:pt>
                <c:pt idx="3400">
                  <c:v>-0.62478701988839158</c:v>
                </c:pt>
                <c:pt idx="3401">
                  <c:v>0.15102281313562638</c:v>
                </c:pt>
                <c:pt idx="3402">
                  <c:v>0.9327980507745729</c:v>
                </c:pt>
                <c:pt idx="3403">
                  <c:v>1.363257730215971E-2</c:v>
                </c:pt>
                <c:pt idx="3404">
                  <c:v>5.9653335273151906E-2</c:v>
                </c:pt>
                <c:pt idx="3405">
                  <c:v>-0.57837280995642548</c:v>
                </c:pt>
                <c:pt idx="3406">
                  <c:v>-0.70766819244931889</c:v>
                </c:pt>
                <c:pt idx="3407">
                  <c:v>-0.49997798410913746</c:v>
                </c:pt>
                <c:pt idx="3408">
                  <c:v>0.13105433833006083</c:v>
                </c:pt>
                <c:pt idx="3409">
                  <c:v>0</c:v>
                </c:pt>
                <c:pt idx="3410">
                  <c:v>-0.18187296976677622</c:v>
                </c:pt>
                <c:pt idx="3411">
                  <c:v>-0.43461022301611535</c:v>
                </c:pt>
                <c:pt idx="3412">
                  <c:v>0.15897330509040331</c:v>
                </c:pt>
                <c:pt idx="3413">
                  <c:v>-0.34655931241042209</c:v>
                </c:pt>
                <c:pt idx="3414">
                  <c:v>0.25819061723051517</c:v>
                </c:pt>
                <c:pt idx="3415">
                  <c:v>0.48932242769422324</c:v>
                </c:pt>
                <c:pt idx="3416">
                  <c:v>0.6355506862336423</c:v>
                </c:pt>
                <c:pt idx="3417">
                  <c:v>0.69980644924399105</c:v>
                </c:pt>
                <c:pt idx="3418">
                  <c:v>-0.28045279803795209</c:v>
                </c:pt>
                <c:pt idx="3419">
                  <c:v>0.87536007578213726</c:v>
                </c:pt>
                <c:pt idx="3420">
                  <c:v>-0.81665858042272599</c:v>
                </c:pt>
                <c:pt idx="3421">
                  <c:v>0.68806151588968134</c:v>
                </c:pt>
                <c:pt idx="3422">
                  <c:v>-0.22166594868147874</c:v>
                </c:pt>
                <c:pt idx="3423">
                  <c:v>0.31242887579216128</c:v>
                </c:pt>
                <c:pt idx="3424">
                  <c:v>0.54198167873158765</c:v>
                </c:pt>
                <c:pt idx="3425">
                  <c:v>1.0465005139819388E-2</c:v>
                </c:pt>
                <c:pt idx="3426">
                  <c:v>-0.17345963051014693</c:v>
                </c:pt>
                <c:pt idx="3427">
                  <c:v>0.36761303148291075</c:v>
                </c:pt>
                <c:pt idx="3428">
                  <c:v>0.68323252026624082</c:v>
                </c:pt>
                <c:pt idx="3429">
                  <c:v>-0.14230327713990704</c:v>
                </c:pt>
                <c:pt idx="3430">
                  <c:v>0.75932316466728556</c:v>
                </c:pt>
                <c:pt idx="3431">
                  <c:v>6.5430001963911133E-2</c:v>
                </c:pt>
                <c:pt idx="3432">
                  <c:v>-0.22724286352816989</c:v>
                </c:pt>
                <c:pt idx="3433">
                  <c:v>-0.37871843196700539</c:v>
                </c:pt>
                <c:pt idx="3434">
                  <c:v>-0.52701567693508822</c:v>
                </c:pt>
                <c:pt idx="3435">
                  <c:v>0.79477794314246386</c:v>
                </c:pt>
                <c:pt idx="3436">
                  <c:v>0</c:v>
                </c:pt>
                <c:pt idx="3437">
                  <c:v>-0.41694060996874222</c:v>
                </c:pt>
                <c:pt idx="3438">
                  <c:v>0.33483561477936113</c:v>
                </c:pt>
                <c:pt idx="3439">
                  <c:v>-0.68711185003811459</c:v>
                </c:pt>
                <c:pt idx="3440">
                  <c:v>0.26111051754449921</c:v>
                </c:pt>
                <c:pt idx="3441">
                  <c:v>0.36445194645058915</c:v>
                </c:pt>
                <c:pt idx="3442">
                  <c:v>0.36174163811283888</c:v>
                </c:pt>
                <c:pt idx="3443">
                  <c:v>-0.24904847432814695</c:v>
                </c:pt>
                <c:pt idx="3444">
                  <c:v>0</c:v>
                </c:pt>
                <c:pt idx="3445">
                  <c:v>-1.5681297079036847E-2</c:v>
                </c:pt>
                <c:pt idx="3446">
                  <c:v>-0.25637414911940126</c:v>
                </c:pt>
                <c:pt idx="3447">
                  <c:v>0.25496004489306706</c:v>
                </c:pt>
                <c:pt idx="3448">
                  <c:v>0.4178396904888696</c:v>
                </c:pt>
                <c:pt idx="3449">
                  <c:v>0.62366732295591687</c:v>
                </c:pt>
                <c:pt idx="3450">
                  <c:v>0.36233791170287227</c:v>
                </c:pt>
                <c:pt idx="3451">
                  <c:v>0.40981799322442336</c:v>
                </c:pt>
                <c:pt idx="3452">
                  <c:v>-0.44811673708066874</c:v>
                </c:pt>
                <c:pt idx="3453">
                  <c:v>-0.2689097696238405</c:v>
                </c:pt>
                <c:pt idx="3454">
                  <c:v>0</c:v>
                </c:pt>
                <c:pt idx="3455">
                  <c:v>0.46614987103988109</c:v>
                </c:pt>
                <c:pt idx="3456">
                  <c:v>0</c:v>
                </c:pt>
                <c:pt idx="3457">
                  <c:v>0.15000557304672746</c:v>
                </c:pt>
                <c:pt idx="3458">
                  <c:v>-0.72255640121944242</c:v>
                </c:pt>
                <c:pt idx="3459">
                  <c:v>2.0125661275127327E-2</c:v>
                </c:pt>
                <c:pt idx="3460">
                  <c:v>-0.39131238315670086</c:v>
                </c:pt>
                <c:pt idx="3461">
                  <c:v>0.16962478030891065</c:v>
                </c:pt>
                <c:pt idx="3462">
                  <c:v>0.33202801038531682</c:v>
                </c:pt>
                <c:pt idx="3463">
                  <c:v>-0.74405379779470693</c:v>
                </c:pt>
                <c:pt idx="3464">
                  <c:v>-9.8721803386977558E-2</c:v>
                </c:pt>
                <c:pt idx="3465">
                  <c:v>-1.0513200437682274E-2</c:v>
                </c:pt>
                <c:pt idx="3466">
                  <c:v>-0.29758486744192852</c:v>
                </c:pt>
                <c:pt idx="3467">
                  <c:v>0.86880787746146804</c:v>
                </c:pt>
                <c:pt idx="3468">
                  <c:v>-0.206488050965835</c:v>
                </c:pt>
                <c:pt idx="3469">
                  <c:v>-0.7524016407874291</c:v>
                </c:pt>
                <c:pt idx="3470">
                  <c:v>-0.82182787088232945</c:v>
                </c:pt>
                <c:pt idx="3471">
                  <c:v>0.11997487558618594</c:v>
                </c:pt>
                <c:pt idx="3472">
                  <c:v>-0.74048286229448768</c:v>
                </c:pt>
                <c:pt idx="3473">
                  <c:v>0.81418422215204123</c:v>
                </c:pt>
                <c:pt idx="3474">
                  <c:v>0.62186584927815458</c:v>
                </c:pt>
                <c:pt idx="3475">
                  <c:v>-0.21761382197595927</c:v>
                </c:pt>
                <c:pt idx="3476">
                  <c:v>-5.3339883874908137E-2</c:v>
                </c:pt>
                <c:pt idx="3477">
                  <c:v>0.54181060321995045</c:v>
                </c:pt>
                <c:pt idx="3478">
                  <c:v>0.17212129941076421</c:v>
                </c:pt>
                <c:pt idx="3479">
                  <c:v>0.32474270473628924</c:v>
                </c:pt>
                <c:pt idx="3480">
                  <c:v>-6.2758641280007809E-3</c:v>
                </c:pt>
                <c:pt idx="3481">
                  <c:v>-0.46778332009431611</c:v>
                </c:pt>
                <c:pt idx="3482">
                  <c:v>-0.1718515573323818</c:v>
                </c:pt>
                <c:pt idx="3483">
                  <c:v>0.9566407524646402</c:v>
                </c:pt>
                <c:pt idx="3484">
                  <c:v>-0.33754060062902014</c:v>
                </c:pt>
                <c:pt idx="3485">
                  <c:v>-0.335111256981726</c:v>
                </c:pt>
                <c:pt idx="3486">
                  <c:v>-0.19930615060972398</c:v>
                </c:pt>
                <c:pt idx="3487">
                  <c:v>-0.42130682336696784</c:v>
                </c:pt>
                <c:pt idx="3488">
                  <c:v>-0.89566810585619194</c:v>
                </c:pt>
                <c:pt idx="3489">
                  <c:v>0.97297461290337572</c:v>
                </c:pt>
                <c:pt idx="3490">
                  <c:v>-0.69222072679679136</c:v>
                </c:pt>
                <c:pt idx="3491">
                  <c:v>0.77458154601776708</c:v>
                </c:pt>
                <c:pt idx="3492">
                  <c:v>0.70074821477356231</c:v>
                </c:pt>
                <c:pt idx="3493">
                  <c:v>0</c:v>
                </c:pt>
                <c:pt idx="3494">
                  <c:v>0.10840656707250082</c:v>
                </c:pt>
                <c:pt idx="3495">
                  <c:v>0.74287293410072064</c:v>
                </c:pt>
                <c:pt idx="3496">
                  <c:v>0.16582996391542615</c:v>
                </c:pt>
                <c:pt idx="3497">
                  <c:v>0</c:v>
                </c:pt>
                <c:pt idx="3498">
                  <c:v>0.67694934225333403</c:v>
                </c:pt>
                <c:pt idx="3499">
                  <c:v>-0.80916850577132893</c:v>
                </c:pt>
                <c:pt idx="3500">
                  <c:v>0.28239786069673523</c:v>
                </c:pt>
                <c:pt idx="3501">
                  <c:v>-0.49279648480121196</c:v>
                </c:pt>
                <c:pt idx="3502">
                  <c:v>-0.3773812662193522</c:v>
                </c:pt>
                <c:pt idx="3503">
                  <c:v>0.10301761384409326</c:v>
                </c:pt>
                <c:pt idx="3504">
                  <c:v>0.64489021119110845</c:v>
                </c:pt>
                <c:pt idx="3505">
                  <c:v>0.72720479418035255</c:v>
                </c:pt>
                <c:pt idx="3506">
                  <c:v>0.18095683243546318</c:v>
                </c:pt>
                <c:pt idx="3507">
                  <c:v>-0.45463320913429844</c:v>
                </c:pt>
                <c:pt idx="3508">
                  <c:v>-0.88808127802461656</c:v>
                </c:pt>
                <c:pt idx="3509">
                  <c:v>0.84179344633795838</c:v>
                </c:pt>
                <c:pt idx="3510">
                  <c:v>0.73838060773111913</c:v>
                </c:pt>
                <c:pt idx="3511">
                  <c:v>0.43094632631295848</c:v>
                </c:pt>
                <c:pt idx="3512">
                  <c:v>0.86177674031023388</c:v>
                </c:pt>
                <c:pt idx="3513">
                  <c:v>-0.11037145553165843</c:v>
                </c:pt>
                <c:pt idx="3514">
                  <c:v>9.6206775047225926E-2</c:v>
                </c:pt>
                <c:pt idx="3515">
                  <c:v>0.20589103270364434</c:v>
                </c:pt>
                <c:pt idx="3516">
                  <c:v>0.95167535602183972</c:v>
                </c:pt>
                <c:pt idx="3517">
                  <c:v>6.2874979837444181E-2</c:v>
                </c:pt>
                <c:pt idx="3518">
                  <c:v>-0.82174511311511933</c:v>
                </c:pt>
                <c:pt idx="3519">
                  <c:v>0.55403985895187668</c:v>
                </c:pt>
                <c:pt idx="3520">
                  <c:v>-0.45718254359951055</c:v>
                </c:pt>
                <c:pt idx="3521">
                  <c:v>-0.7524495193005557</c:v>
                </c:pt>
                <c:pt idx="3522">
                  <c:v>-0.30643274818883337</c:v>
                </c:pt>
                <c:pt idx="3523">
                  <c:v>-0.77833207237291302</c:v>
                </c:pt>
                <c:pt idx="3524">
                  <c:v>-0.15315893550371021</c:v>
                </c:pt>
                <c:pt idx="3525">
                  <c:v>-0.34196699589204033</c:v>
                </c:pt>
                <c:pt idx="3526">
                  <c:v>0.39126527300641328</c:v>
                </c:pt>
                <c:pt idx="3527">
                  <c:v>0.34622852181682756</c:v>
                </c:pt>
                <c:pt idx="3528">
                  <c:v>-0.61947795677071749</c:v>
                </c:pt>
                <c:pt idx="3529">
                  <c:v>0.18174336450630094</c:v>
                </c:pt>
                <c:pt idx="3530">
                  <c:v>-0.59842474299736836</c:v>
                </c:pt>
                <c:pt idx="3531">
                  <c:v>-0.73056152790121021</c:v>
                </c:pt>
                <c:pt idx="3532">
                  <c:v>0.65171438222270539</c:v>
                </c:pt>
                <c:pt idx="3533">
                  <c:v>-0.18049287262654518</c:v>
                </c:pt>
                <c:pt idx="3534">
                  <c:v>-0.17549872433792199</c:v>
                </c:pt>
                <c:pt idx="3535">
                  <c:v>-2.1002685059533059E-2</c:v>
                </c:pt>
                <c:pt idx="3536">
                  <c:v>0.30373528205747075</c:v>
                </c:pt>
                <c:pt idx="3537">
                  <c:v>0.28928210181555486</c:v>
                </c:pt>
                <c:pt idx="3538">
                  <c:v>-0.28062635826297705</c:v>
                </c:pt>
                <c:pt idx="3539">
                  <c:v>-0.2464151321573563</c:v>
                </c:pt>
                <c:pt idx="3540">
                  <c:v>-0.27013921627675114</c:v>
                </c:pt>
                <c:pt idx="3541">
                  <c:v>0.94073267765345003</c:v>
                </c:pt>
                <c:pt idx="3542">
                  <c:v>-0.51636370575041657</c:v>
                </c:pt>
                <c:pt idx="3543">
                  <c:v>-0.22041929477665398</c:v>
                </c:pt>
                <c:pt idx="3544">
                  <c:v>0.31782395122900919</c:v>
                </c:pt>
                <c:pt idx="3545">
                  <c:v>-0.72636208122878598</c:v>
                </c:pt>
                <c:pt idx="3546">
                  <c:v>0</c:v>
                </c:pt>
                <c:pt idx="3547">
                  <c:v>0</c:v>
                </c:pt>
                <c:pt idx="3548">
                  <c:v>0.95750656110720989</c:v>
                </c:pt>
                <c:pt idx="3549">
                  <c:v>-0.21992259514619161</c:v>
                </c:pt>
                <c:pt idx="3550">
                  <c:v>-0.22619185325865013</c:v>
                </c:pt>
                <c:pt idx="3551">
                  <c:v>0.30759678466410062</c:v>
                </c:pt>
                <c:pt idx="3552">
                  <c:v>-0.90771752067380551</c:v>
                </c:pt>
                <c:pt idx="3553">
                  <c:v>9.6508073076088663E-3</c:v>
                </c:pt>
                <c:pt idx="3554">
                  <c:v>-0.75204238233642495</c:v>
                </c:pt>
                <c:pt idx="3555">
                  <c:v>0.17837623399521338</c:v>
                </c:pt>
                <c:pt idx="3556">
                  <c:v>-0.1258699316238884</c:v>
                </c:pt>
                <c:pt idx="3557">
                  <c:v>-0.65342682009647546</c:v>
                </c:pt>
                <c:pt idx="3558">
                  <c:v>0.40810778365330669</c:v>
                </c:pt>
                <c:pt idx="3559">
                  <c:v>-0.89252004554708242</c:v>
                </c:pt>
                <c:pt idx="3560">
                  <c:v>0.21999602230675117</c:v>
                </c:pt>
                <c:pt idx="3561">
                  <c:v>-0.82938010615673019</c:v>
                </c:pt>
                <c:pt idx="3562">
                  <c:v>-0.67101303179047966</c:v>
                </c:pt>
                <c:pt idx="3563">
                  <c:v>0</c:v>
                </c:pt>
                <c:pt idx="3564">
                  <c:v>0.83859745137144392</c:v>
                </c:pt>
                <c:pt idx="3565">
                  <c:v>0.1177756311487244</c:v>
                </c:pt>
                <c:pt idx="3566">
                  <c:v>0.15552348402141311</c:v>
                </c:pt>
                <c:pt idx="3567">
                  <c:v>0.7478039287421675</c:v>
                </c:pt>
                <c:pt idx="3568">
                  <c:v>-0.21131896373136075</c:v>
                </c:pt>
                <c:pt idx="3569">
                  <c:v>-0.13803019462049626</c:v>
                </c:pt>
                <c:pt idx="3570">
                  <c:v>0.55324513473868464</c:v>
                </c:pt>
                <c:pt idx="3571">
                  <c:v>-0.39197964821197462</c:v>
                </c:pt>
                <c:pt idx="3572">
                  <c:v>-0.29779805522996605</c:v>
                </c:pt>
                <c:pt idx="3573">
                  <c:v>0.29659674992054158</c:v>
                </c:pt>
                <c:pt idx="3574">
                  <c:v>-0.66298130604741246</c:v>
                </c:pt>
                <c:pt idx="3575">
                  <c:v>0</c:v>
                </c:pt>
                <c:pt idx="3576">
                  <c:v>-0.49106148074611955</c:v>
                </c:pt>
                <c:pt idx="3577">
                  <c:v>-0.64938002422772856</c:v>
                </c:pt>
                <c:pt idx="3578">
                  <c:v>-0.6813857407479631</c:v>
                </c:pt>
                <c:pt idx="3579">
                  <c:v>0.52235377756429946</c:v>
                </c:pt>
                <c:pt idx="3580">
                  <c:v>-0.78102935037188925</c:v>
                </c:pt>
                <c:pt idx="3581">
                  <c:v>-0.84819819770360738</c:v>
                </c:pt>
                <c:pt idx="3582">
                  <c:v>0</c:v>
                </c:pt>
                <c:pt idx="3583">
                  <c:v>-0.39088884979014282</c:v>
                </c:pt>
                <c:pt idx="3584">
                  <c:v>-0.46685162016699799</c:v>
                </c:pt>
                <c:pt idx="3585">
                  <c:v>0.4578501286144811</c:v>
                </c:pt>
                <c:pt idx="3586">
                  <c:v>0</c:v>
                </c:pt>
                <c:pt idx="3587">
                  <c:v>-0.42929346608903235</c:v>
                </c:pt>
                <c:pt idx="3588">
                  <c:v>-0.28715349828086689</c:v>
                </c:pt>
                <c:pt idx="3589">
                  <c:v>-0.25947467866593199</c:v>
                </c:pt>
                <c:pt idx="3590">
                  <c:v>3.3287519199261428E-2</c:v>
                </c:pt>
                <c:pt idx="3591">
                  <c:v>0</c:v>
                </c:pt>
                <c:pt idx="3592">
                  <c:v>-0.58836547245998283</c:v>
                </c:pt>
                <c:pt idx="3593">
                  <c:v>0.77295237520827886</c:v>
                </c:pt>
                <c:pt idx="3594">
                  <c:v>-0.70741902202765983</c:v>
                </c:pt>
                <c:pt idx="3595">
                  <c:v>-0.20328565064268278</c:v>
                </c:pt>
                <c:pt idx="3596">
                  <c:v>-0.94668338125615081</c:v>
                </c:pt>
                <c:pt idx="3597">
                  <c:v>-0.28811849654739091</c:v>
                </c:pt>
                <c:pt idx="3598">
                  <c:v>0.64346494514217267</c:v>
                </c:pt>
                <c:pt idx="3599">
                  <c:v>-0.81071179412295158</c:v>
                </c:pt>
                <c:pt idx="3600">
                  <c:v>-0.25060429789585781</c:v>
                </c:pt>
                <c:pt idx="3601">
                  <c:v>0</c:v>
                </c:pt>
                <c:pt idx="3602">
                  <c:v>-0.87066126435305158</c:v>
                </c:pt>
                <c:pt idx="3603">
                  <c:v>5.3331930859641177E-2</c:v>
                </c:pt>
                <c:pt idx="3604">
                  <c:v>-0.45689994519947269</c:v>
                </c:pt>
                <c:pt idx="3605">
                  <c:v>-0.30157098511520203</c:v>
                </c:pt>
                <c:pt idx="3606">
                  <c:v>-0.42879331381949631</c:v>
                </c:pt>
                <c:pt idx="3607">
                  <c:v>0.20043545934640361</c:v>
                </c:pt>
                <c:pt idx="3608">
                  <c:v>0.41953887632197984</c:v>
                </c:pt>
                <c:pt idx="3609">
                  <c:v>-0.17018487004576721</c:v>
                </c:pt>
                <c:pt idx="3610">
                  <c:v>-3.8214556051543648E-2</c:v>
                </c:pt>
                <c:pt idx="3611">
                  <c:v>0.32079403337042844</c:v>
                </c:pt>
                <c:pt idx="3612">
                  <c:v>0.4295812008931188</c:v>
                </c:pt>
                <c:pt idx="3613">
                  <c:v>-0.75638326675295198</c:v>
                </c:pt>
                <c:pt idx="3614">
                  <c:v>-0.70140005943038397</c:v>
                </c:pt>
                <c:pt idx="3615">
                  <c:v>6.6568595527489546E-2</c:v>
                </c:pt>
                <c:pt idx="3616">
                  <c:v>0.94336108898216819</c:v>
                </c:pt>
                <c:pt idx="3617">
                  <c:v>-0.4912764880416845</c:v>
                </c:pt>
                <c:pt idx="3618">
                  <c:v>-0.83738325568717753</c:v>
                </c:pt>
                <c:pt idx="3619">
                  <c:v>-0.4568302065375256</c:v>
                </c:pt>
                <c:pt idx="3620">
                  <c:v>8.7618459015804964E-2</c:v>
                </c:pt>
                <c:pt idx="3621">
                  <c:v>-0.47725042417766517</c:v>
                </c:pt>
                <c:pt idx="3622">
                  <c:v>-0.43121203805821062</c:v>
                </c:pt>
                <c:pt idx="3623">
                  <c:v>-0.17461962376379953</c:v>
                </c:pt>
                <c:pt idx="3624">
                  <c:v>-0.3570994069198275</c:v>
                </c:pt>
                <c:pt idx="3625">
                  <c:v>0</c:v>
                </c:pt>
                <c:pt idx="3626">
                  <c:v>0.16301764055291254</c:v>
                </c:pt>
                <c:pt idx="3627">
                  <c:v>-0.26176670427695309</c:v>
                </c:pt>
                <c:pt idx="3628">
                  <c:v>-0.30951398016921755</c:v>
                </c:pt>
                <c:pt idx="3629">
                  <c:v>2.8243168748174775E-2</c:v>
                </c:pt>
                <c:pt idx="3630">
                  <c:v>-0.88121106719702769</c:v>
                </c:pt>
                <c:pt idx="3631">
                  <c:v>-0.49395133068813968</c:v>
                </c:pt>
                <c:pt idx="3632">
                  <c:v>0.49614394405430634</c:v>
                </c:pt>
                <c:pt idx="3633">
                  <c:v>-0.70176046342999432</c:v>
                </c:pt>
                <c:pt idx="3634">
                  <c:v>-0.73531161489871477</c:v>
                </c:pt>
                <c:pt idx="3635">
                  <c:v>0.15138311362706058</c:v>
                </c:pt>
                <c:pt idx="3636">
                  <c:v>-7.2161569689277283E-2</c:v>
                </c:pt>
                <c:pt idx="3637">
                  <c:v>-0.16116443098380817</c:v>
                </c:pt>
                <c:pt idx="3638">
                  <c:v>0.4434510976595411</c:v>
                </c:pt>
                <c:pt idx="3639">
                  <c:v>4.2983366509589643E-2</c:v>
                </c:pt>
                <c:pt idx="3640">
                  <c:v>-0.45390383333585055</c:v>
                </c:pt>
                <c:pt idx="3641">
                  <c:v>1.4209986561903132E-3</c:v>
                </c:pt>
                <c:pt idx="3642">
                  <c:v>0.23341534319717791</c:v>
                </c:pt>
                <c:pt idx="3643">
                  <c:v>-0.14507613005913209</c:v>
                </c:pt>
                <c:pt idx="3644">
                  <c:v>0.2464103112403537</c:v>
                </c:pt>
                <c:pt idx="3645">
                  <c:v>0.4694260228430937</c:v>
                </c:pt>
                <c:pt idx="3646">
                  <c:v>-0.54152396297981742</c:v>
                </c:pt>
                <c:pt idx="3647">
                  <c:v>0.61861542312780782</c:v>
                </c:pt>
                <c:pt idx="3648">
                  <c:v>0.80321874645204505</c:v>
                </c:pt>
                <c:pt idx="3649">
                  <c:v>7.4053613943444481E-5</c:v>
                </c:pt>
                <c:pt idx="3650">
                  <c:v>0.20728963909533712</c:v>
                </c:pt>
                <c:pt idx="3651">
                  <c:v>0.61425276669908924</c:v>
                </c:pt>
                <c:pt idx="3652">
                  <c:v>-0.12089247344406069</c:v>
                </c:pt>
                <c:pt idx="3653">
                  <c:v>0.63582520877837279</c:v>
                </c:pt>
                <c:pt idx="3654">
                  <c:v>0.52656332744897505</c:v>
                </c:pt>
                <c:pt idx="3655">
                  <c:v>6.2399756204799026E-2</c:v>
                </c:pt>
                <c:pt idx="3656">
                  <c:v>-6.8722301647568693E-2</c:v>
                </c:pt>
                <c:pt idx="3657">
                  <c:v>-8.9924432244612454E-2</c:v>
                </c:pt>
                <c:pt idx="3658">
                  <c:v>9.8843318483325532E-3</c:v>
                </c:pt>
                <c:pt idx="3659">
                  <c:v>0.15506544023120236</c:v>
                </c:pt>
                <c:pt idx="3660">
                  <c:v>0.31090686830066094</c:v>
                </c:pt>
                <c:pt idx="3661">
                  <c:v>-0.7693893133995191</c:v>
                </c:pt>
                <c:pt idx="3662">
                  <c:v>-0.52820920590830289</c:v>
                </c:pt>
                <c:pt idx="3663">
                  <c:v>0.89473078553175978</c:v>
                </c:pt>
                <c:pt idx="3664">
                  <c:v>-0.56463725250555141</c:v>
                </c:pt>
                <c:pt idx="3665">
                  <c:v>6.5767275012605902E-2</c:v>
                </c:pt>
                <c:pt idx="3666">
                  <c:v>-0.29794669974151317</c:v>
                </c:pt>
                <c:pt idx="3667">
                  <c:v>0.67352173793621894</c:v>
                </c:pt>
                <c:pt idx="3668">
                  <c:v>0.20857729155991284</c:v>
                </c:pt>
                <c:pt idx="3669">
                  <c:v>-0.73685696182777194</c:v>
                </c:pt>
                <c:pt idx="3670">
                  <c:v>0.539788669131264</c:v>
                </c:pt>
                <c:pt idx="3671">
                  <c:v>0.31309797922280758</c:v>
                </c:pt>
                <c:pt idx="3672">
                  <c:v>-0.43613702423629991</c:v>
                </c:pt>
                <c:pt idx="3673">
                  <c:v>0.41273846172159789</c:v>
                </c:pt>
                <c:pt idx="3674">
                  <c:v>-0.37949627255803681</c:v>
                </c:pt>
                <c:pt idx="3675">
                  <c:v>-0.78526924670342391</c:v>
                </c:pt>
                <c:pt idx="3676">
                  <c:v>-0.81320999935750604</c:v>
                </c:pt>
                <c:pt idx="3677">
                  <c:v>-0.51327308312375308</c:v>
                </c:pt>
                <c:pt idx="3678">
                  <c:v>-5.0050228799334781E-2</c:v>
                </c:pt>
                <c:pt idx="3679">
                  <c:v>0.36719738066185004</c:v>
                </c:pt>
                <c:pt idx="3680">
                  <c:v>0.58044116271763257</c:v>
                </c:pt>
                <c:pt idx="3681">
                  <c:v>0</c:v>
                </c:pt>
                <c:pt idx="3682">
                  <c:v>-0.60891359204218587</c:v>
                </c:pt>
                <c:pt idx="3683">
                  <c:v>0.26745722742934191</c:v>
                </c:pt>
                <c:pt idx="3684">
                  <c:v>0.24212047220216229</c:v>
                </c:pt>
                <c:pt idx="3685">
                  <c:v>0.85897827479158362</c:v>
                </c:pt>
                <c:pt idx="3686">
                  <c:v>0.80599826367836958</c:v>
                </c:pt>
                <c:pt idx="3687">
                  <c:v>-0.28825522481003968</c:v>
                </c:pt>
                <c:pt idx="3688">
                  <c:v>-0.85683090535509687</c:v>
                </c:pt>
                <c:pt idx="3689">
                  <c:v>0.32133977012907872</c:v>
                </c:pt>
                <c:pt idx="3690">
                  <c:v>3.7203772972405423E-2</c:v>
                </c:pt>
                <c:pt idx="3691">
                  <c:v>-0.11605732530640774</c:v>
                </c:pt>
                <c:pt idx="3692">
                  <c:v>-0.46371172794799081</c:v>
                </c:pt>
                <c:pt idx="3693">
                  <c:v>0.32056270596071423</c:v>
                </c:pt>
                <c:pt idx="3694">
                  <c:v>0.84090740231315964</c:v>
                </c:pt>
                <c:pt idx="3695">
                  <c:v>0.10679857967151742</c:v>
                </c:pt>
                <c:pt idx="3696">
                  <c:v>-4.7885688606456235E-2</c:v>
                </c:pt>
                <c:pt idx="3697">
                  <c:v>0.90453675183446181</c:v>
                </c:pt>
                <c:pt idx="3698">
                  <c:v>-0.84220991405155099</c:v>
                </c:pt>
                <c:pt idx="3699">
                  <c:v>-0.42180441610502067</c:v>
                </c:pt>
                <c:pt idx="3700">
                  <c:v>0.25452255779747202</c:v>
                </c:pt>
                <c:pt idx="3701">
                  <c:v>0.69769858714451061</c:v>
                </c:pt>
                <c:pt idx="3702">
                  <c:v>-0.44479628057854476</c:v>
                </c:pt>
                <c:pt idx="3703">
                  <c:v>0</c:v>
                </c:pt>
                <c:pt idx="3704">
                  <c:v>0.16167979404415142</c:v>
                </c:pt>
                <c:pt idx="3705">
                  <c:v>-0.23237421737497946</c:v>
                </c:pt>
                <c:pt idx="3706">
                  <c:v>-0.26429584276527501</c:v>
                </c:pt>
                <c:pt idx="3707">
                  <c:v>0.85557713213671571</c:v>
                </c:pt>
                <c:pt idx="3708">
                  <c:v>0.60847141847552766</c:v>
                </c:pt>
                <c:pt idx="3709">
                  <c:v>-0.52227514159045574</c:v>
                </c:pt>
                <c:pt idx="3710">
                  <c:v>-0.13680882289937288</c:v>
                </c:pt>
                <c:pt idx="3711">
                  <c:v>0</c:v>
                </c:pt>
                <c:pt idx="3712">
                  <c:v>-0.67309102543211385</c:v>
                </c:pt>
                <c:pt idx="3713">
                  <c:v>-0.57496519971967452</c:v>
                </c:pt>
                <c:pt idx="3714">
                  <c:v>0.33701169622744903</c:v>
                </c:pt>
                <c:pt idx="3715">
                  <c:v>-0.55534649789953361</c:v>
                </c:pt>
                <c:pt idx="3716">
                  <c:v>0</c:v>
                </c:pt>
                <c:pt idx="3717">
                  <c:v>-0.12767701068615381</c:v>
                </c:pt>
                <c:pt idx="3718">
                  <c:v>0.90606371963321553</c:v>
                </c:pt>
                <c:pt idx="3719">
                  <c:v>0</c:v>
                </c:pt>
                <c:pt idx="3720">
                  <c:v>0.36951580470450313</c:v>
                </c:pt>
                <c:pt idx="3721">
                  <c:v>0.13631432684585479</c:v>
                </c:pt>
                <c:pt idx="3722">
                  <c:v>-0.20892909642608945</c:v>
                </c:pt>
                <c:pt idx="3723">
                  <c:v>0.21447573965307215</c:v>
                </c:pt>
                <c:pt idx="3724">
                  <c:v>0.29970434052222722</c:v>
                </c:pt>
                <c:pt idx="3725">
                  <c:v>-0.62964852580339314</c:v>
                </c:pt>
                <c:pt idx="3726">
                  <c:v>0</c:v>
                </c:pt>
                <c:pt idx="3727">
                  <c:v>0.1253110920887946</c:v>
                </c:pt>
                <c:pt idx="3728">
                  <c:v>-0.33963151493493576</c:v>
                </c:pt>
                <c:pt idx="3729">
                  <c:v>-0.27469873611617651</c:v>
                </c:pt>
                <c:pt idx="3730">
                  <c:v>0.74932972031643086</c:v>
                </c:pt>
                <c:pt idx="3731">
                  <c:v>0.75784841983307694</c:v>
                </c:pt>
                <c:pt idx="3732">
                  <c:v>-0.81819525863042852</c:v>
                </c:pt>
                <c:pt idx="3733">
                  <c:v>-0.43564423929782059</c:v>
                </c:pt>
                <c:pt idx="3734">
                  <c:v>0.65560002426136099</c:v>
                </c:pt>
                <c:pt idx="3735">
                  <c:v>0.597869390725418</c:v>
                </c:pt>
                <c:pt idx="3736">
                  <c:v>-0.58119140120600188</c:v>
                </c:pt>
                <c:pt idx="3737">
                  <c:v>0.97080759146569362</c:v>
                </c:pt>
                <c:pt idx="3738">
                  <c:v>-0.17424188653471939</c:v>
                </c:pt>
                <c:pt idx="3739">
                  <c:v>-0.33702450729328914</c:v>
                </c:pt>
                <c:pt idx="3740">
                  <c:v>0.68437228699614194</c:v>
                </c:pt>
                <c:pt idx="3741">
                  <c:v>-0.42121533055085364</c:v>
                </c:pt>
                <c:pt idx="3742">
                  <c:v>-0.25995950213706404</c:v>
                </c:pt>
                <c:pt idx="3743">
                  <c:v>0.28051534142226864</c:v>
                </c:pt>
                <c:pt idx="3744">
                  <c:v>0.94089213675100247</c:v>
                </c:pt>
                <c:pt idx="3745">
                  <c:v>0.12895327256352559</c:v>
                </c:pt>
                <c:pt idx="3746">
                  <c:v>-0.33905008068258369</c:v>
                </c:pt>
                <c:pt idx="3747">
                  <c:v>1.9102748366451208E-3</c:v>
                </c:pt>
                <c:pt idx="3748">
                  <c:v>0.99540117823027929</c:v>
                </c:pt>
                <c:pt idx="3749">
                  <c:v>-0.1695348257943394</c:v>
                </c:pt>
                <c:pt idx="3750">
                  <c:v>-0.76289643442374311</c:v>
                </c:pt>
              </c:numCache>
            </c:numRef>
          </c:val>
          <c:extLst>
            <c:ext xmlns:c16="http://schemas.microsoft.com/office/drawing/2014/chart" uri="{C3380CC4-5D6E-409C-BE32-E72D297353CC}">
              <c16:uniqueId val="{00000000-25B1-4B82-994D-173F7A5F1A1A}"/>
            </c:ext>
          </c:extLst>
        </c:ser>
        <c:dLbls>
          <c:showLegendKey val="0"/>
          <c:showVal val="0"/>
          <c:showCatName val="0"/>
          <c:showSerName val="0"/>
          <c:showPercent val="0"/>
          <c:showBubbleSize val="0"/>
        </c:dLbls>
        <c:gapWidth val="219"/>
        <c:axId val="1955916752"/>
        <c:axId val="2063692768"/>
      </c:barChart>
      <c:lineChart>
        <c:grouping val="standard"/>
        <c:varyColors val="0"/>
        <c:ser>
          <c:idx val="0"/>
          <c:order val="0"/>
          <c:tx>
            <c:strRef>
              <c:f>Sheet8!$A$1</c:f>
              <c:strCache>
                <c:ptCount val="1"/>
                <c:pt idx="0">
                  <c:v>Cost</c:v>
                </c:pt>
              </c:strCache>
            </c:strRef>
          </c:tx>
          <c:spPr>
            <a:ln w="28575" cap="rnd">
              <a:solidFill>
                <a:schemeClr val="accent1"/>
              </a:solidFill>
              <a:round/>
            </a:ln>
            <a:effectLst/>
          </c:spPr>
          <c:marker>
            <c:symbol val="none"/>
          </c:marker>
          <c:val>
            <c:numRef>
              <c:f>Sheet8!$A$2:$A$3753</c:f>
              <c:numCache>
                <c:formatCode>h:mm:ss</c:formatCode>
                <c:ptCount val="3752"/>
                <c:pt idx="0">
                  <c:v>2.7546296296296294E-3</c:v>
                </c:pt>
                <c:pt idx="1">
                  <c:v>2.9861111111111113E-3</c:v>
                </c:pt>
                <c:pt idx="2">
                  <c:v>3.414351851851852E-3</c:v>
                </c:pt>
                <c:pt idx="3">
                  <c:v>3.6921296296296298E-3</c:v>
                </c:pt>
                <c:pt idx="4">
                  <c:v>3.7500000000000003E-3</c:v>
                </c:pt>
                <c:pt idx="5">
                  <c:v>3.7847222222222223E-3</c:v>
                </c:pt>
                <c:pt idx="6">
                  <c:v>3.8078703703703707E-3</c:v>
                </c:pt>
                <c:pt idx="7">
                  <c:v>3.9699074074074072E-3</c:v>
                </c:pt>
                <c:pt idx="8">
                  <c:v>3.9814814814814817E-3</c:v>
                </c:pt>
                <c:pt idx="9">
                  <c:v>3.9930555555555561E-3</c:v>
                </c:pt>
                <c:pt idx="10">
                  <c:v>4.0509259259259257E-3</c:v>
                </c:pt>
                <c:pt idx="11">
                  <c:v>4.0856481481481481E-3</c:v>
                </c:pt>
                <c:pt idx="12">
                  <c:v>4.1435185185185186E-3</c:v>
                </c:pt>
                <c:pt idx="13">
                  <c:v>4.340277777777778E-3</c:v>
                </c:pt>
                <c:pt idx="14">
                  <c:v>4.3981481481481484E-3</c:v>
                </c:pt>
                <c:pt idx="15">
                  <c:v>4.5370370370370365E-3</c:v>
                </c:pt>
                <c:pt idx="16">
                  <c:v>4.5486111111111109E-3</c:v>
                </c:pt>
                <c:pt idx="17">
                  <c:v>4.6296296296296302E-3</c:v>
                </c:pt>
                <c:pt idx="18">
                  <c:v>4.7453703703703703E-3</c:v>
                </c:pt>
                <c:pt idx="19">
                  <c:v>4.7569444444444447E-3</c:v>
                </c:pt>
                <c:pt idx="20">
                  <c:v>4.7569444444444447E-3</c:v>
                </c:pt>
                <c:pt idx="21">
                  <c:v>4.7800925925925919E-3</c:v>
                </c:pt>
                <c:pt idx="22">
                  <c:v>4.8958333333333328E-3</c:v>
                </c:pt>
                <c:pt idx="23">
                  <c:v>5.0000000000000001E-3</c:v>
                </c:pt>
                <c:pt idx="24">
                  <c:v>5.0925925925925921E-3</c:v>
                </c:pt>
                <c:pt idx="25">
                  <c:v>5.115740740740741E-3</c:v>
                </c:pt>
                <c:pt idx="26">
                  <c:v>5.1273148148148146E-3</c:v>
                </c:pt>
                <c:pt idx="27">
                  <c:v>5.138888888888889E-3</c:v>
                </c:pt>
                <c:pt idx="28">
                  <c:v>5.1504629629629635E-3</c:v>
                </c:pt>
                <c:pt idx="29">
                  <c:v>5.2430555555555555E-3</c:v>
                </c:pt>
                <c:pt idx="30">
                  <c:v>5.3240740740740748E-3</c:v>
                </c:pt>
                <c:pt idx="31">
                  <c:v>5.37037037037037E-3</c:v>
                </c:pt>
                <c:pt idx="32">
                  <c:v>5.37037037037037E-3</c:v>
                </c:pt>
                <c:pt idx="33">
                  <c:v>5.5324074074074069E-3</c:v>
                </c:pt>
                <c:pt idx="34">
                  <c:v>5.5439814814814822E-3</c:v>
                </c:pt>
                <c:pt idx="35">
                  <c:v>5.5555555555555558E-3</c:v>
                </c:pt>
                <c:pt idx="36">
                  <c:v>5.6018518518518518E-3</c:v>
                </c:pt>
                <c:pt idx="37">
                  <c:v>5.6712962962962958E-3</c:v>
                </c:pt>
                <c:pt idx="38">
                  <c:v>5.6828703703703702E-3</c:v>
                </c:pt>
                <c:pt idx="39">
                  <c:v>5.6944444444444438E-3</c:v>
                </c:pt>
                <c:pt idx="40">
                  <c:v>5.7870370370370376E-3</c:v>
                </c:pt>
                <c:pt idx="41">
                  <c:v>5.8449074074074072E-3</c:v>
                </c:pt>
                <c:pt idx="42">
                  <c:v>5.8564814814814825E-3</c:v>
                </c:pt>
                <c:pt idx="43">
                  <c:v>5.9259259259259256E-3</c:v>
                </c:pt>
                <c:pt idx="44">
                  <c:v>5.9953703703703697E-3</c:v>
                </c:pt>
                <c:pt idx="45">
                  <c:v>6.0069444444444441E-3</c:v>
                </c:pt>
                <c:pt idx="46">
                  <c:v>6.030092592592593E-3</c:v>
                </c:pt>
                <c:pt idx="47">
                  <c:v>6.030092592592593E-3</c:v>
                </c:pt>
                <c:pt idx="48">
                  <c:v>6.053240740740741E-3</c:v>
                </c:pt>
                <c:pt idx="49">
                  <c:v>6.076388888888889E-3</c:v>
                </c:pt>
                <c:pt idx="50">
                  <c:v>6.1342592592592594E-3</c:v>
                </c:pt>
                <c:pt idx="51">
                  <c:v>6.168981481481481E-3</c:v>
                </c:pt>
                <c:pt idx="52">
                  <c:v>6.1921296296296299E-3</c:v>
                </c:pt>
                <c:pt idx="53">
                  <c:v>6.1921296296296299E-3</c:v>
                </c:pt>
                <c:pt idx="54">
                  <c:v>6.215277777777777E-3</c:v>
                </c:pt>
                <c:pt idx="55">
                  <c:v>6.3194444444444444E-3</c:v>
                </c:pt>
                <c:pt idx="56">
                  <c:v>6.3773148148148148E-3</c:v>
                </c:pt>
                <c:pt idx="57">
                  <c:v>6.3888888888888884E-3</c:v>
                </c:pt>
                <c:pt idx="58">
                  <c:v>6.3888888888888884E-3</c:v>
                </c:pt>
                <c:pt idx="59">
                  <c:v>6.4004629629629628E-3</c:v>
                </c:pt>
                <c:pt idx="60">
                  <c:v>6.4236111111111117E-3</c:v>
                </c:pt>
                <c:pt idx="61">
                  <c:v>6.4467592592592597E-3</c:v>
                </c:pt>
                <c:pt idx="62">
                  <c:v>6.5393518518518517E-3</c:v>
                </c:pt>
                <c:pt idx="63">
                  <c:v>6.6435185185185182E-3</c:v>
                </c:pt>
                <c:pt idx="64">
                  <c:v>6.7129629629629622E-3</c:v>
                </c:pt>
                <c:pt idx="65">
                  <c:v>6.7361111111111103E-3</c:v>
                </c:pt>
                <c:pt idx="66">
                  <c:v>6.7361111111111103E-3</c:v>
                </c:pt>
                <c:pt idx="67">
                  <c:v>6.7361111111111103E-3</c:v>
                </c:pt>
                <c:pt idx="68">
                  <c:v>6.7939814814814816E-3</c:v>
                </c:pt>
                <c:pt idx="69">
                  <c:v>6.8402777777777776E-3</c:v>
                </c:pt>
                <c:pt idx="70">
                  <c:v>6.8634259259259256E-3</c:v>
                </c:pt>
                <c:pt idx="71">
                  <c:v>6.8865740740740736E-3</c:v>
                </c:pt>
                <c:pt idx="72">
                  <c:v>6.9097222222222225E-3</c:v>
                </c:pt>
                <c:pt idx="73">
                  <c:v>6.9675925925925921E-3</c:v>
                </c:pt>
                <c:pt idx="74">
                  <c:v>7.2222222222222228E-3</c:v>
                </c:pt>
                <c:pt idx="75">
                  <c:v>7.2916666666666659E-3</c:v>
                </c:pt>
                <c:pt idx="76">
                  <c:v>7.2916666666666659E-3</c:v>
                </c:pt>
                <c:pt idx="77">
                  <c:v>7.3842592592592597E-3</c:v>
                </c:pt>
                <c:pt idx="78">
                  <c:v>7.4652777777777781E-3</c:v>
                </c:pt>
                <c:pt idx="79">
                  <c:v>7.5000000000000006E-3</c:v>
                </c:pt>
                <c:pt idx="80">
                  <c:v>7.5115740740740742E-3</c:v>
                </c:pt>
                <c:pt idx="81">
                  <c:v>7.5115740740740742E-3</c:v>
                </c:pt>
                <c:pt idx="82">
                  <c:v>7.5810185185185182E-3</c:v>
                </c:pt>
                <c:pt idx="83">
                  <c:v>7.6041666666666662E-3</c:v>
                </c:pt>
                <c:pt idx="84">
                  <c:v>7.6273148148148151E-3</c:v>
                </c:pt>
                <c:pt idx="85">
                  <c:v>7.6504629629629631E-3</c:v>
                </c:pt>
                <c:pt idx="86">
                  <c:v>7.6851851851851847E-3</c:v>
                </c:pt>
                <c:pt idx="87">
                  <c:v>7.69675925925926E-3</c:v>
                </c:pt>
                <c:pt idx="88">
                  <c:v>7.719907407407408E-3</c:v>
                </c:pt>
                <c:pt idx="89">
                  <c:v>7.8356481481481489E-3</c:v>
                </c:pt>
                <c:pt idx="90">
                  <c:v>7.858796296296296E-3</c:v>
                </c:pt>
                <c:pt idx="91">
                  <c:v>7.905092592592592E-3</c:v>
                </c:pt>
                <c:pt idx="92">
                  <c:v>7.9166666666666673E-3</c:v>
                </c:pt>
                <c:pt idx="93">
                  <c:v>8.1018518518518514E-3</c:v>
                </c:pt>
                <c:pt idx="94">
                  <c:v>8.1365740740740738E-3</c:v>
                </c:pt>
                <c:pt idx="95">
                  <c:v>8.1481481481481474E-3</c:v>
                </c:pt>
                <c:pt idx="96">
                  <c:v>8.1828703703703699E-3</c:v>
                </c:pt>
                <c:pt idx="97">
                  <c:v>8.217592592592594E-3</c:v>
                </c:pt>
                <c:pt idx="98">
                  <c:v>8.2407407407407412E-3</c:v>
                </c:pt>
                <c:pt idx="99">
                  <c:v>8.2523148148148148E-3</c:v>
                </c:pt>
                <c:pt idx="100">
                  <c:v>8.2754629629629619E-3</c:v>
                </c:pt>
                <c:pt idx="101">
                  <c:v>8.3449074074074085E-3</c:v>
                </c:pt>
                <c:pt idx="102">
                  <c:v>8.4259259259259253E-3</c:v>
                </c:pt>
                <c:pt idx="103">
                  <c:v>8.4606481481481494E-3</c:v>
                </c:pt>
                <c:pt idx="104">
                  <c:v>8.5069444444444437E-3</c:v>
                </c:pt>
                <c:pt idx="105">
                  <c:v>8.5416666666666679E-3</c:v>
                </c:pt>
                <c:pt idx="106">
                  <c:v>8.5416666666666679E-3</c:v>
                </c:pt>
                <c:pt idx="107">
                  <c:v>8.5532407407407415E-3</c:v>
                </c:pt>
                <c:pt idx="108">
                  <c:v>8.5532407407407415E-3</c:v>
                </c:pt>
                <c:pt idx="109">
                  <c:v>8.5763888888888886E-3</c:v>
                </c:pt>
                <c:pt idx="110">
                  <c:v>8.5763888888888886E-3</c:v>
                </c:pt>
                <c:pt idx="111">
                  <c:v>8.5763888888888886E-3</c:v>
                </c:pt>
                <c:pt idx="112">
                  <c:v>8.6226851851851846E-3</c:v>
                </c:pt>
                <c:pt idx="113">
                  <c:v>8.6458333333333335E-3</c:v>
                </c:pt>
                <c:pt idx="114">
                  <c:v>8.6574074074074071E-3</c:v>
                </c:pt>
                <c:pt idx="115">
                  <c:v>8.6921296296296312E-3</c:v>
                </c:pt>
                <c:pt idx="116">
                  <c:v>8.7037037037037031E-3</c:v>
                </c:pt>
                <c:pt idx="117">
                  <c:v>8.726851851851852E-3</c:v>
                </c:pt>
                <c:pt idx="118">
                  <c:v>8.726851851851852E-3</c:v>
                </c:pt>
                <c:pt idx="119">
                  <c:v>8.7499999999999991E-3</c:v>
                </c:pt>
                <c:pt idx="120">
                  <c:v>8.7847222222222233E-3</c:v>
                </c:pt>
                <c:pt idx="121">
                  <c:v>8.9120370370370378E-3</c:v>
                </c:pt>
                <c:pt idx="122">
                  <c:v>8.9467592592592585E-3</c:v>
                </c:pt>
                <c:pt idx="123">
                  <c:v>9.0856481481481483E-3</c:v>
                </c:pt>
                <c:pt idx="124">
                  <c:v>9.0856481481481483E-3</c:v>
                </c:pt>
                <c:pt idx="125">
                  <c:v>9.1666666666666667E-3</c:v>
                </c:pt>
                <c:pt idx="126">
                  <c:v>9.2013888888888892E-3</c:v>
                </c:pt>
                <c:pt idx="127">
                  <c:v>9.2129629629629627E-3</c:v>
                </c:pt>
                <c:pt idx="128">
                  <c:v>9.2245370370370363E-3</c:v>
                </c:pt>
                <c:pt idx="129">
                  <c:v>9.2361111111111116E-3</c:v>
                </c:pt>
                <c:pt idx="130">
                  <c:v>9.2476851851851852E-3</c:v>
                </c:pt>
                <c:pt idx="131">
                  <c:v>9.2592592592592605E-3</c:v>
                </c:pt>
                <c:pt idx="132">
                  <c:v>9.2708333333333341E-3</c:v>
                </c:pt>
                <c:pt idx="133">
                  <c:v>9.2824074074074076E-3</c:v>
                </c:pt>
                <c:pt idx="134">
                  <c:v>9.3518518518518525E-3</c:v>
                </c:pt>
                <c:pt idx="135">
                  <c:v>9.3981481481481485E-3</c:v>
                </c:pt>
                <c:pt idx="136">
                  <c:v>9.4560185185185181E-3</c:v>
                </c:pt>
                <c:pt idx="137">
                  <c:v>9.525462962962963E-3</c:v>
                </c:pt>
                <c:pt idx="138">
                  <c:v>9.5486111111111101E-3</c:v>
                </c:pt>
                <c:pt idx="139">
                  <c:v>9.5949074074074079E-3</c:v>
                </c:pt>
                <c:pt idx="140">
                  <c:v>9.5949074074074079E-3</c:v>
                </c:pt>
                <c:pt idx="141">
                  <c:v>9.6064814814814815E-3</c:v>
                </c:pt>
                <c:pt idx="142">
                  <c:v>9.618055555555555E-3</c:v>
                </c:pt>
                <c:pt idx="143">
                  <c:v>9.6296296296296303E-3</c:v>
                </c:pt>
                <c:pt idx="144">
                  <c:v>9.6527777777777775E-3</c:v>
                </c:pt>
                <c:pt idx="145">
                  <c:v>9.6527777777777775E-3</c:v>
                </c:pt>
                <c:pt idx="146">
                  <c:v>9.7453703703703713E-3</c:v>
                </c:pt>
                <c:pt idx="147">
                  <c:v>9.780092592592592E-3</c:v>
                </c:pt>
                <c:pt idx="148">
                  <c:v>9.780092592592592E-3</c:v>
                </c:pt>
                <c:pt idx="149">
                  <c:v>9.7916666666666655E-3</c:v>
                </c:pt>
                <c:pt idx="150">
                  <c:v>9.8148148148148144E-3</c:v>
                </c:pt>
                <c:pt idx="151">
                  <c:v>9.8379629629629633E-3</c:v>
                </c:pt>
                <c:pt idx="152">
                  <c:v>9.8495370370370369E-3</c:v>
                </c:pt>
                <c:pt idx="153">
                  <c:v>9.8958333333333329E-3</c:v>
                </c:pt>
                <c:pt idx="154">
                  <c:v>9.9074074074074082E-3</c:v>
                </c:pt>
                <c:pt idx="155">
                  <c:v>9.9189814814814817E-3</c:v>
                </c:pt>
                <c:pt idx="156">
                  <c:v>9.9652777777777778E-3</c:v>
                </c:pt>
                <c:pt idx="157">
                  <c:v>9.9768518518518531E-3</c:v>
                </c:pt>
                <c:pt idx="158">
                  <c:v>9.9768518518518531E-3</c:v>
                </c:pt>
                <c:pt idx="159">
                  <c:v>9.9768518518518531E-3</c:v>
                </c:pt>
                <c:pt idx="160">
                  <c:v>1.0023148148148147E-2</c:v>
                </c:pt>
                <c:pt idx="161">
                  <c:v>1.0034722222222221E-2</c:v>
                </c:pt>
                <c:pt idx="162">
                  <c:v>1.0034722222222221E-2</c:v>
                </c:pt>
                <c:pt idx="163">
                  <c:v>1.0046296296296296E-2</c:v>
                </c:pt>
                <c:pt idx="164">
                  <c:v>1.005787037037037E-2</c:v>
                </c:pt>
                <c:pt idx="165">
                  <c:v>1.0081018518518519E-2</c:v>
                </c:pt>
                <c:pt idx="166">
                  <c:v>1.0115740740740741E-2</c:v>
                </c:pt>
                <c:pt idx="167">
                  <c:v>1.0138888888888888E-2</c:v>
                </c:pt>
                <c:pt idx="168">
                  <c:v>1.0173611111111111E-2</c:v>
                </c:pt>
                <c:pt idx="169">
                  <c:v>1.0219907407407408E-2</c:v>
                </c:pt>
                <c:pt idx="170">
                  <c:v>1.0231481481481482E-2</c:v>
                </c:pt>
                <c:pt idx="171">
                  <c:v>1.0231481481481482E-2</c:v>
                </c:pt>
                <c:pt idx="172">
                  <c:v>1.0243055555555556E-2</c:v>
                </c:pt>
                <c:pt idx="173">
                  <c:v>1.0243055555555556E-2</c:v>
                </c:pt>
                <c:pt idx="174">
                  <c:v>1.0243055555555556E-2</c:v>
                </c:pt>
                <c:pt idx="175">
                  <c:v>1.0266203703703703E-2</c:v>
                </c:pt>
                <c:pt idx="176">
                  <c:v>1.0266203703703703E-2</c:v>
                </c:pt>
                <c:pt idx="177">
                  <c:v>1.0324074074074074E-2</c:v>
                </c:pt>
                <c:pt idx="178">
                  <c:v>1.0324074074074074E-2</c:v>
                </c:pt>
                <c:pt idx="179">
                  <c:v>1.0335648148148148E-2</c:v>
                </c:pt>
                <c:pt idx="180">
                  <c:v>1.0335648148148148E-2</c:v>
                </c:pt>
                <c:pt idx="181">
                  <c:v>1.0358796296296295E-2</c:v>
                </c:pt>
                <c:pt idx="182">
                  <c:v>1.0405092592592593E-2</c:v>
                </c:pt>
                <c:pt idx="183">
                  <c:v>1.0497685185185186E-2</c:v>
                </c:pt>
                <c:pt idx="184">
                  <c:v>1.050925925925926E-2</c:v>
                </c:pt>
                <c:pt idx="185">
                  <c:v>1.0520833333333333E-2</c:v>
                </c:pt>
                <c:pt idx="186">
                  <c:v>1.0532407407407407E-2</c:v>
                </c:pt>
                <c:pt idx="187">
                  <c:v>1.0590277777777777E-2</c:v>
                </c:pt>
                <c:pt idx="188">
                  <c:v>1.0601851851851854E-2</c:v>
                </c:pt>
                <c:pt idx="189">
                  <c:v>1.064814814814815E-2</c:v>
                </c:pt>
                <c:pt idx="190">
                  <c:v>1.064814814814815E-2</c:v>
                </c:pt>
                <c:pt idx="191">
                  <c:v>1.0659722222222221E-2</c:v>
                </c:pt>
                <c:pt idx="192">
                  <c:v>1.0706018518518517E-2</c:v>
                </c:pt>
                <c:pt idx="193">
                  <c:v>1.0729166666666666E-2</c:v>
                </c:pt>
                <c:pt idx="194">
                  <c:v>1.0763888888888891E-2</c:v>
                </c:pt>
                <c:pt idx="195">
                  <c:v>1.0763888888888891E-2</c:v>
                </c:pt>
                <c:pt idx="196">
                  <c:v>1.0763888888888891E-2</c:v>
                </c:pt>
                <c:pt idx="197">
                  <c:v>1.0775462962962964E-2</c:v>
                </c:pt>
                <c:pt idx="198">
                  <c:v>1.0810185185185185E-2</c:v>
                </c:pt>
                <c:pt idx="199">
                  <c:v>1.082175925925926E-2</c:v>
                </c:pt>
                <c:pt idx="200">
                  <c:v>1.082175925925926E-2</c:v>
                </c:pt>
                <c:pt idx="201">
                  <c:v>1.0856481481481481E-2</c:v>
                </c:pt>
                <c:pt idx="202">
                  <c:v>1.091435185185185E-2</c:v>
                </c:pt>
                <c:pt idx="203">
                  <c:v>1.0972222222222223E-2</c:v>
                </c:pt>
                <c:pt idx="204">
                  <c:v>1.1006944444444444E-2</c:v>
                </c:pt>
                <c:pt idx="205">
                  <c:v>1.1006944444444444E-2</c:v>
                </c:pt>
                <c:pt idx="206">
                  <c:v>1.1041666666666667E-2</c:v>
                </c:pt>
                <c:pt idx="207">
                  <c:v>1.105324074074074E-2</c:v>
                </c:pt>
                <c:pt idx="208">
                  <c:v>1.1064814814814814E-2</c:v>
                </c:pt>
                <c:pt idx="209">
                  <c:v>1.1087962962962964E-2</c:v>
                </c:pt>
                <c:pt idx="210">
                  <c:v>1.1099537037037038E-2</c:v>
                </c:pt>
                <c:pt idx="211">
                  <c:v>1.1145833333333334E-2</c:v>
                </c:pt>
                <c:pt idx="212">
                  <c:v>1.1168981481481481E-2</c:v>
                </c:pt>
                <c:pt idx="213">
                  <c:v>1.1180555555555556E-2</c:v>
                </c:pt>
                <c:pt idx="214">
                  <c:v>1.1215277777777777E-2</c:v>
                </c:pt>
                <c:pt idx="215">
                  <c:v>1.1226851851851854E-2</c:v>
                </c:pt>
                <c:pt idx="216">
                  <c:v>1.1226851851851854E-2</c:v>
                </c:pt>
                <c:pt idx="217">
                  <c:v>1.1261574074074071E-2</c:v>
                </c:pt>
                <c:pt idx="218">
                  <c:v>1.1284722222222222E-2</c:v>
                </c:pt>
                <c:pt idx="219">
                  <c:v>1.136574074074074E-2</c:v>
                </c:pt>
                <c:pt idx="220">
                  <c:v>1.1400462962962965E-2</c:v>
                </c:pt>
                <c:pt idx="221">
                  <c:v>1.1412037037037038E-2</c:v>
                </c:pt>
                <c:pt idx="222">
                  <c:v>1.1469907407407408E-2</c:v>
                </c:pt>
                <c:pt idx="223">
                  <c:v>1.1504629629629629E-2</c:v>
                </c:pt>
                <c:pt idx="224">
                  <c:v>1.1504629629629629E-2</c:v>
                </c:pt>
                <c:pt idx="225">
                  <c:v>1.1527777777777777E-2</c:v>
                </c:pt>
                <c:pt idx="226">
                  <c:v>1.1585648148148149E-2</c:v>
                </c:pt>
                <c:pt idx="227">
                  <c:v>1.1620370370370371E-2</c:v>
                </c:pt>
                <c:pt idx="228">
                  <c:v>1.1620370370370371E-2</c:v>
                </c:pt>
                <c:pt idx="229">
                  <c:v>1.1620370370370371E-2</c:v>
                </c:pt>
                <c:pt idx="230">
                  <c:v>1.1643518518518518E-2</c:v>
                </c:pt>
                <c:pt idx="231">
                  <c:v>1.1643518518518518E-2</c:v>
                </c:pt>
                <c:pt idx="232">
                  <c:v>1.1666666666666667E-2</c:v>
                </c:pt>
                <c:pt idx="233">
                  <c:v>1.1678240740740741E-2</c:v>
                </c:pt>
                <c:pt idx="234">
                  <c:v>1.1689814814814814E-2</c:v>
                </c:pt>
                <c:pt idx="235">
                  <c:v>1.1712962962962965E-2</c:v>
                </c:pt>
                <c:pt idx="236">
                  <c:v>1.1747685185185186E-2</c:v>
                </c:pt>
                <c:pt idx="237">
                  <c:v>1.1759259259259259E-2</c:v>
                </c:pt>
                <c:pt idx="238">
                  <c:v>1.1828703703703704E-2</c:v>
                </c:pt>
                <c:pt idx="239">
                  <c:v>1.1886574074074075E-2</c:v>
                </c:pt>
                <c:pt idx="240">
                  <c:v>1.1909722222222223E-2</c:v>
                </c:pt>
                <c:pt idx="241">
                  <c:v>1.1909722222222223E-2</c:v>
                </c:pt>
                <c:pt idx="242">
                  <c:v>1.1921296296296298E-2</c:v>
                </c:pt>
                <c:pt idx="243">
                  <c:v>1.1956018518518517E-2</c:v>
                </c:pt>
                <c:pt idx="244">
                  <c:v>1.1967592592592592E-2</c:v>
                </c:pt>
                <c:pt idx="245">
                  <c:v>1.1979166666666666E-2</c:v>
                </c:pt>
                <c:pt idx="246">
                  <c:v>1.2013888888888888E-2</c:v>
                </c:pt>
                <c:pt idx="247">
                  <c:v>1.2025462962962962E-2</c:v>
                </c:pt>
                <c:pt idx="248">
                  <c:v>1.2025462962962962E-2</c:v>
                </c:pt>
                <c:pt idx="249">
                  <c:v>1.2060185185185186E-2</c:v>
                </c:pt>
                <c:pt idx="250">
                  <c:v>1.2060185185185186E-2</c:v>
                </c:pt>
                <c:pt idx="251">
                  <c:v>1.207175925925926E-2</c:v>
                </c:pt>
                <c:pt idx="252">
                  <c:v>1.2083333333333333E-2</c:v>
                </c:pt>
                <c:pt idx="253">
                  <c:v>1.2094907407407408E-2</c:v>
                </c:pt>
                <c:pt idx="254">
                  <c:v>1.2106481481481482E-2</c:v>
                </c:pt>
                <c:pt idx="255">
                  <c:v>1.2141203703703704E-2</c:v>
                </c:pt>
                <c:pt idx="256">
                  <c:v>1.2164351851851852E-2</c:v>
                </c:pt>
                <c:pt idx="257">
                  <c:v>1.2175925925925929E-2</c:v>
                </c:pt>
                <c:pt idx="258">
                  <c:v>1.2210648148148146E-2</c:v>
                </c:pt>
                <c:pt idx="259">
                  <c:v>1.2210648148148146E-2</c:v>
                </c:pt>
                <c:pt idx="260">
                  <c:v>1.2222222222222223E-2</c:v>
                </c:pt>
                <c:pt idx="261">
                  <c:v>1.2256944444444444E-2</c:v>
                </c:pt>
                <c:pt idx="262">
                  <c:v>1.2268518518518519E-2</c:v>
                </c:pt>
                <c:pt idx="263">
                  <c:v>1.2291666666666666E-2</c:v>
                </c:pt>
                <c:pt idx="264">
                  <c:v>1.230324074074074E-2</c:v>
                </c:pt>
                <c:pt idx="265">
                  <c:v>1.2326388888888888E-2</c:v>
                </c:pt>
                <c:pt idx="266">
                  <c:v>1.2326388888888888E-2</c:v>
                </c:pt>
                <c:pt idx="267">
                  <c:v>1.2349537037037039E-2</c:v>
                </c:pt>
                <c:pt idx="268">
                  <c:v>1.2361111111111113E-2</c:v>
                </c:pt>
                <c:pt idx="269">
                  <c:v>1.238425925925926E-2</c:v>
                </c:pt>
                <c:pt idx="270">
                  <c:v>1.2395833333333335E-2</c:v>
                </c:pt>
                <c:pt idx="271">
                  <c:v>1.2407407407407409E-2</c:v>
                </c:pt>
                <c:pt idx="272">
                  <c:v>1.2465277777777777E-2</c:v>
                </c:pt>
                <c:pt idx="273">
                  <c:v>1.247685185185185E-2</c:v>
                </c:pt>
                <c:pt idx="274">
                  <c:v>1.2511574074074073E-2</c:v>
                </c:pt>
                <c:pt idx="275">
                  <c:v>1.252314814814815E-2</c:v>
                </c:pt>
                <c:pt idx="276">
                  <c:v>1.2534722222222223E-2</c:v>
                </c:pt>
                <c:pt idx="277">
                  <c:v>1.2569444444444446E-2</c:v>
                </c:pt>
                <c:pt idx="278">
                  <c:v>1.2581018518518519E-2</c:v>
                </c:pt>
                <c:pt idx="279">
                  <c:v>1.2604166666666666E-2</c:v>
                </c:pt>
                <c:pt idx="280">
                  <c:v>1.2604166666666666E-2</c:v>
                </c:pt>
                <c:pt idx="281">
                  <c:v>1.2615740740740742E-2</c:v>
                </c:pt>
                <c:pt idx="282">
                  <c:v>1.2615740740740742E-2</c:v>
                </c:pt>
                <c:pt idx="283">
                  <c:v>1.2627314814814815E-2</c:v>
                </c:pt>
                <c:pt idx="284">
                  <c:v>1.2650462962962962E-2</c:v>
                </c:pt>
                <c:pt idx="285">
                  <c:v>1.2685185185185183E-2</c:v>
                </c:pt>
                <c:pt idx="286">
                  <c:v>1.269675925925926E-2</c:v>
                </c:pt>
                <c:pt idx="287">
                  <c:v>1.2719907407407407E-2</c:v>
                </c:pt>
                <c:pt idx="288">
                  <c:v>1.2743055555555556E-2</c:v>
                </c:pt>
                <c:pt idx="289">
                  <c:v>1.275462962962963E-2</c:v>
                </c:pt>
                <c:pt idx="290">
                  <c:v>1.275462962962963E-2</c:v>
                </c:pt>
                <c:pt idx="291">
                  <c:v>1.2777777777777777E-2</c:v>
                </c:pt>
                <c:pt idx="292">
                  <c:v>1.2777777777777777E-2</c:v>
                </c:pt>
                <c:pt idx="293">
                  <c:v>1.2777777777777777E-2</c:v>
                </c:pt>
                <c:pt idx="294">
                  <c:v>1.2789351851851852E-2</c:v>
                </c:pt>
                <c:pt idx="295">
                  <c:v>1.2824074074074073E-2</c:v>
                </c:pt>
                <c:pt idx="296">
                  <c:v>1.2881944444444446E-2</c:v>
                </c:pt>
                <c:pt idx="297">
                  <c:v>1.2881944444444446E-2</c:v>
                </c:pt>
                <c:pt idx="298">
                  <c:v>1.2893518518518519E-2</c:v>
                </c:pt>
                <c:pt idx="299">
                  <c:v>1.2893518518518519E-2</c:v>
                </c:pt>
                <c:pt idx="300">
                  <c:v>1.2905092592592591E-2</c:v>
                </c:pt>
                <c:pt idx="301">
                  <c:v>1.2905092592592591E-2</c:v>
                </c:pt>
                <c:pt idx="302">
                  <c:v>1.292824074074074E-2</c:v>
                </c:pt>
                <c:pt idx="303">
                  <c:v>1.298611111111111E-2</c:v>
                </c:pt>
                <c:pt idx="304">
                  <c:v>1.3020833333333334E-2</c:v>
                </c:pt>
                <c:pt idx="305">
                  <c:v>1.3032407407407407E-2</c:v>
                </c:pt>
                <c:pt idx="306">
                  <c:v>1.3032407407407407E-2</c:v>
                </c:pt>
                <c:pt idx="307">
                  <c:v>1.3032407407407407E-2</c:v>
                </c:pt>
                <c:pt idx="308">
                  <c:v>1.3055555555555556E-2</c:v>
                </c:pt>
                <c:pt idx="309">
                  <c:v>1.3055555555555556E-2</c:v>
                </c:pt>
                <c:pt idx="310">
                  <c:v>1.306712962962963E-2</c:v>
                </c:pt>
                <c:pt idx="311">
                  <c:v>1.3078703703703703E-2</c:v>
                </c:pt>
                <c:pt idx="312">
                  <c:v>1.3078703703703703E-2</c:v>
                </c:pt>
                <c:pt idx="313">
                  <c:v>1.3078703703703703E-2</c:v>
                </c:pt>
                <c:pt idx="314">
                  <c:v>1.3078703703703703E-2</c:v>
                </c:pt>
                <c:pt idx="315">
                  <c:v>1.3090277777777779E-2</c:v>
                </c:pt>
                <c:pt idx="316">
                  <c:v>1.3101851851851852E-2</c:v>
                </c:pt>
                <c:pt idx="317">
                  <c:v>1.3125E-2</c:v>
                </c:pt>
                <c:pt idx="318">
                  <c:v>1.3125E-2</c:v>
                </c:pt>
                <c:pt idx="319">
                  <c:v>1.3136574074074077E-2</c:v>
                </c:pt>
                <c:pt idx="320">
                  <c:v>1.3136574074074077E-2</c:v>
                </c:pt>
                <c:pt idx="321">
                  <c:v>1.3148148148148147E-2</c:v>
                </c:pt>
                <c:pt idx="322">
                  <c:v>1.3148148148148147E-2</c:v>
                </c:pt>
                <c:pt idx="323">
                  <c:v>1.315972222222222E-2</c:v>
                </c:pt>
                <c:pt idx="324">
                  <c:v>1.315972222222222E-2</c:v>
                </c:pt>
                <c:pt idx="325">
                  <c:v>1.315972222222222E-2</c:v>
                </c:pt>
                <c:pt idx="326">
                  <c:v>1.3171296296296294E-2</c:v>
                </c:pt>
                <c:pt idx="327">
                  <c:v>1.3194444444444444E-2</c:v>
                </c:pt>
                <c:pt idx="328">
                  <c:v>1.324074074074074E-2</c:v>
                </c:pt>
                <c:pt idx="329">
                  <c:v>1.324074074074074E-2</c:v>
                </c:pt>
                <c:pt idx="330">
                  <c:v>1.3252314814814814E-2</c:v>
                </c:pt>
                <c:pt idx="331">
                  <c:v>1.3263888888888889E-2</c:v>
                </c:pt>
                <c:pt idx="332">
                  <c:v>1.3263888888888889E-2</c:v>
                </c:pt>
                <c:pt idx="333">
                  <c:v>1.3287037037037036E-2</c:v>
                </c:pt>
                <c:pt idx="334">
                  <c:v>1.329861111111111E-2</c:v>
                </c:pt>
                <c:pt idx="335">
                  <c:v>1.329861111111111E-2</c:v>
                </c:pt>
                <c:pt idx="336">
                  <c:v>1.3310185185185187E-2</c:v>
                </c:pt>
                <c:pt idx="337">
                  <c:v>1.3310185185185187E-2</c:v>
                </c:pt>
                <c:pt idx="338">
                  <c:v>1.3321759259259261E-2</c:v>
                </c:pt>
                <c:pt idx="339">
                  <c:v>1.3321759259259261E-2</c:v>
                </c:pt>
                <c:pt idx="340">
                  <c:v>1.3344907407407408E-2</c:v>
                </c:pt>
                <c:pt idx="341">
                  <c:v>1.3402777777777777E-2</c:v>
                </c:pt>
                <c:pt idx="342">
                  <c:v>1.34375E-2</c:v>
                </c:pt>
                <c:pt idx="343">
                  <c:v>1.34375E-2</c:v>
                </c:pt>
                <c:pt idx="344">
                  <c:v>1.3460648148148147E-2</c:v>
                </c:pt>
                <c:pt idx="345">
                  <c:v>1.3460648148148147E-2</c:v>
                </c:pt>
                <c:pt idx="346">
                  <c:v>1.3460648148148147E-2</c:v>
                </c:pt>
                <c:pt idx="347">
                  <c:v>1.3472222222222221E-2</c:v>
                </c:pt>
                <c:pt idx="348">
                  <c:v>1.3564814814814816E-2</c:v>
                </c:pt>
                <c:pt idx="349">
                  <c:v>1.357638888888889E-2</c:v>
                </c:pt>
                <c:pt idx="350">
                  <c:v>1.3587962962962963E-2</c:v>
                </c:pt>
                <c:pt idx="351">
                  <c:v>1.3611111111111114E-2</c:v>
                </c:pt>
                <c:pt idx="352">
                  <c:v>1.3611111111111114E-2</c:v>
                </c:pt>
                <c:pt idx="353">
                  <c:v>1.3611111111111114E-2</c:v>
                </c:pt>
                <c:pt idx="354">
                  <c:v>1.3645833333333331E-2</c:v>
                </c:pt>
                <c:pt idx="355">
                  <c:v>1.3657407407407408E-2</c:v>
                </c:pt>
                <c:pt idx="356">
                  <c:v>1.3668981481481482E-2</c:v>
                </c:pt>
                <c:pt idx="357">
                  <c:v>1.3668981481481482E-2</c:v>
                </c:pt>
                <c:pt idx="358">
                  <c:v>1.3668981481481482E-2</c:v>
                </c:pt>
                <c:pt idx="359">
                  <c:v>1.3692129629629629E-2</c:v>
                </c:pt>
                <c:pt idx="360">
                  <c:v>1.3761574074074074E-2</c:v>
                </c:pt>
                <c:pt idx="361">
                  <c:v>1.3773148148148147E-2</c:v>
                </c:pt>
                <c:pt idx="362">
                  <c:v>1.3796296296296298E-2</c:v>
                </c:pt>
                <c:pt idx="363">
                  <c:v>1.3807870370370371E-2</c:v>
                </c:pt>
                <c:pt idx="364">
                  <c:v>1.3819444444444445E-2</c:v>
                </c:pt>
                <c:pt idx="365">
                  <c:v>1.383101851851852E-2</c:v>
                </c:pt>
                <c:pt idx="366">
                  <c:v>1.383101851851852E-2</c:v>
                </c:pt>
                <c:pt idx="367">
                  <c:v>1.3842592592592594E-2</c:v>
                </c:pt>
                <c:pt idx="368">
                  <c:v>1.3877314814814815E-2</c:v>
                </c:pt>
                <c:pt idx="369">
                  <c:v>1.3900462962962962E-2</c:v>
                </c:pt>
                <c:pt idx="370">
                  <c:v>1.3923611111111111E-2</c:v>
                </c:pt>
                <c:pt idx="371">
                  <c:v>1.3935185185185184E-2</c:v>
                </c:pt>
                <c:pt idx="372">
                  <c:v>1.4004629629629631E-2</c:v>
                </c:pt>
                <c:pt idx="373">
                  <c:v>1.4016203703703704E-2</c:v>
                </c:pt>
                <c:pt idx="374">
                  <c:v>1.4039351851851851E-2</c:v>
                </c:pt>
                <c:pt idx="375">
                  <c:v>1.4039351851851851E-2</c:v>
                </c:pt>
                <c:pt idx="376">
                  <c:v>1.4050925925925927E-2</c:v>
                </c:pt>
                <c:pt idx="377">
                  <c:v>1.4074074074074074E-2</c:v>
                </c:pt>
                <c:pt idx="378">
                  <c:v>1.4074074074074074E-2</c:v>
                </c:pt>
                <c:pt idx="379">
                  <c:v>1.4074074074074074E-2</c:v>
                </c:pt>
                <c:pt idx="380">
                  <c:v>1.4085648148148151E-2</c:v>
                </c:pt>
                <c:pt idx="381">
                  <c:v>1.4108796296296295E-2</c:v>
                </c:pt>
                <c:pt idx="382">
                  <c:v>1.4108796296296295E-2</c:v>
                </c:pt>
                <c:pt idx="383">
                  <c:v>1.4120370370370368E-2</c:v>
                </c:pt>
                <c:pt idx="384">
                  <c:v>1.4131944444444445E-2</c:v>
                </c:pt>
                <c:pt idx="385">
                  <c:v>1.4155092592592592E-2</c:v>
                </c:pt>
                <c:pt idx="386">
                  <c:v>1.4155092592592592E-2</c:v>
                </c:pt>
                <c:pt idx="387">
                  <c:v>1.4166666666666666E-2</c:v>
                </c:pt>
                <c:pt idx="388">
                  <c:v>1.4189814814814815E-2</c:v>
                </c:pt>
                <c:pt idx="389">
                  <c:v>1.4201388888888888E-2</c:v>
                </c:pt>
                <c:pt idx="390">
                  <c:v>1.4259259259259261E-2</c:v>
                </c:pt>
                <c:pt idx="391">
                  <c:v>1.4270833333333335E-2</c:v>
                </c:pt>
                <c:pt idx="392">
                  <c:v>1.4270833333333335E-2</c:v>
                </c:pt>
                <c:pt idx="393">
                  <c:v>1.4282407407407409E-2</c:v>
                </c:pt>
                <c:pt idx="394">
                  <c:v>1.4305555555555557E-2</c:v>
                </c:pt>
                <c:pt idx="395">
                  <c:v>1.4317129629629631E-2</c:v>
                </c:pt>
                <c:pt idx="396">
                  <c:v>1.4386574074074072E-2</c:v>
                </c:pt>
                <c:pt idx="397">
                  <c:v>1.4386574074074072E-2</c:v>
                </c:pt>
                <c:pt idx="398">
                  <c:v>1.4444444444444446E-2</c:v>
                </c:pt>
                <c:pt idx="399">
                  <c:v>1.4444444444444446E-2</c:v>
                </c:pt>
                <c:pt idx="400">
                  <c:v>1.4456018518518519E-2</c:v>
                </c:pt>
                <c:pt idx="401">
                  <c:v>1.4467592592592593E-2</c:v>
                </c:pt>
                <c:pt idx="402">
                  <c:v>1.4490740740740742E-2</c:v>
                </c:pt>
                <c:pt idx="403">
                  <c:v>1.4490740740740742E-2</c:v>
                </c:pt>
                <c:pt idx="404">
                  <c:v>1.4502314814814815E-2</c:v>
                </c:pt>
                <c:pt idx="405">
                  <c:v>1.4513888888888889E-2</c:v>
                </c:pt>
                <c:pt idx="406">
                  <c:v>1.4525462962962964E-2</c:v>
                </c:pt>
                <c:pt idx="407">
                  <c:v>1.4525462962962964E-2</c:v>
                </c:pt>
                <c:pt idx="408">
                  <c:v>1.4525462962962964E-2</c:v>
                </c:pt>
                <c:pt idx="409">
                  <c:v>1.4560185185185183E-2</c:v>
                </c:pt>
                <c:pt idx="410">
                  <c:v>1.4571759259259258E-2</c:v>
                </c:pt>
                <c:pt idx="411">
                  <c:v>1.4594907407407405E-2</c:v>
                </c:pt>
                <c:pt idx="412">
                  <c:v>1.4618055555555556E-2</c:v>
                </c:pt>
                <c:pt idx="413">
                  <c:v>1.462962962962963E-2</c:v>
                </c:pt>
                <c:pt idx="414">
                  <c:v>1.462962962962963E-2</c:v>
                </c:pt>
                <c:pt idx="415">
                  <c:v>1.462962962962963E-2</c:v>
                </c:pt>
                <c:pt idx="416">
                  <c:v>1.462962962962963E-2</c:v>
                </c:pt>
                <c:pt idx="417">
                  <c:v>1.4641203703703703E-2</c:v>
                </c:pt>
                <c:pt idx="418">
                  <c:v>1.4652777777777778E-2</c:v>
                </c:pt>
                <c:pt idx="419">
                  <c:v>1.4664351851851852E-2</c:v>
                </c:pt>
                <c:pt idx="420">
                  <c:v>1.4675925925925926E-2</c:v>
                </c:pt>
                <c:pt idx="421">
                  <c:v>1.4675925925925926E-2</c:v>
                </c:pt>
                <c:pt idx="422">
                  <c:v>1.4687499999999999E-2</c:v>
                </c:pt>
                <c:pt idx="423">
                  <c:v>1.4687499999999999E-2</c:v>
                </c:pt>
                <c:pt idx="424">
                  <c:v>1.4710648148148148E-2</c:v>
                </c:pt>
                <c:pt idx="425">
                  <c:v>1.4722222222222222E-2</c:v>
                </c:pt>
                <c:pt idx="426">
                  <c:v>1.4722222222222222E-2</c:v>
                </c:pt>
                <c:pt idx="427">
                  <c:v>1.4722222222222222E-2</c:v>
                </c:pt>
                <c:pt idx="428">
                  <c:v>1.4733796296296295E-2</c:v>
                </c:pt>
                <c:pt idx="429">
                  <c:v>1.4733796296296295E-2</c:v>
                </c:pt>
                <c:pt idx="430">
                  <c:v>1.4745370370370372E-2</c:v>
                </c:pt>
                <c:pt idx="431">
                  <c:v>1.4768518518518519E-2</c:v>
                </c:pt>
                <c:pt idx="432">
                  <c:v>1.4780092592592595E-2</c:v>
                </c:pt>
                <c:pt idx="433">
                  <c:v>1.4791666666666668E-2</c:v>
                </c:pt>
                <c:pt idx="434">
                  <c:v>1.480324074074074E-2</c:v>
                </c:pt>
                <c:pt idx="435">
                  <c:v>1.480324074074074E-2</c:v>
                </c:pt>
                <c:pt idx="436">
                  <c:v>1.480324074074074E-2</c:v>
                </c:pt>
                <c:pt idx="437">
                  <c:v>1.4814814814814814E-2</c:v>
                </c:pt>
                <c:pt idx="438">
                  <c:v>1.4814814814814814E-2</c:v>
                </c:pt>
                <c:pt idx="439">
                  <c:v>1.4837962962962963E-2</c:v>
                </c:pt>
                <c:pt idx="440">
                  <c:v>1.4837962962962963E-2</c:v>
                </c:pt>
                <c:pt idx="441">
                  <c:v>1.4849537037037036E-2</c:v>
                </c:pt>
                <c:pt idx="442">
                  <c:v>1.4884259259259259E-2</c:v>
                </c:pt>
                <c:pt idx="443">
                  <c:v>1.4884259259259259E-2</c:v>
                </c:pt>
                <c:pt idx="444">
                  <c:v>1.4895833333333332E-2</c:v>
                </c:pt>
                <c:pt idx="445">
                  <c:v>1.4895833333333332E-2</c:v>
                </c:pt>
                <c:pt idx="446">
                  <c:v>1.4907407407407406E-2</c:v>
                </c:pt>
                <c:pt idx="447">
                  <c:v>1.494212962962963E-2</c:v>
                </c:pt>
                <c:pt idx="448">
                  <c:v>1.4965277777777779E-2</c:v>
                </c:pt>
                <c:pt idx="449">
                  <c:v>1.4976851851851852E-2</c:v>
                </c:pt>
                <c:pt idx="450">
                  <c:v>1.5011574074074075E-2</c:v>
                </c:pt>
                <c:pt idx="451">
                  <c:v>1.5023148148148148E-2</c:v>
                </c:pt>
                <c:pt idx="452">
                  <c:v>1.503472222222222E-2</c:v>
                </c:pt>
                <c:pt idx="453">
                  <c:v>1.503472222222222E-2</c:v>
                </c:pt>
                <c:pt idx="454">
                  <c:v>1.503472222222222E-2</c:v>
                </c:pt>
                <c:pt idx="455">
                  <c:v>1.5046296296296295E-2</c:v>
                </c:pt>
                <c:pt idx="456">
                  <c:v>1.5057870370370369E-2</c:v>
                </c:pt>
                <c:pt idx="457">
                  <c:v>1.5057870370370369E-2</c:v>
                </c:pt>
                <c:pt idx="458">
                  <c:v>1.5057870370370369E-2</c:v>
                </c:pt>
                <c:pt idx="459">
                  <c:v>1.5069444444444443E-2</c:v>
                </c:pt>
                <c:pt idx="460">
                  <c:v>1.5081018518518516E-2</c:v>
                </c:pt>
                <c:pt idx="461">
                  <c:v>1.5104166666666667E-2</c:v>
                </c:pt>
                <c:pt idx="462">
                  <c:v>1.5150462962962963E-2</c:v>
                </c:pt>
                <c:pt idx="463">
                  <c:v>1.5173611111111112E-2</c:v>
                </c:pt>
                <c:pt idx="464">
                  <c:v>1.5185185185185185E-2</c:v>
                </c:pt>
                <c:pt idx="465">
                  <c:v>1.5196759259259259E-2</c:v>
                </c:pt>
                <c:pt idx="466">
                  <c:v>1.5208333333333332E-2</c:v>
                </c:pt>
                <c:pt idx="467">
                  <c:v>1.5219907407407409E-2</c:v>
                </c:pt>
                <c:pt idx="468">
                  <c:v>1.5231481481481483E-2</c:v>
                </c:pt>
                <c:pt idx="469">
                  <c:v>1.5231481481481483E-2</c:v>
                </c:pt>
                <c:pt idx="470">
                  <c:v>1.5243055555555557E-2</c:v>
                </c:pt>
                <c:pt idx="471">
                  <c:v>1.525462962962963E-2</c:v>
                </c:pt>
                <c:pt idx="472">
                  <c:v>1.5289351851851851E-2</c:v>
                </c:pt>
                <c:pt idx="473">
                  <c:v>1.5300925925925926E-2</c:v>
                </c:pt>
                <c:pt idx="474">
                  <c:v>1.5300925925925926E-2</c:v>
                </c:pt>
                <c:pt idx="475">
                  <c:v>1.5370370370370369E-2</c:v>
                </c:pt>
                <c:pt idx="476">
                  <c:v>1.5381944444444443E-2</c:v>
                </c:pt>
                <c:pt idx="477">
                  <c:v>1.5381944444444443E-2</c:v>
                </c:pt>
                <c:pt idx="478">
                  <c:v>1.5416666666666667E-2</c:v>
                </c:pt>
                <c:pt idx="479">
                  <c:v>1.5428240740740741E-2</c:v>
                </c:pt>
                <c:pt idx="480">
                  <c:v>1.5439814814814816E-2</c:v>
                </c:pt>
                <c:pt idx="481">
                  <c:v>1.545138888888889E-2</c:v>
                </c:pt>
                <c:pt idx="482">
                  <c:v>1.545138888888889E-2</c:v>
                </c:pt>
                <c:pt idx="483">
                  <c:v>1.5486111111111112E-2</c:v>
                </c:pt>
                <c:pt idx="484">
                  <c:v>1.5486111111111112E-2</c:v>
                </c:pt>
                <c:pt idx="485">
                  <c:v>1.5497685185185186E-2</c:v>
                </c:pt>
                <c:pt idx="486">
                  <c:v>1.5532407407407406E-2</c:v>
                </c:pt>
                <c:pt idx="487">
                  <c:v>1.5532407407407406E-2</c:v>
                </c:pt>
                <c:pt idx="488">
                  <c:v>1.554398148148148E-2</c:v>
                </c:pt>
                <c:pt idx="489">
                  <c:v>1.5555555555555553E-2</c:v>
                </c:pt>
                <c:pt idx="490">
                  <c:v>1.556712962962963E-2</c:v>
                </c:pt>
                <c:pt idx="491">
                  <c:v>1.556712962962963E-2</c:v>
                </c:pt>
                <c:pt idx="492">
                  <c:v>1.5590277777777778E-2</c:v>
                </c:pt>
                <c:pt idx="493">
                  <c:v>1.5590277777777778E-2</c:v>
                </c:pt>
                <c:pt idx="494">
                  <c:v>1.5601851851851851E-2</c:v>
                </c:pt>
                <c:pt idx="495">
                  <c:v>1.5613425925925926E-2</c:v>
                </c:pt>
                <c:pt idx="496">
                  <c:v>1.5613425925925926E-2</c:v>
                </c:pt>
                <c:pt idx="497">
                  <c:v>1.5613425925925926E-2</c:v>
                </c:pt>
                <c:pt idx="498">
                  <c:v>1.5636574074074074E-2</c:v>
                </c:pt>
                <c:pt idx="499">
                  <c:v>1.5659722222222224E-2</c:v>
                </c:pt>
                <c:pt idx="500">
                  <c:v>1.5682870370370371E-2</c:v>
                </c:pt>
                <c:pt idx="501">
                  <c:v>1.5682870370370371E-2</c:v>
                </c:pt>
                <c:pt idx="502">
                  <c:v>1.5682870370370371E-2</c:v>
                </c:pt>
                <c:pt idx="503">
                  <c:v>1.5694444444444445E-2</c:v>
                </c:pt>
                <c:pt idx="504">
                  <c:v>1.5694444444444445E-2</c:v>
                </c:pt>
                <c:pt idx="505">
                  <c:v>1.5740740740740743E-2</c:v>
                </c:pt>
                <c:pt idx="506">
                  <c:v>1.577546296296296E-2</c:v>
                </c:pt>
                <c:pt idx="507">
                  <c:v>1.577546296296296E-2</c:v>
                </c:pt>
                <c:pt idx="508">
                  <c:v>1.579861111111111E-2</c:v>
                </c:pt>
                <c:pt idx="509">
                  <c:v>1.579861111111111E-2</c:v>
                </c:pt>
                <c:pt idx="510">
                  <c:v>1.579861111111111E-2</c:v>
                </c:pt>
                <c:pt idx="511">
                  <c:v>1.579861111111111E-2</c:v>
                </c:pt>
                <c:pt idx="512">
                  <c:v>1.579861111111111E-2</c:v>
                </c:pt>
                <c:pt idx="513">
                  <c:v>1.5810185185185184E-2</c:v>
                </c:pt>
                <c:pt idx="514">
                  <c:v>1.5810185185185184E-2</c:v>
                </c:pt>
                <c:pt idx="515">
                  <c:v>1.5833333333333335E-2</c:v>
                </c:pt>
                <c:pt idx="516">
                  <c:v>1.5844907407407408E-2</c:v>
                </c:pt>
                <c:pt idx="517">
                  <c:v>1.5856481481481482E-2</c:v>
                </c:pt>
                <c:pt idx="518">
                  <c:v>1.5879629629629629E-2</c:v>
                </c:pt>
                <c:pt idx="519">
                  <c:v>1.5891203703703703E-2</c:v>
                </c:pt>
                <c:pt idx="520">
                  <c:v>1.5914351851851853E-2</c:v>
                </c:pt>
                <c:pt idx="521">
                  <c:v>1.5914351851851853E-2</c:v>
                </c:pt>
                <c:pt idx="522">
                  <c:v>1.5972222222222224E-2</c:v>
                </c:pt>
                <c:pt idx="523">
                  <c:v>1.5983796296296295E-2</c:v>
                </c:pt>
                <c:pt idx="524">
                  <c:v>1.5995370370370372E-2</c:v>
                </c:pt>
                <c:pt idx="525">
                  <c:v>1.6006944444444445E-2</c:v>
                </c:pt>
                <c:pt idx="526">
                  <c:v>1.6006944444444445E-2</c:v>
                </c:pt>
                <c:pt idx="527">
                  <c:v>1.6006944444444445E-2</c:v>
                </c:pt>
                <c:pt idx="528">
                  <c:v>1.6018518518518519E-2</c:v>
                </c:pt>
                <c:pt idx="529">
                  <c:v>1.6030092592592592E-2</c:v>
                </c:pt>
                <c:pt idx="530">
                  <c:v>1.6041666666666666E-2</c:v>
                </c:pt>
                <c:pt idx="531">
                  <c:v>1.6076388888888887E-2</c:v>
                </c:pt>
                <c:pt idx="532">
                  <c:v>1.6087962962962964E-2</c:v>
                </c:pt>
                <c:pt idx="533">
                  <c:v>1.6099537037037037E-2</c:v>
                </c:pt>
                <c:pt idx="534">
                  <c:v>1.6099537037037037E-2</c:v>
                </c:pt>
                <c:pt idx="535">
                  <c:v>1.6099537037037037E-2</c:v>
                </c:pt>
                <c:pt idx="536">
                  <c:v>1.6134259259259261E-2</c:v>
                </c:pt>
                <c:pt idx="537">
                  <c:v>1.6134259259259261E-2</c:v>
                </c:pt>
                <c:pt idx="538">
                  <c:v>1.6145833333333335E-2</c:v>
                </c:pt>
                <c:pt idx="539">
                  <c:v>1.6157407407407409E-2</c:v>
                </c:pt>
                <c:pt idx="540">
                  <c:v>1.6168981481481482E-2</c:v>
                </c:pt>
                <c:pt idx="541">
                  <c:v>1.6168981481481482E-2</c:v>
                </c:pt>
                <c:pt idx="542">
                  <c:v>1.6180555555555556E-2</c:v>
                </c:pt>
                <c:pt idx="543">
                  <c:v>1.6192129629629629E-2</c:v>
                </c:pt>
                <c:pt idx="544">
                  <c:v>1.6203703703703703E-2</c:v>
                </c:pt>
                <c:pt idx="545">
                  <c:v>1.6203703703703703E-2</c:v>
                </c:pt>
                <c:pt idx="546">
                  <c:v>1.621527777777778E-2</c:v>
                </c:pt>
                <c:pt idx="547">
                  <c:v>1.622685185185185E-2</c:v>
                </c:pt>
                <c:pt idx="548">
                  <c:v>1.6238425925925924E-2</c:v>
                </c:pt>
                <c:pt idx="549">
                  <c:v>1.6249999999999997E-2</c:v>
                </c:pt>
                <c:pt idx="550">
                  <c:v>1.6261574074074074E-2</c:v>
                </c:pt>
                <c:pt idx="551">
                  <c:v>1.6261574074074074E-2</c:v>
                </c:pt>
                <c:pt idx="552">
                  <c:v>1.6284722222222221E-2</c:v>
                </c:pt>
                <c:pt idx="553">
                  <c:v>1.6307870370370372E-2</c:v>
                </c:pt>
                <c:pt idx="554">
                  <c:v>1.6307870370370372E-2</c:v>
                </c:pt>
                <c:pt idx="555">
                  <c:v>1.6331018518518519E-2</c:v>
                </c:pt>
                <c:pt idx="556">
                  <c:v>1.6377314814814813E-2</c:v>
                </c:pt>
                <c:pt idx="557">
                  <c:v>1.6377314814814813E-2</c:v>
                </c:pt>
                <c:pt idx="558">
                  <c:v>1.6400462962962964E-2</c:v>
                </c:pt>
                <c:pt idx="559">
                  <c:v>1.6400462962962964E-2</c:v>
                </c:pt>
                <c:pt idx="560">
                  <c:v>1.6400462962962964E-2</c:v>
                </c:pt>
                <c:pt idx="561">
                  <c:v>1.6412037037037037E-2</c:v>
                </c:pt>
                <c:pt idx="562">
                  <c:v>1.6412037037037037E-2</c:v>
                </c:pt>
                <c:pt idx="563">
                  <c:v>1.6412037037037037E-2</c:v>
                </c:pt>
                <c:pt idx="564">
                  <c:v>1.6435185185185188E-2</c:v>
                </c:pt>
                <c:pt idx="565">
                  <c:v>1.6435185185185188E-2</c:v>
                </c:pt>
                <c:pt idx="566">
                  <c:v>1.6446759259259262E-2</c:v>
                </c:pt>
                <c:pt idx="567">
                  <c:v>1.6458333333333332E-2</c:v>
                </c:pt>
                <c:pt idx="568">
                  <c:v>1.6458333333333332E-2</c:v>
                </c:pt>
                <c:pt idx="569">
                  <c:v>1.6481481481481482E-2</c:v>
                </c:pt>
                <c:pt idx="570">
                  <c:v>1.6481481481481482E-2</c:v>
                </c:pt>
                <c:pt idx="571">
                  <c:v>1.6493055555555556E-2</c:v>
                </c:pt>
                <c:pt idx="572">
                  <c:v>1.6493055555555556E-2</c:v>
                </c:pt>
                <c:pt idx="573">
                  <c:v>1.650462962962963E-2</c:v>
                </c:pt>
                <c:pt idx="574">
                  <c:v>1.650462962962963E-2</c:v>
                </c:pt>
                <c:pt idx="575">
                  <c:v>1.6516203703703703E-2</c:v>
                </c:pt>
                <c:pt idx="576">
                  <c:v>1.653935185185185E-2</c:v>
                </c:pt>
                <c:pt idx="577">
                  <c:v>1.6562500000000001E-2</c:v>
                </c:pt>
                <c:pt idx="578">
                  <c:v>1.6562500000000001E-2</c:v>
                </c:pt>
                <c:pt idx="579">
                  <c:v>1.6562500000000001E-2</c:v>
                </c:pt>
                <c:pt idx="580">
                  <c:v>1.6574074074074074E-2</c:v>
                </c:pt>
                <c:pt idx="581">
                  <c:v>1.6574074074074074E-2</c:v>
                </c:pt>
                <c:pt idx="582">
                  <c:v>1.6574074074074074E-2</c:v>
                </c:pt>
                <c:pt idx="583">
                  <c:v>1.6585648148148148E-2</c:v>
                </c:pt>
                <c:pt idx="584">
                  <c:v>1.6597222222222222E-2</c:v>
                </c:pt>
                <c:pt idx="585">
                  <c:v>1.6620370370370372E-2</c:v>
                </c:pt>
                <c:pt idx="586">
                  <c:v>1.6631944444444446E-2</c:v>
                </c:pt>
                <c:pt idx="587">
                  <c:v>1.6643518518518519E-2</c:v>
                </c:pt>
                <c:pt idx="588">
                  <c:v>1.6666666666666666E-2</c:v>
                </c:pt>
                <c:pt idx="589">
                  <c:v>1.6666666666666666E-2</c:v>
                </c:pt>
                <c:pt idx="590">
                  <c:v>1.6666666666666666E-2</c:v>
                </c:pt>
                <c:pt idx="591">
                  <c:v>1.667824074074074E-2</c:v>
                </c:pt>
                <c:pt idx="592">
                  <c:v>1.6701388888888887E-2</c:v>
                </c:pt>
                <c:pt idx="593">
                  <c:v>1.6701388888888887E-2</c:v>
                </c:pt>
                <c:pt idx="594">
                  <c:v>1.6724537037037034E-2</c:v>
                </c:pt>
                <c:pt idx="595">
                  <c:v>1.6724537037037034E-2</c:v>
                </c:pt>
                <c:pt idx="596">
                  <c:v>1.6736111111111111E-2</c:v>
                </c:pt>
                <c:pt idx="597">
                  <c:v>1.6747685185185185E-2</c:v>
                </c:pt>
                <c:pt idx="598">
                  <c:v>1.6747685185185185E-2</c:v>
                </c:pt>
                <c:pt idx="599">
                  <c:v>1.6747685185185185E-2</c:v>
                </c:pt>
                <c:pt idx="600">
                  <c:v>1.6759259259259258E-2</c:v>
                </c:pt>
                <c:pt idx="601">
                  <c:v>1.6770833333333332E-2</c:v>
                </c:pt>
                <c:pt idx="602">
                  <c:v>1.6793981481481483E-2</c:v>
                </c:pt>
                <c:pt idx="603">
                  <c:v>1.6793981481481483E-2</c:v>
                </c:pt>
                <c:pt idx="604">
                  <c:v>1.6828703703703703E-2</c:v>
                </c:pt>
                <c:pt idx="605">
                  <c:v>1.6828703703703703E-2</c:v>
                </c:pt>
                <c:pt idx="606">
                  <c:v>1.6828703703703703E-2</c:v>
                </c:pt>
                <c:pt idx="607">
                  <c:v>1.6840277777777777E-2</c:v>
                </c:pt>
                <c:pt idx="608">
                  <c:v>1.6840277777777777E-2</c:v>
                </c:pt>
                <c:pt idx="609">
                  <c:v>1.6840277777777777E-2</c:v>
                </c:pt>
                <c:pt idx="610">
                  <c:v>1.6851851851851851E-2</c:v>
                </c:pt>
                <c:pt idx="611">
                  <c:v>1.6851851851851851E-2</c:v>
                </c:pt>
                <c:pt idx="612">
                  <c:v>1.6863425925925928E-2</c:v>
                </c:pt>
                <c:pt idx="613">
                  <c:v>1.6863425925925928E-2</c:v>
                </c:pt>
                <c:pt idx="614">
                  <c:v>1.6875000000000001E-2</c:v>
                </c:pt>
                <c:pt idx="615">
                  <c:v>1.6886574074074075E-2</c:v>
                </c:pt>
                <c:pt idx="616">
                  <c:v>1.6898148148148148E-2</c:v>
                </c:pt>
                <c:pt idx="617">
                  <c:v>1.6898148148148148E-2</c:v>
                </c:pt>
                <c:pt idx="618">
                  <c:v>1.6909722222222225E-2</c:v>
                </c:pt>
                <c:pt idx="619">
                  <c:v>1.6921296296296299E-2</c:v>
                </c:pt>
                <c:pt idx="620">
                  <c:v>1.6944444444444443E-2</c:v>
                </c:pt>
                <c:pt idx="621">
                  <c:v>1.6944444444444443E-2</c:v>
                </c:pt>
                <c:pt idx="622">
                  <c:v>1.695601851851852E-2</c:v>
                </c:pt>
                <c:pt idx="623">
                  <c:v>1.6967592592592593E-2</c:v>
                </c:pt>
                <c:pt idx="624">
                  <c:v>1.7013888888888887E-2</c:v>
                </c:pt>
                <c:pt idx="625">
                  <c:v>1.7025462962962961E-2</c:v>
                </c:pt>
                <c:pt idx="626">
                  <c:v>1.7025462962962961E-2</c:v>
                </c:pt>
                <c:pt idx="627">
                  <c:v>1.7037037037037038E-2</c:v>
                </c:pt>
                <c:pt idx="628">
                  <c:v>1.7048611111111112E-2</c:v>
                </c:pt>
                <c:pt idx="629">
                  <c:v>1.7071759259259259E-2</c:v>
                </c:pt>
                <c:pt idx="630">
                  <c:v>1.7071759259259259E-2</c:v>
                </c:pt>
                <c:pt idx="631">
                  <c:v>1.7094907407407409E-2</c:v>
                </c:pt>
                <c:pt idx="632">
                  <c:v>1.7106481481481483E-2</c:v>
                </c:pt>
                <c:pt idx="633">
                  <c:v>1.7118055555555556E-2</c:v>
                </c:pt>
                <c:pt idx="634">
                  <c:v>1.712962962962963E-2</c:v>
                </c:pt>
                <c:pt idx="635">
                  <c:v>1.712962962962963E-2</c:v>
                </c:pt>
                <c:pt idx="636">
                  <c:v>1.712962962962963E-2</c:v>
                </c:pt>
                <c:pt idx="637">
                  <c:v>1.7141203703703704E-2</c:v>
                </c:pt>
                <c:pt idx="638">
                  <c:v>1.7152777777777777E-2</c:v>
                </c:pt>
                <c:pt idx="639">
                  <c:v>1.7187499999999998E-2</c:v>
                </c:pt>
                <c:pt idx="640">
                  <c:v>1.7199074074074071E-2</c:v>
                </c:pt>
                <c:pt idx="641">
                  <c:v>1.7222222222222222E-2</c:v>
                </c:pt>
                <c:pt idx="642">
                  <c:v>1.7233796296296296E-2</c:v>
                </c:pt>
                <c:pt idx="643">
                  <c:v>1.7245370370370369E-2</c:v>
                </c:pt>
                <c:pt idx="644">
                  <c:v>1.7245370370370369E-2</c:v>
                </c:pt>
                <c:pt idx="645">
                  <c:v>1.7256944444444446E-2</c:v>
                </c:pt>
                <c:pt idx="646">
                  <c:v>1.726851851851852E-2</c:v>
                </c:pt>
                <c:pt idx="647">
                  <c:v>1.7280092592592593E-2</c:v>
                </c:pt>
                <c:pt idx="648">
                  <c:v>1.7291666666666667E-2</c:v>
                </c:pt>
                <c:pt idx="649">
                  <c:v>1.7291666666666667E-2</c:v>
                </c:pt>
                <c:pt idx="650">
                  <c:v>1.7303240740740741E-2</c:v>
                </c:pt>
                <c:pt idx="651">
                  <c:v>1.7314814814814814E-2</c:v>
                </c:pt>
                <c:pt idx="652">
                  <c:v>1.7326388888888888E-2</c:v>
                </c:pt>
                <c:pt idx="653">
                  <c:v>1.7361111111111112E-2</c:v>
                </c:pt>
                <c:pt idx="654">
                  <c:v>1.7372685185185185E-2</c:v>
                </c:pt>
                <c:pt idx="655">
                  <c:v>1.7372685185185185E-2</c:v>
                </c:pt>
                <c:pt idx="656">
                  <c:v>1.7384259259259262E-2</c:v>
                </c:pt>
                <c:pt idx="657">
                  <c:v>1.7395833333333336E-2</c:v>
                </c:pt>
                <c:pt idx="658">
                  <c:v>1.7407407407407406E-2</c:v>
                </c:pt>
                <c:pt idx="659">
                  <c:v>1.741898148148148E-2</c:v>
                </c:pt>
                <c:pt idx="660">
                  <c:v>1.741898148148148E-2</c:v>
                </c:pt>
                <c:pt idx="661">
                  <c:v>1.7453703703703704E-2</c:v>
                </c:pt>
                <c:pt idx="662">
                  <c:v>1.7465277777777777E-2</c:v>
                </c:pt>
                <c:pt idx="663">
                  <c:v>1.7465277777777777E-2</c:v>
                </c:pt>
                <c:pt idx="664">
                  <c:v>1.7511574074074072E-2</c:v>
                </c:pt>
                <c:pt idx="665">
                  <c:v>1.7511574074074072E-2</c:v>
                </c:pt>
                <c:pt idx="666">
                  <c:v>1.7534722222222222E-2</c:v>
                </c:pt>
                <c:pt idx="667">
                  <c:v>1.7534722222222222E-2</c:v>
                </c:pt>
                <c:pt idx="668">
                  <c:v>1.7534722222222222E-2</c:v>
                </c:pt>
                <c:pt idx="669">
                  <c:v>1.7569444444444447E-2</c:v>
                </c:pt>
                <c:pt idx="670">
                  <c:v>1.7569444444444447E-2</c:v>
                </c:pt>
                <c:pt idx="671">
                  <c:v>1.758101851851852E-2</c:v>
                </c:pt>
                <c:pt idx="672">
                  <c:v>1.758101851851852E-2</c:v>
                </c:pt>
                <c:pt idx="673">
                  <c:v>1.758101851851852E-2</c:v>
                </c:pt>
                <c:pt idx="674">
                  <c:v>1.7604166666666667E-2</c:v>
                </c:pt>
                <c:pt idx="675">
                  <c:v>1.7627314814814814E-2</c:v>
                </c:pt>
                <c:pt idx="676">
                  <c:v>1.7627314814814814E-2</c:v>
                </c:pt>
                <c:pt idx="677">
                  <c:v>1.7650462962962962E-2</c:v>
                </c:pt>
                <c:pt idx="678">
                  <c:v>1.7662037037037035E-2</c:v>
                </c:pt>
                <c:pt idx="679">
                  <c:v>1.7673611111111109E-2</c:v>
                </c:pt>
                <c:pt idx="680">
                  <c:v>1.7685185185185182E-2</c:v>
                </c:pt>
                <c:pt idx="681">
                  <c:v>1.7708333333333333E-2</c:v>
                </c:pt>
                <c:pt idx="682">
                  <c:v>1.7719907407407406E-2</c:v>
                </c:pt>
                <c:pt idx="683">
                  <c:v>1.7731481481481483E-2</c:v>
                </c:pt>
                <c:pt idx="684">
                  <c:v>1.7731481481481483E-2</c:v>
                </c:pt>
                <c:pt idx="685">
                  <c:v>1.7754629629629631E-2</c:v>
                </c:pt>
                <c:pt idx="686">
                  <c:v>1.7789351851851851E-2</c:v>
                </c:pt>
                <c:pt idx="687">
                  <c:v>1.7789351851851851E-2</c:v>
                </c:pt>
                <c:pt idx="688">
                  <c:v>1.7800925925925925E-2</c:v>
                </c:pt>
                <c:pt idx="689">
                  <c:v>1.7800925925925925E-2</c:v>
                </c:pt>
                <c:pt idx="690">
                  <c:v>1.7812499999999998E-2</c:v>
                </c:pt>
                <c:pt idx="691">
                  <c:v>1.7835648148148149E-2</c:v>
                </c:pt>
                <c:pt idx="692">
                  <c:v>1.7847222222222223E-2</c:v>
                </c:pt>
                <c:pt idx="693">
                  <c:v>1.7847222222222223E-2</c:v>
                </c:pt>
                <c:pt idx="694">
                  <c:v>1.7858796296296296E-2</c:v>
                </c:pt>
                <c:pt idx="695">
                  <c:v>1.7858796296296296E-2</c:v>
                </c:pt>
                <c:pt idx="696">
                  <c:v>1.7870370370370373E-2</c:v>
                </c:pt>
                <c:pt idx="697">
                  <c:v>1.7905092592592594E-2</c:v>
                </c:pt>
                <c:pt idx="698">
                  <c:v>1.7905092592592594E-2</c:v>
                </c:pt>
                <c:pt idx="699">
                  <c:v>1.7905092592592594E-2</c:v>
                </c:pt>
                <c:pt idx="700">
                  <c:v>1.7916666666666668E-2</c:v>
                </c:pt>
                <c:pt idx="701">
                  <c:v>1.7928240740740741E-2</c:v>
                </c:pt>
                <c:pt idx="702">
                  <c:v>1.7939814814814815E-2</c:v>
                </c:pt>
                <c:pt idx="703">
                  <c:v>1.7962962962962962E-2</c:v>
                </c:pt>
                <c:pt idx="704">
                  <c:v>1.7986111111111109E-2</c:v>
                </c:pt>
                <c:pt idx="705">
                  <c:v>1.7997685185185186E-2</c:v>
                </c:pt>
                <c:pt idx="706">
                  <c:v>1.800925925925926E-2</c:v>
                </c:pt>
                <c:pt idx="707">
                  <c:v>1.8032407407407407E-2</c:v>
                </c:pt>
                <c:pt idx="708">
                  <c:v>1.8032407407407407E-2</c:v>
                </c:pt>
                <c:pt idx="709">
                  <c:v>1.8032407407407407E-2</c:v>
                </c:pt>
                <c:pt idx="710">
                  <c:v>1.8032407407407407E-2</c:v>
                </c:pt>
                <c:pt idx="711">
                  <c:v>1.8032407407407407E-2</c:v>
                </c:pt>
                <c:pt idx="712">
                  <c:v>1.8043981481481484E-2</c:v>
                </c:pt>
                <c:pt idx="713">
                  <c:v>1.8055555555555557E-2</c:v>
                </c:pt>
                <c:pt idx="714">
                  <c:v>1.8055555555555557E-2</c:v>
                </c:pt>
                <c:pt idx="715">
                  <c:v>1.8090277777777778E-2</c:v>
                </c:pt>
                <c:pt idx="716">
                  <c:v>1.8113425925925925E-2</c:v>
                </c:pt>
                <c:pt idx="717">
                  <c:v>1.8136574074074072E-2</c:v>
                </c:pt>
                <c:pt idx="718">
                  <c:v>1.8148148148148146E-2</c:v>
                </c:pt>
                <c:pt idx="719">
                  <c:v>1.8159722222222219E-2</c:v>
                </c:pt>
                <c:pt idx="720">
                  <c:v>1.8194444444444444E-2</c:v>
                </c:pt>
                <c:pt idx="721">
                  <c:v>1.8206018518518517E-2</c:v>
                </c:pt>
                <c:pt idx="722">
                  <c:v>1.8206018518518517E-2</c:v>
                </c:pt>
                <c:pt idx="723">
                  <c:v>1.8229166666666668E-2</c:v>
                </c:pt>
                <c:pt idx="724">
                  <c:v>1.8263888888888889E-2</c:v>
                </c:pt>
                <c:pt idx="725">
                  <c:v>1.8263888888888889E-2</c:v>
                </c:pt>
                <c:pt idx="726">
                  <c:v>1.8275462962962962E-2</c:v>
                </c:pt>
                <c:pt idx="727">
                  <c:v>1.8275462962962962E-2</c:v>
                </c:pt>
                <c:pt idx="728">
                  <c:v>1.8275462962962962E-2</c:v>
                </c:pt>
                <c:pt idx="729">
                  <c:v>1.8275462962962962E-2</c:v>
                </c:pt>
                <c:pt idx="730">
                  <c:v>1.8287037037037036E-2</c:v>
                </c:pt>
                <c:pt idx="731">
                  <c:v>1.8287037037037036E-2</c:v>
                </c:pt>
                <c:pt idx="732">
                  <c:v>1.8287037037037036E-2</c:v>
                </c:pt>
                <c:pt idx="733">
                  <c:v>1.8287037037037036E-2</c:v>
                </c:pt>
                <c:pt idx="734">
                  <c:v>1.8310185185185186E-2</c:v>
                </c:pt>
                <c:pt idx="735">
                  <c:v>1.8310185185185186E-2</c:v>
                </c:pt>
                <c:pt idx="736">
                  <c:v>1.8310185185185186E-2</c:v>
                </c:pt>
                <c:pt idx="737">
                  <c:v>1.8310185185185186E-2</c:v>
                </c:pt>
                <c:pt idx="738">
                  <c:v>1.8333333333333333E-2</c:v>
                </c:pt>
                <c:pt idx="739">
                  <c:v>1.8333333333333333E-2</c:v>
                </c:pt>
                <c:pt idx="740">
                  <c:v>1.834490740740741E-2</c:v>
                </c:pt>
                <c:pt idx="741">
                  <c:v>1.834490740740741E-2</c:v>
                </c:pt>
                <c:pt idx="742">
                  <c:v>1.834490740740741E-2</c:v>
                </c:pt>
                <c:pt idx="743">
                  <c:v>1.8356481481481481E-2</c:v>
                </c:pt>
                <c:pt idx="744">
                  <c:v>1.8356481481481481E-2</c:v>
                </c:pt>
                <c:pt idx="745">
                  <c:v>1.8391203703703705E-2</c:v>
                </c:pt>
                <c:pt idx="746">
                  <c:v>1.8391203703703705E-2</c:v>
                </c:pt>
                <c:pt idx="747">
                  <c:v>1.8425925925925925E-2</c:v>
                </c:pt>
                <c:pt idx="748">
                  <c:v>1.8437499999999999E-2</c:v>
                </c:pt>
                <c:pt idx="749">
                  <c:v>1.8437499999999999E-2</c:v>
                </c:pt>
                <c:pt idx="750">
                  <c:v>1.8472222222222223E-2</c:v>
                </c:pt>
                <c:pt idx="751">
                  <c:v>1.849537037037037E-2</c:v>
                </c:pt>
                <c:pt idx="752">
                  <c:v>1.8506944444444444E-2</c:v>
                </c:pt>
                <c:pt idx="753">
                  <c:v>1.8518518518518521E-2</c:v>
                </c:pt>
                <c:pt idx="754">
                  <c:v>1.8518518518518521E-2</c:v>
                </c:pt>
                <c:pt idx="755">
                  <c:v>1.8518518518518521E-2</c:v>
                </c:pt>
                <c:pt idx="756">
                  <c:v>1.8518518518518521E-2</c:v>
                </c:pt>
                <c:pt idx="757">
                  <c:v>1.8553240740740742E-2</c:v>
                </c:pt>
                <c:pt idx="758">
                  <c:v>1.8564814814814815E-2</c:v>
                </c:pt>
                <c:pt idx="759">
                  <c:v>1.8564814814814815E-2</c:v>
                </c:pt>
                <c:pt idx="760">
                  <c:v>1.8576388888888889E-2</c:v>
                </c:pt>
                <c:pt idx="761">
                  <c:v>1.8576388888888889E-2</c:v>
                </c:pt>
                <c:pt idx="762">
                  <c:v>1.8587962962962962E-2</c:v>
                </c:pt>
                <c:pt idx="763">
                  <c:v>1.8587962962962962E-2</c:v>
                </c:pt>
                <c:pt idx="764">
                  <c:v>1.8599537037037036E-2</c:v>
                </c:pt>
                <c:pt idx="765">
                  <c:v>1.8622685185185183E-2</c:v>
                </c:pt>
                <c:pt idx="766">
                  <c:v>1.8622685185185183E-2</c:v>
                </c:pt>
                <c:pt idx="767">
                  <c:v>1.8645833333333334E-2</c:v>
                </c:pt>
                <c:pt idx="768">
                  <c:v>1.8668981481481481E-2</c:v>
                </c:pt>
                <c:pt idx="769">
                  <c:v>1.8668981481481481E-2</c:v>
                </c:pt>
                <c:pt idx="770">
                  <c:v>1.8668981481481481E-2</c:v>
                </c:pt>
                <c:pt idx="771">
                  <c:v>1.8680555555555554E-2</c:v>
                </c:pt>
                <c:pt idx="772">
                  <c:v>1.8692129629629631E-2</c:v>
                </c:pt>
                <c:pt idx="773">
                  <c:v>1.8692129629629631E-2</c:v>
                </c:pt>
                <c:pt idx="774">
                  <c:v>1.8692129629629631E-2</c:v>
                </c:pt>
                <c:pt idx="775">
                  <c:v>1.8715277777777779E-2</c:v>
                </c:pt>
                <c:pt idx="776">
                  <c:v>1.8715277777777779E-2</c:v>
                </c:pt>
                <c:pt idx="777">
                  <c:v>1.8726851851851852E-2</c:v>
                </c:pt>
                <c:pt idx="778">
                  <c:v>1.8726851851851852E-2</c:v>
                </c:pt>
                <c:pt idx="779">
                  <c:v>1.8726851851851852E-2</c:v>
                </c:pt>
                <c:pt idx="780">
                  <c:v>1.8726851851851852E-2</c:v>
                </c:pt>
                <c:pt idx="781">
                  <c:v>1.8738425925925926E-2</c:v>
                </c:pt>
                <c:pt idx="782">
                  <c:v>1.8749999999999999E-2</c:v>
                </c:pt>
                <c:pt idx="783">
                  <c:v>1.8761574074074073E-2</c:v>
                </c:pt>
                <c:pt idx="784">
                  <c:v>1.877314814814815E-2</c:v>
                </c:pt>
                <c:pt idx="785">
                  <c:v>1.877314814814815E-2</c:v>
                </c:pt>
                <c:pt idx="786">
                  <c:v>1.877314814814815E-2</c:v>
                </c:pt>
                <c:pt idx="787">
                  <c:v>1.8796296296296297E-2</c:v>
                </c:pt>
                <c:pt idx="788">
                  <c:v>1.8796296296296297E-2</c:v>
                </c:pt>
                <c:pt idx="789">
                  <c:v>1.8807870370370371E-2</c:v>
                </c:pt>
                <c:pt idx="790">
                  <c:v>1.8842592592592591E-2</c:v>
                </c:pt>
                <c:pt idx="791">
                  <c:v>1.8842592592592591E-2</c:v>
                </c:pt>
                <c:pt idx="792">
                  <c:v>1.8842592592592591E-2</c:v>
                </c:pt>
                <c:pt idx="793">
                  <c:v>1.8865740740740742E-2</c:v>
                </c:pt>
                <c:pt idx="794">
                  <c:v>1.8877314814814816E-2</c:v>
                </c:pt>
                <c:pt idx="795">
                  <c:v>1.8888888888888889E-2</c:v>
                </c:pt>
                <c:pt idx="796">
                  <c:v>1.8900462962962963E-2</c:v>
                </c:pt>
                <c:pt idx="797">
                  <c:v>1.8912037037037036E-2</c:v>
                </c:pt>
                <c:pt idx="798">
                  <c:v>1.8912037037037036E-2</c:v>
                </c:pt>
                <c:pt idx="799">
                  <c:v>1.892361111111111E-2</c:v>
                </c:pt>
                <c:pt idx="800">
                  <c:v>1.8935185185185183E-2</c:v>
                </c:pt>
                <c:pt idx="801">
                  <c:v>1.894675925925926E-2</c:v>
                </c:pt>
                <c:pt idx="802">
                  <c:v>1.894675925925926E-2</c:v>
                </c:pt>
                <c:pt idx="803">
                  <c:v>1.894675925925926E-2</c:v>
                </c:pt>
                <c:pt idx="804">
                  <c:v>1.894675925925926E-2</c:v>
                </c:pt>
                <c:pt idx="805">
                  <c:v>1.8981481481481481E-2</c:v>
                </c:pt>
                <c:pt idx="806">
                  <c:v>1.9004629629629632E-2</c:v>
                </c:pt>
                <c:pt idx="807">
                  <c:v>1.9016203703703705E-2</c:v>
                </c:pt>
                <c:pt idx="808">
                  <c:v>1.9027777777777779E-2</c:v>
                </c:pt>
                <c:pt idx="809">
                  <c:v>1.9027777777777779E-2</c:v>
                </c:pt>
                <c:pt idx="810">
                  <c:v>1.9027777777777779E-2</c:v>
                </c:pt>
                <c:pt idx="811">
                  <c:v>1.9027777777777779E-2</c:v>
                </c:pt>
                <c:pt idx="812">
                  <c:v>1.9050925925925926E-2</c:v>
                </c:pt>
                <c:pt idx="813">
                  <c:v>1.90625E-2</c:v>
                </c:pt>
                <c:pt idx="814">
                  <c:v>1.90625E-2</c:v>
                </c:pt>
                <c:pt idx="815">
                  <c:v>1.909722222222222E-2</c:v>
                </c:pt>
                <c:pt idx="816">
                  <c:v>1.909722222222222E-2</c:v>
                </c:pt>
                <c:pt idx="817">
                  <c:v>1.9108796296296294E-2</c:v>
                </c:pt>
                <c:pt idx="818">
                  <c:v>1.9108796296296294E-2</c:v>
                </c:pt>
                <c:pt idx="819">
                  <c:v>1.9120370370370371E-2</c:v>
                </c:pt>
                <c:pt idx="820">
                  <c:v>1.9120370370370371E-2</c:v>
                </c:pt>
                <c:pt idx="821">
                  <c:v>1.9131944444444444E-2</c:v>
                </c:pt>
                <c:pt idx="822">
                  <c:v>1.9166666666666669E-2</c:v>
                </c:pt>
                <c:pt idx="823">
                  <c:v>1.9166666666666669E-2</c:v>
                </c:pt>
                <c:pt idx="824">
                  <c:v>1.9178240740740742E-2</c:v>
                </c:pt>
                <c:pt idx="825">
                  <c:v>1.9189814814814816E-2</c:v>
                </c:pt>
                <c:pt idx="826">
                  <c:v>1.9189814814814816E-2</c:v>
                </c:pt>
                <c:pt idx="827">
                  <c:v>1.9189814814814816E-2</c:v>
                </c:pt>
                <c:pt idx="828">
                  <c:v>1.9189814814814816E-2</c:v>
                </c:pt>
                <c:pt idx="829">
                  <c:v>1.9201388888888889E-2</c:v>
                </c:pt>
                <c:pt idx="830">
                  <c:v>1.9201388888888889E-2</c:v>
                </c:pt>
                <c:pt idx="831">
                  <c:v>1.9212962962962963E-2</c:v>
                </c:pt>
                <c:pt idx="832">
                  <c:v>1.9224537037037037E-2</c:v>
                </c:pt>
                <c:pt idx="833">
                  <c:v>1.9224537037037037E-2</c:v>
                </c:pt>
                <c:pt idx="834">
                  <c:v>1.923611111111111E-2</c:v>
                </c:pt>
                <c:pt idx="835">
                  <c:v>1.923611111111111E-2</c:v>
                </c:pt>
                <c:pt idx="836">
                  <c:v>1.9247685185185184E-2</c:v>
                </c:pt>
                <c:pt idx="837">
                  <c:v>1.9259259259259261E-2</c:v>
                </c:pt>
                <c:pt idx="838">
                  <c:v>1.9259259259259261E-2</c:v>
                </c:pt>
                <c:pt idx="839">
                  <c:v>1.9259259259259261E-2</c:v>
                </c:pt>
                <c:pt idx="840">
                  <c:v>1.9259259259259261E-2</c:v>
                </c:pt>
                <c:pt idx="841">
                  <c:v>1.9282407407407408E-2</c:v>
                </c:pt>
                <c:pt idx="842">
                  <c:v>1.9293981481481485E-2</c:v>
                </c:pt>
                <c:pt idx="843">
                  <c:v>1.9293981481481485E-2</c:v>
                </c:pt>
                <c:pt idx="844">
                  <c:v>1.9293981481481485E-2</c:v>
                </c:pt>
                <c:pt idx="845">
                  <c:v>1.9317129629629629E-2</c:v>
                </c:pt>
                <c:pt idx="846">
                  <c:v>1.9351851851851853E-2</c:v>
                </c:pt>
                <c:pt idx="847">
                  <c:v>1.9363425925925926E-2</c:v>
                </c:pt>
                <c:pt idx="848">
                  <c:v>1.9375E-2</c:v>
                </c:pt>
                <c:pt idx="849">
                  <c:v>1.9386574074074073E-2</c:v>
                </c:pt>
                <c:pt idx="850">
                  <c:v>1.9386574074074073E-2</c:v>
                </c:pt>
                <c:pt idx="851">
                  <c:v>1.9421296296296294E-2</c:v>
                </c:pt>
                <c:pt idx="852">
                  <c:v>1.9432870370370371E-2</c:v>
                </c:pt>
                <c:pt idx="853">
                  <c:v>1.9432870370370371E-2</c:v>
                </c:pt>
                <c:pt idx="854">
                  <c:v>1.9432870370370371E-2</c:v>
                </c:pt>
                <c:pt idx="855">
                  <c:v>1.9490740740740743E-2</c:v>
                </c:pt>
                <c:pt idx="856">
                  <c:v>1.9490740740740743E-2</c:v>
                </c:pt>
                <c:pt idx="857">
                  <c:v>1.951388888888889E-2</c:v>
                </c:pt>
                <c:pt idx="858">
                  <c:v>1.954861111111111E-2</c:v>
                </c:pt>
                <c:pt idx="859">
                  <c:v>1.9560185185185184E-2</c:v>
                </c:pt>
                <c:pt idx="860">
                  <c:v>1.9571759259259257E-2</c:v>
                </c:pt>
                <c:pt idx="861">
                  <c:v>1.9571759259259257E-2</c:v>
                </c:pt>
                <c:pt idx="862">
                  <c:v>1.9594907407407405E-2</c:v>
                </c:pt>
                <c:pt idx="863">
                  <c:v>1.9594907407407405E-2</c:v>
                </c:pt>
                <c:pt idx="864">
                  <c:v>1.9594907407407405E-2</c:v>
                </c:pt>
                <c:pt idx="865">
                  <c:v>1.9594907407407405E-2</c:v>
                </c:pt>
                <c:pt idx="866">
                  <c:v>1.9606481481481482E-2</c:v>
                </c:pt>
                <c:pt idx="867">
                  <c:v>1.9618055555555555E-2</c:v>
                </c:pt>
                <c:pt idx="868">
                  <c:v>1.9641203703703706E-2</c:v>
                </c:pt>
                <c:pt idx="869">
                  <c:v>1.9652777777777779E-2</c:v>
                </c:pt>
                <c:pt idx="870">
                  <c:v>1.9652777777777779E-2</c:v>
                </c:pt>
                <c:pt idx="871">
                  <c:v>1.9664351851851853E-2</c:v>
                </c:pt>
                <c:pt idx="872">
                  <c:v>1.9675925925925927E-2</c:v>
                </c:pt>
                <c:pt idx="873">
                  <c:v>1.96875E-2</c:v>
                </c:pt>
                <c:pt idx="874">
                  <c:v>1.96875E-2</c:v>
                </c:pt>
                <c:pt idx="875">
                  <c:v>1.9699074074074074E-2</c:v>
                </c:pt>
                <c:pt idx="876">
                  <c:v>1.9722222222222221E-2</c:v>
                </c:pt>
                <c:pt idx="877">
                  <c:v>1.9722222222222221E-2</c:v>
                </c:pt>
                <c:pt idx="878">
                  <c:v>1.9722222222222221E-2</c:v>
                </c:pt>
                <c:pt idx="879">
                  <c:v>1.9722222222222221E-2</c:v>
                </c:pt>
                <c:pt idx="880">
                  <c:v>1.9733796296296298E-2</c:v>
                </c:pt>
                <c:pt idx="881">
                  <c:v>1.9733796296296298E-2</c:v>
                </c:pt>
                <c:pt idx="882">
                  <c:v>1.9745370370370371E-2</c:v>
                </c:pt>
                <c:pt idx="883">
                  <c:v>1.9745370370370371E-2</c:v>
                </c:pt>
                <c:pt idx="884">
                  <c:v>1.9745370370370371E-2</c:v>
                </c:pt>
                <c:pt idx="885">
                  <c:v>1.9780092592592592E-2</c:v>
                </c:pt>
                <c:pt idx="886">
                  <c:v>1.9780092592592592E-2</c:v>
                </c:pt>
                <c:pt idx="887">
                  <c:v>1.9780092592592592E-2</c:v>
                </c:pt>
                <c:pt idx="888">
                  <c:v>1.9791666666666666E-2</c:v>
                </c:pt>
                <c:pt idx="889">
                  <c:v>1.9814814814814816E-2</c:v>
                </c:pt>
                <c:pt idx="890">
                  <c:v>1.9837962962962963E-2</c:v>
                </c:pt>
                <c:pt idx="891">
                  <c:v>1.9849537037037037E-2</c:v>
                </c:pt>
                <c:pt idx="892">
                  <c:v>1.9872685185185184E-2</c:v>
                </c:pt>
                <c:pt idx="893">
                  <c:v>1.9884259259259258E-2</c:v>
                </c:pt>
                <c:pt idx="894">
                  <c:v>1.9884259259259258E-2</c:v>
                </c:pt>
                <c:pt idx="895">
                  <c:v>1.9895833333333331E-2</c:v>
                </c:pt>
                <c:pt idx="896">
                  <c:v>1.9907407407407408E-2</c:v>
                </c:pt>
                <c:pt idx="897">
                  <c:v>1.9907407407407408E-2</c:v>
                </c:pt>
                <c:pt idx="898">
                  <c:v>1.9907407407407408E-2</c:v>
                </c:pt>
                <c:pt idx="899">
                  <c:v>1.9907407407407408E-2</c:v>
                </c:pt>
                <c:pt idx="900">
                  <c:v>1.9918981481481482E-2</c:v>
                </c:pt>
                <c:pt idx="901">
                  <c:v>1.9930555555555556E-2</c:v>
                </c:pt>
                <c:pt idx="902">
                  <c:v>1.9942129629629629E-2</c:v>
                </c:pt>
                <c:pt idx="903">
                  <c:v>1.9953703703703706E-2</c:v>
                </c:pt>
                <c:pt idx="904">
                  <c:v>1.9976851851851853E-2</c:v>
                </c:pt>
                <c:pt idx="905">
                  <c:v>1.9976851851851853E-2</c:v>
                </c:pt>
                <c:pt idx="906">
                  <c:v>1.9976851851851853E-2</c:v>
                </c:pt>
                <c:pt idx="907">
                  <c:v>1.9988425925925927E-2</c:v>
                </c:pt>
                <c:pt idx="908">
                  <c:v>0.02</c:v>
                </c:pt>
                <c:pt idx="909">
                  <c:v>0.02</c:v>
                </c:pt>
                <c:pt idx="910">
                  <c:v>2.0011574074074074E-2</c:v>
                </c:pt>
                <c:pt idx="911">
                  <c:v>2.0011574074074074E-2</c:v>
                </c:pt>
                <c:pt idx="912">
                  <c:v>2.0023148148148148E-2</c:v>
                </c:pt>
                <c:pt idx="913">
                  <c:v>2.0023148148148148E-2</c:v>
                </c:pt>
                <c:pt idx="914">
                  <c:v>2.0034722222222221E-2</c:v>
                </c:pt>
                <c:pt idx="915">
                  <c:v>2.0057870370370368E-2</c:v>
                </c:pt>
                <c:pt idx="916">
                  <c:v>2.0057870370370368E-2</c:v>
                </c:pt>
                <c:pt idx="917">
                  <c:v>2.0069444444444442E-2</c:v>
                </c:pt>
                <c:pt idx="918">
                  <c:v>2.0069444444444442E-2</c:v>
                </c:pt>
                <c:pt idx="919">
                  <c:v>2.0081018518518519E-2</c:v>
                </c:pt>
                <c:pt idx="920">
                  <c:v>2.0081018518518519E-2</c:v>
                </c:pt>
                <c:pt idx="921">
                  <c:v>2.0081018518518519E-2</c:v>
                </c:pt>
                <c:pt idx="922">
                  <c:v>2.0092592592592592E-2</c:v>
                </c:pt>
                <c:pt idx="923">
                  <c:v>2.0104166666666666E-2</c:v>
                </c:pt>
                <c:pt idx="924">
                  <c:v>2.011574074074074E-2</c:v>
                </c:pt>
                <c:pt idx="925">
                  <c:v>2.011574074074074E-2</c:v>
                </c:pt>
                <c:pt idx="926">
                  <c:v>2.011574074074074E-2</c:v>
                </c:pt>
                <c:pt idx="927">
                  <c:v>2.0127314814814817E-2</c:v>
                </c:pt>
                <c:pt idx="928">
                  <c:v>2.0127314814814817E-2</c:v>
                </c:pt>
                <c:pt idx="929">
                  <c:v>2.0127314814814817E-2</c:v>
                </c:pt>
                <c:pt idx="930">
                  <c:v>2.0150462962962964E-2</c:v>
                </c:pt>
                <c:pt idx="931">
                  <c:v>2.0150462962962964E-2</c:v>
                </c:pt>
                <c:pt idx="932">
                  <c:v>2.0162037037037037E-2</c:v>
                </c:pt>
                <c:pt idx="933">
                  <c:v>2.0162037037037037E-2</c:v>
                </c:pt>
                <c:pt idx="934">
                  <c:v>2.0185185185185184E-2</c:v>
                </c:pt>
                <c:pt idx="935">
                  <c:v>2.0185185185185184E-2</c:v>
                </c:pt>
                <c:pt idx="936">
                  <c:v>2.0185185185185184E-2</c:v>
                </c:pt>
                <c:pt idx="937">
                  <c:v>2.0196759259259258E-2</c:v>
                </c:pt>
                <c:pt idx="938">
                  <c:v>2.0196759259259258E-2</c:v>
                </c:pt>
                <c:pt idx="939">
                  <c:v>2.0196759259259258E-2</c:v>
                </c:pt>
                <c:pt idx="940">
                  <c:v>2.0208333333333335E-2</c:v>
                </c:pt>
                <c:pt idx="941">
                  <c:v>2.0208333333333335E-2</c:v>
                </c:pt>
                <c:pt idx="942">
                  <c:v>2.0219907407407409E-2</c:v>
                </c:pt>
                <c:pt idx="943">
                  <c:v>2.0231481481481482E-2</c:v>
                </c:pt>
                <c:pt idx="944">
                  <c:v>2.0243055555555552E-2</c:v>
                </c:pt>
                <c:pt idx="945">
                  <c:v>2.0243055555555552E-2</c:v>
                </c:pt>
                <c:pt idx="946">
                  <c:v>2.0254629629629629E-2</c:v>
                </c:pt>
                <c:pt idx="947">
                  <c:v>2.0254629629629629E-2</c:v>
                </c:pt>
                <c:pt idx="948">
                  <c:v>2.0266203703703703E-2</c:v>
                </c:pt>
                <c:pt idx="949">
                  <c:v>2.0266203703703703E-2</c:v>
                </c:pt>
                <c:pt idx="950">
                  <c:v>2.0266203703703703E-2</c:v>
                </c:pt>
                <c:pt idx="951">
                  <c:v>2.0300925925925927E-2</c:v>
                </c:pt>
                <c:pt idx="952">
                  <c:v>2.0300925925925927E-2</c:v>
                </c:pt>
                <c:pt idx="953">
                  <c:v>2.0312500000000001E-2</c:v>
                </c:pt>
                <c:pt idx="954">
                  <c:v>2.0324074074074074E-2</c:v>
                </c:pt>
                <c:pt idx="955">
                  <c:v>2.0335648148148148E-2</c:v>
                </c:pt>
                <c:pt idx="956">
                  <c:v>2.0335648148148148E-2</c:v>
                </c:pt>
                <c:pt idx="957">
                  <c:v>2.0335648148148148E-2</c:v>
                </c:pt>
                <c:pt idx="958">
                  <c:v>2.0347222222222221E-2</c:v>
                </c:pt>
                <c:pt idx="959">
                  <c:v>2.0358796296296295E-2</c:v>
                </c:pt>
                <c:pt idx="960">
                  <c:v>2.0358796296296295E-2</c:v>
                </c:pt>
                <c:pt idx="961">
                  <c:v>2.0358796296296295E-2</c:v>
                </c:pt>
                <c:pt idx="962">
                  <c:v>2.0370370370370369E-2</c:v>
                </c:pt>
                <c:pt idx="963">
                  <c:v>2.0381944444444446E-2</c:v>
                </c:pt>
                <c:pt idx="964">
                  <c:v>2.0381944444444446E-2</c:v>
                </c:pt>
                <c:pt idx="965">
                  <c:v>2.0393518518518519E-2</c:v>
                </c:pt>
                <c:pt idx="966">
                  <c:v>2.0405092592592593E-2</c:v>
                </c:pt>
                <c:pt idx="967">
                  <c:v>2.0439814814814817E-2</c:v>
                </c:pt>
                <c:pt idx="968">
                  <c:v>2.045138888888889E-2</c:v>
                </c:pt>
                <c:pt idx="969">
                  <c:v>2.045138888888889E-2</c:v>
                </c:pt>
                <c:pt idx="970">
                  <c:v>2.0462962962962964E-2</c:v>
                </c:pt>
                <c:pt idx="971">
                  <c:v>2.0462962962962964E-2</c:v>
                </c:pt>
                <c:pt idx="972">
                  <c:v>2.0474537037037038E-2</c:v>
                </c:pt>
                <c:pt idx="973">
                  <c:v>2.0474537037037038E-2</c:v>
                </c:pt>
                <c:pt idx="974">
                  <c:v>2.0486111111111111E-2</c:v>
                </c:pt>
                <c:pt idx="975">
                  <c:v>2.0497685185185185E-2</c:v>
                </c:pt>
                <c:pt idx="976">
                  <c:v>2.0497685185185185E-2</c:v>
                </c:pt>
                <c:pt idx="977">
                  <c:v>2.0497685185185185E-2</c:v>
                </c:pt>
                <c:pt idx="978">
                  <c:v>2.0509259259259258E-2</c:v>
                </c:pt>
                <c:pt idx="979">
                  <c:v>2.0532407407407405E-2</c:v>
                </c:pt>
                <c:pt idx="980">
                  <c:v>2.0532407407407405E-2</c:v>
                </c:pt>
                <c:pt idx="981">
                  <c:v>2.0532407407407405E-2</c:v>
                </c:pt>
                <c:pt idx="982">
                  <c:v>2.0532407407407405E-2</c:v>
                </c:pt>
                <c:pt idx="983">
                  <c:v>2.0543981481481479E-2</c:v>
                </c:pt>
                <c:pt idx="984">
                  <c:v>2.0555555555555556E-2</c:v>
                </c:pt>
                <c:pt idx="985">
                  <c:v>2.0555555555555556E-2</c:v>
                </c:pt>
                <c:pt idx="986">
                  <c:v>2.0555555555555556E-2</c:v>
                </c:pt>
                <c:pt idx="987">
                  <c:v>2.056712962962963E-2</c:v>
                </c:pt>
                <c:pt idx="988">
                  <c:v>2.056712962962963E-2</c:v>
                </c:pt>
                <c:pt idx="989">
                  <c:v>2.0578703703703703E-2</c:v>
                </c:pt>
                <c:pt idx="990">
                  <c:v>2.0578703703703703E-2</c:v>
                </c:pt>
                <c:pt idx="991">
                  <c:v>2.0601851851851854E-2</c:v>
                </c:pt>
                <c:pt idx="992">
                  <c:v>2.0601851851851854E-2</c:v>
                </c:pt>
                <c:pt idx="993">
                  <c:v>2.0613425925925927E-2</c:v>
                </c:pt>
                <c:pt idx="994">
                  <c:v>2.0625000000000001E-2</c:v>
                </c:pt>
                <c:pt idx="995">
                  <c:v>2.0625000000000001E-2</c:v>
                </c:pt>
                <c:pt idx="996">
                  <c:v>2.0625000000000001E-2</c:v>
                </c:pt>
                <c:pt idx="997">
                  <c:v>2.0671296296296295E-2</c:v>
                </c:pt>
                <c:pt idx="998">
                  <c:v>2.0671296296296295E-2</c:v>
                </c:pt>
                <c:pt idx="999">
                  <c:v>2.0682870370370372E-2</c:v>
                </c:pt>
                <c:pt idx="1000">
                  <c:v>2.0682870370370372E-2</c:v>
                </c:pt>
                <c:pt idx="1001">
                  <c:v>2.0682870370370372E-2</c:v>
                </c:pt>
                <c:pt idx="1002">
                  <c:v>2.0682870370370372E-2</c:v>
                </c:pt>
                <c:pt idx="1003">
                  <c:v>2.0682870370370372E-2</c:v>
                </c:pt>
                <c:pt idx="1004">
                  <c:v>2.0706018518518519E-2</c:v>
                </c:pt>
                <c:pt idx="1005">
                  <c:v>2.071759259259259E-2</c:v>
                </c:pt>
                <c:pt idx="1006">
                  <c:v>2.0729166666666667E-2</c:v>
                </c:pt>
                <c:pt idx="1007">
                  <c:v>2.0729166666666667E-2</c:v>
                </c:pt>
                <c:pt idx="1008">
                  <c:v>2.074074074074074E-2</c:v>
                </c:pt>
                <c:pt idx="1009">
                  <c:v>2.0763888888888887E-2</c:v>
                </c:pt>
                <c:pt idx="1010">
                  <c:v>2.0763888888888887E-2</c:v>
                </c:pt>
                <c:pt idx="1011">
                  <c:v>2.0763888888888887E-2</c:v>
                </c:pt>
                <c:pt idx="1012">
                  <c:v>2.0763888888888887E-2</c:v>
                </c:pt>
                <c:pt idx="1013">
                  <c:v>2.0775462962962964E-2</c:v>
                </c:pt>
                <c:pt idx="1014">
                  <c:v>2.0775462962962964E-2</c:v>
                </c:pt>
                <c:pt idx="1015">
                  <c:v>2.0787037037037038E-2</c:v>
                </c:pt>
                <c:pt idx="1016">
                  <c:v>2.0787037037037038E-2</c:v>
                </c:pt>
                <c:pt idx="1017">
                  <c:v>2.0810185185185185E-2</c:v>
                </c:pt>
                <c:pt idx="1018">
                  <c:v>2.0810185185185185E-2</c:v>
                </c:pt>
                <c:pt idx="1019">
                  <c:v>2.0821759259259259E-2</c:v>
                </c:pt>
                <c:pt idx="1020">
                  <c:v>2.0821759259259259E-2</c:v>
                </c:pt>
                <c:pt idx="1021">
                  <c:v>2.0833333333333332E-2</c:v>
                </c:pt>
                <c:pt idx="1022">
                  <c:v>2.0844907407407406E-2</c:v>
                </c:pt>
                <c:pt idx="1023">
                  <c:v>2.0844907407407406E-2</c:v>
                </c:pt>
                <c:pt idx="1024">
                  <c:v>2.0856481481481479E-2</c:v>
                </c:pt>
                <c:pt idx="1025">
                  <c:v>2.0868055555555556E-2</c:v>
                </c:pt>
                <c:pt idx="1026">
                  <c:v>2.0879629629629626E-2</c:v>
                </c:pt>
                <c:pt idx="1027">
                  <c:v>2.0879629629629626E-2</c:v>
                </c:pt>
                <c:pt idx="1028">
                  <c:v>2.0891203703703703E-2</c:v>
                </c:pt>
                <c:pt idx="1029">
                  <c:v>2.0891203703703703E-2</c:v>
                </c:pt>
                <c:pt idx="1030">
                  <c:v>2.0891203703703703E-2</c:v>
                </c:pt>
                <c:pt idx="1031">
                  <c:v>2.0914351851851851E-2</c:v>
                </c:pt>
                <c:pt idx="1032">
                  <c:v>2.0925925925925928E-2</c:v>
                </c:pt>
                <c:pt idx="1033">
                  <c:v>2.0972222222222222E-2</c:v>
                </c:pt>
                <c:pt idx="1034">
                  <c:v>2.0995370370370373E-2</c:v>
                </c:pt>
                <c:pt idx="1035">
                  <c:v>2.0995370370370373E-2</c:v>
                </c:pt>
                <c:pt idx="1036">
                  <c:v>2.1006944444444443E-2</c:v>
                </c:pt>
                <c:pt idx="1037">
                  <c:v>2.1006944444444443E-2</c:v>
                </c:pt>
                <c:pt idx="1038">
                  <c:v>2.1030092592592597E-2</c:v>
                </c:pt>
                <c:pt idx="1039">
                  <c:v>2.1030092592592597E-2</c:v>
                </c:pt>
                <c:pt idx="1040">
                  <c:v>2.1041666666666667E-2</c:v>
                </c:pt>
                <c:pt idx="1041">
                  <c:v>2.1041666666666667E-2</c:v>
                </c:pt>
                <c:pt idx="1042">
                  <c:v>2.1041666666666667E-2</c:v>
                </c:pt>
                <c:pt idx="1043">
                  <c:v>2.1053240740740744E-2</c:v>
                </c:pt>
                <c:pt idx="1044">
                  <c:v>2.1076388888888891E-2</c:v>
                </c:pt>
                <c:pt idx="1045">
                  <c:v>2.1076388888888891E-2</c:v>
                </c:pt>
                <c:pt idx="1046">
                  <c:v>2.1087962962962961E-2</c:v>
                </c:pt>
                <c:pt idx="1047">
                  <c:v>2.1099537037037038E-2</c:v>
                </c:pt>
                <c:pt idx="1048">
                  <c:v>2.1099537037037038E-2</c:v>
                </c:pt>
                <c:pt idx="1049">
                  <c:v>2.1099537037037038E-2</c:v>
                </c:pt>
                <c:pt idx="1050">
                  <c:v>2.1111111111111108E-2</c:v>
                </c:pt>
                <c:pt idx="1051">
                  <c:v>2.1111111111111108E-2</c:v>
                </c:pt>
                <c:pt idx="1052">
                  <c:v>2.1145833333333332E-2</c:v>
                </c:pt>
                <c:pt idx="1053">
                  <c:v>2.1145833333333332E-2</c:v>
                </c:pt>
                <c:pt idx="1054">
                  <c:v>2.1168981481481483E-2</c:v>
                </c:pt>
                <c:pt idx="1055">
                  <c:v>2.1180555555555553E-2</c:v>
                </c:pt>
                <c:pt idx="1056">
                  <c:v>2.1180555555555553E-2</c:v>
                </c:pt>
                <c:pt idx="1057">
                  <c:v>2.1215277777777777E-2</c:v>
                </c:pt>
                <c:pt idx="1058">
                  <c:v>2.1215277777777777E-2</c:v>
                </c:pt>
                <c:pt idx="1059">
                  <c:v>2.1226851851851854E-2</c:v>
                </c:pt>
                <c:pt idx="1060">
                  <c:v>2.1250000000000002E-2</c:v>
                </c:pt>
                <c:pt idx="1061">
                  <c:v>2.1250000000000002E-2</c:v>
                </c:pt>
                <c:pt idx="1062">
                  <c:v>2.1261574074074075E-2</c:v>
                </c:pt>
                <c:pt idx="1063">
                  <c:v>2.1284722222222222E-2</c:v>
                </c:pt>
                <c:pt idx="1064">
                  <c:v>2.1284722222222222E-2</c:v>
                </c:pt>
                <c:pt idx="1065">
                  <c:v>2.1296296296296299E-2</c:v>
                </c:pt>
                <c:pt idx="1066">
                  <c:v>2.1296296296296299E-2</c:v>
                </c:pt>
                <c:pt idx="1067">
                  <c:v>2.1296296296296299E-2</c:v>
                </c:pt>
                <c:pt idx="1068">
                  <c:v>2.1307870370370369E-2</c:v>
                </c:pt>
                <c:pt idx="1069">
                  <c:v>2.1307870370370369E-2</c:v>
                </c:pt>
                <c:pt idx="1070">
                  <c:v>2.1307870370370369E-2</c:v>
                </c:pt>
                <c:pt idx="1071">
                  <c:v>2.1319444444444443E-2</c:v>
                </c:pt>
                <c:pt idx="1072">
                  <c:v>2.1319444444444443E-2</c:v>
                </c:pt>
                <c:pt idx="1073">
                  <c:v>2.1319444444444443E-2</c:v>
                </c:pt>
                <c:pt idx="1074">
                  <c:v>2.1319444444444443E-2</c:v>
                </c:pt>
                <c:pt idx="1075">
                  <c:v>2.1342592592592594E-2</c:v>
                </c:pt>
                <c:pt idx="1076">
                  <c:v>2.1354166666666664E-2</c:v>
                </c:pt>
                <c:pt idx="1077">
                  <c:v>2.1365740740740741E-2</c:v>
                </c:pt>
                <c:pt idx="1078">
                  <c:v>2.1388888888888888E-2</c:v>
                </c:pt>
                <c:pt idx="1079">
                  <c:v>2.1400462962962965E-2</c:v>
                </c:pt>
                <c:pt idx="1080">
                  <c:v>2.1412037037037035E-2</c:v>
                </c:pt>
                <c:pt idx="1081">
                  <c:v>2.1412037037037035E-2</c:v>
                </c:pt>
                <c:pt idx="1082">
                  <c:v>2.1446759259259259E-2</c:v>
                </c:pt>
                <c:pt idx="1083">
                  <c:v>2.1458333333333333E-2</c:v>
                </c:pt>
                <c:pt idx="1084">
                  <c:v>2.146990740740741E-2</c:v>
                </c:pt>
                <c:pt idx="1085">
                  <c:v>2.148148148148148E-2</c:v>
                </c:pt>
                <c:pt idx="1086">
                  <c:v>2.148148148148148E-2</c:v>
                </c:pt>
                <c:pt idx="1087">
                  <c:v>2.1493055555555557E-2</c:v>
                </c:pt>
                <c:pt idx="1088">
                  <c:v>2.1493055555555557E-2</c:v>
                </c:pt>
                <c:pt idx="1089">
                  <c:v>2.1493055555555557E-2</c:v>
                </c:pt>
                <c:pt idx="1090">
                  <c:v>2.1516203703703704E-2</c:v>
                </c:pt>
                <c:pt idx="1091">
                  <c:v>2.1516203703703704E-2</c:v>
                </c:pt>
                <c:pt idx="1092">
                  <c:v>2.1527777777777781E-2</c:v>
                </c:pt>
                <c:pt idx="1093">
                  <c:v>2.1527777777777781E-2</c:v>
                </c:pt>
                <c:pt idx="1094">
                  <c:v>2.1539351851851851E-2</c:v>
                </c:pt>
                <c:pt idx="1095">
                  <c:v>2.1562499999999998E-2</c:v>
                </c:pt>
                <c:pt idx="1096">
                  <c:v>2.1574074074074075E-2</c:v>
                </c:pt>
                <c:pt idx="1097">
                  <c:v>2.1574074074074075E-2</c:v>
                </c:pt>
                <c:pt idx="1098">
                  <c:v>2.1585648148148145E-2</c:v>
                </c:pt>
                <c:pt idx="1099">
                  <c:v>2.1597222222222223E-2</c:v>
                </c:pt>
                <c:pt idx="1100">
                  <c:v>2.1608796296296296E-2</c:v>
                </c:pt>
                <c:pt idx="1101">
                  <c:v>2.162037037037037E-2</c:v>
                </c:pt>
                <c:pt idx="1102">
                  <c:v>2.1631944444444443E-2</c:v>
                </c:pt>
                <c:pt idx="1103">
                  <c:v>2.165509259259259E-2</c:v>
                </c:pt>
                <c:pt idx="1104">
                  <c:v>2.1666666666666667E-2</c:v>
                </c:pt>
                <c:pt idx="1105">
                  <c:v>2.1689814814814815E-2</c:v>
                </c:pt>
                <c:pt idx="1106">
                  <c:v>2.1701388888888892E-2</c:v>
                </c:pt>
                <c:pt idx="1107">
                  <c:v>2.1701388888888892E-2</c:v>
                </c:pt>
                <c:pt idx="1108">
                  <c:v>2.1712962962962962E-2</c:v>
                </c:pt>
                <c:pt idx="1109">
                  <c:v>2.1747685185185186E-2</c:v>
                </c:pt>
                <c:pt idx="1110">
                  <c:v>2.1759259259259259E-2</c:v>
                </c:pt>
                <c:pt idx="1111">
                  <c:v>2.1759259259259259E-2</c:v>
                </c:pt>
                <c:pt idx="1112">
                  <c:v>2.1770833333333336E-2</c:v>
                </c:pt>
                <c:pt idx="1113">
                  <c:v>2.1770833333333336E-2</c:v>
                </c:pt>
                <c:pt idx="1114">
                  <c:v>2.1782407407407407E-2</c:v>
                </c:pt>
                <c:pt idx="1115">
                  <c:v>2.1782407407407407E-2</c:v>
                </c:pt>
                <c:pt idx="1116">
                  <c:v>2.179398148148148E-2</c:v>
                </c:pt>
                <c:pt idx="1117">
                  <c:v>2.1817129629629631E-2</c:v>
                </c:pt>
                <c:pt idx="1118">
                  <c:v>2.1817129629629631E-2</c:v>
                </c:pt>
                <c:pt idx="1119">
                  <c:v>2.1828703703703701E-2</c:v>
                </c:pt>
                <c:pt idx="1120">
                  <c:v>2.1851851851851848E-2</c:v>
                </c:pt>
                <c:pt idx="1121">
                  <c:v>2.1851851851851848E-2</c:v>
                </c:pt>
                <c:pt idx="1122">
                  <c:v>2.1863425925925925E-2</c:v>
                </c:pt>
                <c:pt idx="1123">
                  <c:v>2.1863425925925925E-2</c:v>
                </c:pt>
                <c:pt idx="1124">
                  <c:v>2.1875000000000002E-2</c:v>
                </c:pt>
                <c:pt idx="1125">
                  <c:v>2.1886574074074072E-2</c:v>
                </c:pt>
                <c:pt idx="1126">
                  <c:v>2.1886574074074072E-2</c:v>
                </c:pt>
                <c:pt idx="1127">
                  <c:v>2.1886574074074072E-2</c:v>
                </c:pt>
                <c:pt idx="1128">
                  <c:v>2.1898148148148149E-2</c:v>
                </c:pt>
                <c:pt idx="1129">
                  <c:v>2.1909722222222223E-2</c:v>
                </c:pt>
                <c:pt idx="1130">
                  <c:v>2.1909722222222223E-2</c:v>
                </c:pt>
                <c:pt idx="1131">
                  <c:v>2.1909722222222223E-2</c:v>
                </c:pt>
                <c:pt idx="1132">
                  <c:v>2.1921296296296296E-2</c:v>
                </c:pt>
                <c:pt idx="1133">
                  <c:v>2.193287037037037E-2</c:v>
                </c:pt>
                <c:pt idx="1134">
                  <c:v>2.193287037037037E-2</c:v>
                </c:pt>
                <c:pt idx="1135">
                  <c:v>2.1956018518518517E-2</c:v>
                </c:pt>
                <c:pt idx="1136">
                  <c:v>2.1956018518518517E-2</c:v>
                </c:pt>
                <c:pt idx="1137">
                  <c:v>2.1956018518518517E-2</c:v>
                </c:pt>
                <c:pt idx="1138">
                  <c:v>2.1979166666666664E-2</c:v>
                </c:pt>
                <c:pt idx="1139">
                  <c:v>2.1979166666666664E-2</c:v>
                </c:pt>
                <c:pt idx="1140">
                  <c:v>2.1979166666666664E-2</c:v>
                </c:pt>
                <c:pt idx="1141">
                  <c:v>2.1990740740740741E-2</c:v>
                </c:pt>
                <c:pt idx="1142">
                  <c:v>2.2002314814814818E-2</c:v>
                </c:pt>
                <c:pt idx="1143">
                  <c:v>2.2002314814814818E-2</c:v>
                </c:pt>
                <c:pt idx="1144">
                  <c:v>2.2013888888888888E-2</c:v>
                </c:pt>
                <c:pt idx="1145">
                  <c:v>2.2013888888888888E-2</c:v>
                </c:pt>
                <c:pt idx="1146">
                  <c:v>2.2013888888888888E-2</c:v>
                </c:pt>
                <c:pt idx="1147">
                  <c:v>2.2025462962962958E-2</c:v>
                </c:pt>
                <c:pt idx="1148">
                  <c:v>2.207175925925926E-2</c:v>
                </c:pt>
                <c:pt idx="1149">
                  <c:v>2.2094907407407407E-2</c:v>
                </c:pt>
                <c:pt idx="1150">
                  <c:v>2.210648148148148E-2</c:v>
                </c:pt>
                <c:pt idx="1151">
                  <c:v>2.210648148148148E-2</c:v>
                </c:pt>
                <c:pt idx="1152">
                  <c:v>2.210648148148148E-2</c:v>
                </c:pt>
                <c:pt idx="1153">
                  <c:v>2.2118055555555557E-2</c:v>
                </c:pt>
                <c:pt idx="1154">
                  <c:v>2.2118055555555557E-2</c:v>
                </c:pt>
                <c:pt idx="1155">
                  <c:v>2.2129629629629628E-2</c:v>
                </c:pt>
                <c:pt idx="1156">
                  <c:v>2.2129629629629628E-2</c:v>
                </c:pt>
                <c:pt idx="1157">
                  <c:v>2.2129629629629628E-2</c:v>
                </c:pt>
                <c:pt idx="1158">
                  <c:v>2.2164351851851852E-2</c:v>
                </c:pt>
                <c:pt idx="1159">
                  <c:v>2.2187499999999999E-2</c:v>
                </c:pt>
                <c:pt idx="1160">
                  <c:v>2.2199074074074076E-2</c:v>
                </c:pt>
                <c:pt idx="1161">
                  <c:v>2.2199074074074076E-2</c:v>
                </c:pt>
                <c:pt idx="1162">
                  <c:v>2.2199074074074076E-2</c:v>
                </c:pt>
                <c:pt idx="1163">
                  <c:v>2.2210648148148149E-2</c:v>
                </c:pt>
                <c:pt idx="1164">
                  <c:v>2.2222222222222223E-2</c:v>
                </c:pt>
                <c:pt idx="1165">
                  <c:v>2.2222222222222223E-2</c:v>
                </c:pt>
                <c:pt idx="1166">
                  <c:v>2.2233796296296297E-2</c:v>
                </c:pt>
                <c:pt idx="1167">
                  <c:v>2.224537037037037E-2</c:v>
                </c:pt>
                <c:pt idx="1168">
                  <c:v>2.224537037037037E-2</c:v>
                </c:pt>
                <c:pt idx="1169">
                  <c:v>2.224537037037037E-2</c:v>
                </c:pt>
                <c:pt idx="1170">
                  <c:v>2.225694444444444E-2</c:v>
                </c:pt>
                <c:pt idx="1171">
                  <c:v>2.225694444444444E-2</c:v>
                </c:pt>
                <c:pt idx="1172">
                  <c:v>2.2268518518518521E-2</c:v>
                </c:pt>
                <c:pt idx="1173">
                  <c:v>2.2268518518518521E-2</c:v>
                </c:pt>
                <c:pt idx="1174">
                  <c:v>2.2280092592592591E-2</c:v>
                </c:pt>
                <c:pt idx="1175">
                  <c:v>2.2291666666666668E-2</c:v>
                </c:pt>
                <c:pt idx="1176">
                  <c:v>2.2291666666666668E-2</c:v>
                </c:pt>
                <c:pt idx="1177">
                  <c:v>2.2291666666666668E-2</c:v>
                </c:pt>
                <c:pt idx="1178">
                  <c:v>2.2291666666666668E-2</c:v>
                </c:pt>
                <c:pt idx="1179">
                  <c:v>2.2303240740740738E-2</c:v>
                </c:pt>
                <c:pt idx="1180">
                  <c:v>2.2314814814814815E-2</c:v>
                </c:pt>
                <c:pt idx="1181">
                  <c:v>2.2326388888888885E-2</c:v>
                </c:pt>
                <c:pt idx="1182">
                  <c:v>2.2326388888888885E-2</c:v>
                </c:pt>
                <c:pt idx="1183">
                  <c:v>2.2337962962962962E-2</c:v>
                </c:pt>
                <c:pt idx="1184">
                  <c:v>2.2337962962962962E-2</c:v>
                </c:pt>
                <c:pt idx="1185">
                  <c:v>2.2349537037037032E-2</c:v>
                </c:pt>
                <c:pt idx="1186">
                  <c:v>2.2361111111111113E-2</c:v>
                </c:pt>
                <c:pt idx="1187">
                  <c:v>2.238425925925926E-2</c:v>
                </c:pt>
                <c:pt idx="1188">
                  <c:v>2.238425925925926E-2</c:v>
                </c:pt>
                <c:pt idx="1189">
                  <c:v>2.2395833333333334E-2</c:v>
                </c:pt>
                <c:pt idx="1190">
                  <c:v>2.2395833333333334E-2</c:v>
                </c:pt>
                <c:pt idx="1191">
                  <c:v>2.2418981481481481E-2</c:v>
                </c:pt>
                <c:pt idx="1192">
                  <c:v>2.2442129629629631E-2</c:v>
                </c:pt>
                <c:pt idx="1193">
                  <c:v>2.2453703703703708E-2</c:v>
                </c:pt>
                <c:pt idx="1194">
                  <c:v>2.2488425925925926E-2</c:v>
                </c:pt>
                <c:pt idx="1195">
                  <c:v>2.2511574074074073E-2</c:v>
                </c:pt>
                <c:pt idx="1196">
                  <c:v>2.2511574074074073E-2</c:v>
                </c:pt>
                <c:pt idx="1197">
                  <c:v>2.2511574074074073E-2</c:v>
                </c:pt>
                <c:pt idx="1198">
                  <c:v>2.2523148148148143E-2</c:v>
                </c:pt>
                <c:pt idx="1199">
                  <c:v>2.2523148148148143E-2</c:v>
                </c:pt>
                <c:pt idx="1200">
                  <c:v>2.2523148148148143E-2</c:v>
                </c:pt>
                <c:pt idx="1201">
                  <c:v>2.2534722222222223E-2</c:v>
                </c:pt>
                <c:pt idx="1202">
                  <c:v>2.2546296296296297E-2</c:v>
                </c:pt>
                <c:pt idx="1203">
                  <c:v>2.255787037037037E-2</c:v>
                </c:pt>
                <c:pt idx="1204">
                  <c:v>2.255787037037037E-2</c:v>
                </c:pt>
                <c:pt idx="1205">
                  <c:v>2.2581018518518518E-2</c:v>
                </c:pt>
                <c:pt idx="1206">
                  <c:v>2.2592592592592591E-2</c:v>
                </c:pt>
                <c:pt idx="1207">
                  <c:v>2.2592592592592591E-2</c:v>
                </c:pt>
                <c:pt idx="1208">
                  <c:v>2.2592592592592591E-2</c:v>
                </c:pt>
                <c:pt idx="1209">
                  <c:v>2.2592592592592591E-2</c:v>
                </c:pt>
                <c:pt idx="1210">
                  <c:v>2.2604166666666665E-2</c:v>
                </c:pt>
                <c:pt idx="1211">
                  <c:v>2.2615740740740742E-2</c:v>
                </c:pt>
                <c:pt idx="1212">
                  <c:v>2.2650462962962966E-2</c:v>
                </c:pt>
                <c:pt idx="1213">
                  <c:v>2.2662037037037036E-2</c:v>
                </c:pt>
                <c:pt idx="1214">
                  <c:v>2.2662037037037036E-2</c:v>
                </c:pt>
                <c:pt idx="1215">
                  <c:v>2.2685185185185183E-2</c:v>
                </c:pt>
                <c:pt idx="1216">
                  <c:v>2.2685185185185183E-2</c:v>
                </c:pt>
                <c:pt idx="1217">
                  <c:v>2.269675925925926E-2</c:v>
                </c:pt>
                <c:pt idx="1218">
                  <c:v>2.2719907407407411E-2</c:v>
                </c:pt>
                <c:pt idx="1219">
                  <c:v>2.2719907407407411E-2</c:v>
                </c:pt>
                <c:pt idx="1220">
                  <c:v>2.2719907407407411E-2</c:v>
                </c:pt>
                <c:pt idx="1221">
                  <c:v>2.2731481481481481E-2</c:v>
                </c:pt>
                <c:pt idx="1222">
                  <c:v>2.2731481481481481E-2</c:v>
                </c:pt>
                <c:pt idx="1223">
                  <c:v>2.2731481481481481E-2</c:v>
                </c:pt>
                <c:pt idx="1224">
                  <c:v>2.2743055555555555E-2</c:v>
                </c:pt>
                <c:pt idx="1225">
                  <c:v>2.2743055555555555E-2</c:v>
                </c:pt>
                <c:pt idx="1226">
                  <c:v>2.2754629629629628E-2</c:v>
                </c:pt>
                <c:pt idx="1227">
                  <c:v>2.2766203703703702E-2</c:v>
                </c:pt>
                <c:pt idx="1228">
                  <c:v>2.2766203703703702E-2</c:v>
                </c:pt>
                <c:pt idx="1229">
                  <c:v>2.2789351851851852E-2</c:v>
                </c:pt>
                <c:pt idx="1230">
                  <c:v>2.2789351851851852E-2</c:v>
                </c:pt>
                <c:pt idx="1231">
                  <c:v>2.2812499999999999E-2</c:v>
                </c:pt>
                <c:pt idx="1232">
                  <c:v>2.2812499999999999E-2</c:v>
                </c:pt>
                <c:pt idx="1233">
                  <c:v>2.2812499999999999E-2</c:v>
                </c:pt>
                <c:pt idx="1234">
                  <c:v>2.2812499999999999E-2</c:v>
                </c:pt>
                <c:pt idx="1235">
                  <c:v>2.2812499999999999E-2</c:v>
                </c:pt>
                <c:pt idx="1236">
                  <c:v>2.2824074074074076E-2</c:v>
                </c:pt>
                <c:pt idx="1237">
                  <c:v>2.2824074074074076E-2</c:v>
                </c:pt>
                <c:pt idx="1238">
                  <c:v>2.2824074074074076E-2</c:v>
                </c:pt>
                <c:pt idx="1239">
                  <c:v>2.2824074074074076E-2</c:v>
                </c:pt>
                <c:pt idx="1240">
                  <c:v>2.2847222222222224E-2</c:v>
                </c:pt>
                <c:pt idx="1241">
                  <c:v>2.2847222222222224E-2</c:v>
                </c:pt>
                <c:pt idx="1242">
                  <c:v>2.2847222222222224E-2</c:v>
                </c:pt>
                <c:pt idx="1243">
                  <c:v>2.2870370370370371E-2</c:v>
                </c:pt>
                <c:pt idx="1244">
                  <c:v>2.2905092592592591E-2</c:v>
                </c:pt>
                <c:pt idx="1245">
                  <c:v>2.2916666666666669E-2</c:v>
                </c:pt>
                <c:pt idx="1246">
                  <c:v>2.2916666666666669E-2</c:v>
                </c:pt>
                <c:pt idx="1247">
                  <c:v>2.2916666666666669E-2</c:v>
                </c:pt>
                <c:pt idx="1248">
                  <c:v>2.2928240740740739E-2</c:v>
                </c:pt>
                <c:pt idx="1249">
                  <c:v>2.2928240740740739E-2</c:v>
                </c:pt>
                <c:pt idx="1250">
                  <c:v>2.2928240740740739E-2</c:v>
                </c:pt>
                <c:pt idx="1251">
                  <c:v>2.2939814814814816E-2</c:v>
                </c:pt>
                <c:pt idx="1252">
                  <c:v>2.2939814814814816E-2</c:v>
                </c:pt>
                <c:pt idx="1253">
                  <c:v>2.2939814814814816E-2</c:v>
                </c:pt>
                <c:pt idx="1254">
                  <c:v>2.2951388888888886E-2</c:v>
                </c:pt>
                <c:pt idx="1255">
                  <c:v>2.2962962962962966E-2</c:v>
                </c:pt>
                <c:pt idx="1256">
                  <c:v>2.297453703703704E-2</c:v>
                </c:pt>
                <c:pt idx="1257">
                  <c:v>2.298611111111111E-2</c:v>
                </c:pt>
                <c:pt idx="1258">
                  <c:v>2.298611111111111E-2</c:v>
                </c:pt>
                <c:pt idx="1259">
                  <c:v>2.298611111111111E-2</c:v>
                </c:pt>
                <c:pt idx="1260">
                  <c:v>2.2997685185185187E-2</c:v>
                </c:pt>
                <c:pt idx="1261">
                  <c:v>2.2997685185185187E-2</c:v>
                </c:pt>
                <c:pt idx="1262">
                  <c:v>2.3032407407407404E-2</c:v>
                </c:pt>
                <c:pt idx="1263">
                  <c:v>2.3043981481481481E-2</c:v>
                </c:pt>
                <c:pt idx="1264">
                  <c:v>2.3043981481481481E-2</c:v>
                </c:pt>
                <c:pt idx="1265">
                  <c:v>2.3055555555555555E-2</c:v>
                </c:pt>
                <c:pt idx="1266">
                  <c:v>2.3055555555555555E-2</c:v>
                </c:pt>
                <c:pt idx="1267">
                  <c:v>2.3067129629629632E-2</c:v>
                </c:pt>
                <c:pt idx="1268">
                  <c:v>2.3067129629629632E-2</c:v>
                </c:pt>
                <c:pt idx="1269">
                  <c:v>2.3090277777777779E-2</c:v>
                </c:pt>
                <c:pt idx="1270">
                  <c:v>2.3090277777777779E-2</c:v>
                </c:pt>
                <c:pt idx="1271">
                  <c:v>2.3101851851851849E-2</c:v>
                </c:pt>
                <c:pt idx="1272">
                  <c:v>2.3101851851851849E-2</c:v>
                </c:pt>
                <c:pt idx="1273">
                  <c:v>2.3113425925925926E-2</c:v>
                </c:pt>
                <c:pt idx="1274">
                  <c:v>2.3113425925925926E-2</c:v>
                </c:pt>
                <c:pt idx="1275">
                  <c:v>2.3113425925925926E-2</c:v>
                </c:pt>
                <c:pt idx="1276">
                  <c:v>2.3124999999999996E-2</c:v>
                </c:pt>
                <c:pt idx="1277">
                  <c:v>2.3159722222222224E-2</c:v>
                </c:pt>
                <c:pt idx="1278">
                  <c:v>2.3171296296296297E-2</c:v>
                </c:pt>
                <c:pt idx="1279">
                  <c:v>2.3171296296296297E-2</c:v>
                </c:pt>
                <c:pt idx="1280">
                  <c:v>2.3171296296296297E-2</c:v>
                </c:pt>
                <c:pt idx="1281">
                  <c:v>2.3182870370370371E-2</c:v>
                </c:pt>
                <c:pt idx="1282">
                  <c:v>2.3182870370370371E-2</c:v>
                </c:pt>
                <c:pt idx="1283">
                  <c:v>2.3194444444444445E-2</c:v>
                </c:pt>
                <c:pt idx="1284">
                  <c:v>2.3217592592592592E-2</c:v>
                </c:pt>
                <c:pt idx="1285">
                  <c:v>2.3229166666666665E-2</c:v>
                </c:pt>
                <c:pt idx="1286">
                  <c:v>2.326388888888889E-2</c:v>
                </c:pt>
                <c:pt idx="1287">
                  <c:v>2.327546296296296E-2</c:v>
                </c:pt>
                <c:pt idx="1288">
                  <c:v>2.3287037037037037E-2</c:v>
                </c:pt>
                <c:pt idx="1289">
                  <c:v>2.3287037037037037E-2</c:v>
                </c:pt>
                <c:pt idx="1290">
                  <c:v>2.3298611111111107E-2</c:v>
                </c:pt>
                <c:pt idx="1291">
                  <c:v>2.3310185185185187E-2</c:v>
                </c:pt>
                <c:pt idx="1292">
                  <c:v>2.3310185185185187E-2</c:v>
                </c:pt>
                <c:pt idx="1293">
                  <c:v>2.3321759259259261E-2</c:v>
                </c:pt>
                <c:pt idx="1294">
                  <c:v>2.3333333333333334E-2</c:v>
                </c:pt>
                <c:pt idx="1295">
                  <c:v>2.3344907407407408E-2</c:v>
                </c:pt>
                <c:pt idx="1296">
                  <c:v>2.3356481481481482E-2</c:v>
                </c:pt>
                <c:pt idx="1297">
                  <c:v>2.3356481481481482E-2</c:v>
                </c:pt>
                <c:pt idx="1298">
                  <c:v>2.3368055555555555E-2</c:v>
                </c:pt>
                <c:pt idx="1299">
                  <c:v>2.3368055555555555E-2</c:v>
                </c:pt>
                <c:pt idx="1300">
                  <c:v>2.3379629629629629E-2</c:v>
                </c:pt>
                <c:pt idx="1301">
                  <c:v>2.3391203703703702E-2</c:v>
                </c:pt>
                <c:pt idx="1302">
                  <c:v>2.3402777777777783E-2</c:v>
                </c:pt>
                <c:pt idx="1303">
                  <c:v>2.3402777777777783E-2</c:v>
                </c:pt>
                <c:pt idx="1304">
                  <c:v>2.3402777777777783E-2</c:v>
                </c:pt>
                <c:pt idx="1305">
                  <c:v>2.3414351851851853E-2</c:v>
                </c:pt>
                <c:pt idx="1306">
                  <c:v>2.34375E-2</c:v>
                </c:pt>
                <c:pt idx="1307">
                  <c:v>2.34375E-2</c:v>
                </c:pt>
                <c:pt idx="1308">
                  <c:v>2.344907407407407E-2</c:v>
                </c:pt>
                <c:pt idx="1309">
                  <c:v>2.3483796296296298E-2</c:v>
                </c:pt>
                <c:pt idx="1310">
                  <c:v>2.3483796296296298E-2</c:v>
                </c:pt>
                <c:pt idx="1311">
                  <c:v>2.3495370370370371E-2</c:v>
                </c:pt>
                <c:pt idx="1312">
                  <c:v>2.3495370370370371E-2</c:v>
                </c:pt>
                <c:pt idx="1313">
                  <c:v>2.3506944444444445E-2</c:v>
                </c:pt>
                <c:pt idx="1314">
                  <c:v>2.3506944444444445E-2</c:v>
                </c:pt>
                <c:pt idx="1315">
                  <c:v>2.3506944444444445E-2</c:v>
                </c:pt>
                <c:pt idx="1316">
                  <c:v>2.3506944444444445E-2</c:v>
                </c:pt>
                <c:pt idx="1317">
                  <c:v>2.3518518518518518E-2</c:v>
                </c:pt>
                <c:pt idx="1318">
                  <c:v>2.3530092592592592E-2</c:v>
                </c:pt>
                <c:pt idx="1319">
                  <c:v>2.3530092592592592E-2</c:v>
                </c:pt>
                <c:pt idx="1320">
                  <c:v>2.3530092592592592E-2</c:v>
                </c:pt>
                <c:pt idx="1321">
                  <c:v>2.3541666666666666E-2</c:v>
                </c:pt>
                <c:pt idx="1322">
                  <c:v>2.3553240740740739E-2</c:v>
                </c:pt>
                <c:pt idx="1323">
                  <c:v>2.3564814814814813E-2</c:v>
                </c:pt>
                <c:pt idx="1324">
                  <c:v>2.3576388888888893E-2</c:v>
                </c:pt>
                <c:pt idx="1325">
                  <c:v>2.3576388888888893E-2</c:v>
                </c:pt>
                <c:pt idx="1326">
                  <c:v>2.3576388888888893E-2</c:v>
                </c:pt>
                <c:pt idx="1327">
                  <c:v>2.3576388888888893E-2</c:v>
                </c:pt>
                <c:pt idx="1328">
                  <c:v>2.3587962962962963E-2</c:v>
                </c:pt>
                <c:pt idx="1329">
                  <c:v>2.3587962962962963E-2</c:v>
                </c:pt>
                <c:pt idx="1330">
                  <c:v>2.3634259259259258E-2</c:v>
                </c:pt>
                <c:pt idx="1331">
                  <c:v>2.3645833333333335E-2</c:v>
                </c:pt>
                <c:pt idx="1332">
                  <c:v>2.3657407407407408E-2</c:v>
                </c:pt>
                <c:pt idx="1333">
                  <c:v>2.3657407407407408E-2</c:v>
                </c:pt>
                <c:pt idx="1334">
                  <c:v>2.3657407407407408E-2</c:v>
                </c:pt>
                <c:pt idx="1335">
                  <c:v>2.3668981481481485E-2</c:v>
                </c:pt>
                <c:pt idx="1336">
                  <c:v>2.3668981481481485E-2</c:v>
                </c:pt>
                <c:pt idx="1337">
                  <c:v>2.3668981481481485E-2</c:v>
                </c:pt>
                <c:pt idx="1338">
                  <c:v>2.3680555555555555E-2</c:v>
                </c:pt>
                <c:pt idx="1339">
                  <c:v>2.3692129629629629E-2</c:v>
                </c:pt>
                <c:pt idx="1340">
                  <c:v>2.3692129629629629E-2</c:v>
                </c:pt>
                <c:pt idx="1341">
                  <c:v>2.3692129629629629E-2</c:v>
                </c:pt>
                <c:pt idx="1342">
                  <c:v>2.3703703703703703E-2</c:v>
                </c:pt>
                <c:pt idx="1343">
                  <c:v>2.3703703703703703E-2</c:v>
                </c:pt>
                <c:pt idx="1344">
                  <c:v>2.3703703703703703E-2</c:v>
                </c:pt>
                <c:pt idx="1345">
                  <c:v>2.3703703703703703E-2</c:v>
                </c:pt>
                <c:pt idx="1346">
                  <c:v>2.3703703703703703E-2</c:v>
                </c:pt>
                <c:pt idx="1347">
                  <c:v>2.3703703703703703E-2</c:v>
                </c:pt>
                <c:pt idx="1348">
                  <c:v>2.3715277777777776E-2</c:v>
                </c:pt>
                <c:pt idx="1349">
                  <c:v>2.3738425925925923E-2</c:v>
                </c:pt>
                <c:pt idx="1350">
                  <c:v>2.3750000000000004E-2</c:v>
                </c:pt>
                <c:pt idx="1351">
                  <c:v>2.3761574074074074E-2</c:v>
                </c:pt>
                <c:pt idx="1352">
                  <c:v>2.3784722222222221E-2</c:v>
                </c:pt>
                <c:pt idx="1353">
                  <c:v>2.3807870370370368E-2</c:v>
                </c:pt>
                <c:pt idx="1354">
                  <c:v>2.3819444444444445E-2</c:v>
                </c:pt>
                <c:pt idx="1355">
                  <c:v>2.3819444444444445E-2</c:v>
                </c:pt>
                <c:pt idx="1356">
                  <c:v>2.3842592592592596E-2</c:v>
                </c:pt>
                <c:pt idx="1357">
                  <c:v>2.3842592592592596E-2</c:v>
                </c:pt>
                <c:pt idx="1358">
                  <c:v>2.3854166666666666E-2</c:v>
                </c:pt>
                <c:pt idx="1359">
                  <c:v>2.3854166666666666E-2</c:v>
                </c:pt>
                <c:pt idx="1360">
                  <c:v>2.3854166666666666E-2</c:v>
                </c:pt>
                <c:pt idx="1361">
                  <c:v>2.3865740740740743E-2</c:v>
                </c:pt>
                <c:pt idx="1362">
                  <c:v>2.3865740740740743E-2</c:v>
                </c:pt>
                <c:pt idx="1363">
                  <c:v>2.388888888888889E-2</c:v>
                </c:pt>
                <c:pt idx="1364">
                  <c:v>2.390046296296296E-2</c:v>
                </c:pt>
                <c:pt idx="1365">
                  <c:v>2.3912037037037034E-2</c:v>
                </c:pt>
                <c:pt idx="1366">
                  <c:v>2.3912037037037034E-2</c:v>
                </c:pt>
                <c:pt idx="1367">
                  <c:v>2.3912037037037034E-2</c:v>
                </c:pt>
                <c:pt idx="1368">
                  <c:v>2.3923611111111114E-2</c:v>
                </c:pt>
                <c:pt idx="1369">
                  <c:v>2.3935185185185184E-2</c:v>
                </c:pt>
                <c:pt idx="1370">
                  <c:v>2.3946759259259261E-2</c:v>
                </c:pt>
                <c:pt idx="1371">
                  <c:v>2.3958333333333331E-2</c:v>
                </c:pt>
                <c:pt idx="1372">
                  <c:v>2.3958333333333331E-2</c:v>
                </c:pt>
                <c:pt idx="1373">
                  <c:v>2.3969907407407409E-2</c:v>
                </c:pt>
                <c:pt idx="1374">
                  <c:v>2.3969907407407409E-2</c:v>
                </c:pt>
                <c:pt idx="1375">
                  <c:v>2.3969907407407409E-2</c:v>
                </c:pt>
                <c:pt idx="1376">
                  <c:v>2.3981481481481479E-2</c:v>
                </c:pt>
                <c:pt idx="1377">
                  <c:v>2.3993055555555556E-2</c:v>
                </c:pt>
                <c:pt idx="1378">
                  <c:v>2.3993055555555556E-2</c:v>
                </c:pt>
                <c:pt idx="1379">
                  <c:v>2.3993055555555556E-2</c:v>
                </c:pt>
                <c:pt idx="1380">
                  <c:v>2.4004629629629629E-2</c:v>
                </c:pt>
                <c:pt idx="1381">
                  <c:v>2.4004629629629629E-2</c:v>
                </c:pt>
                <c:pt idx="1382">
                  <c:v>2.4027777777777776E-2</c:v>
                </c:pt>
                <c:pt idx="1383">
                  <c:v>2.4039351851851853E-2</c:v>
                </c:pt>
                <c:pt idx="1384">
                  <c:v>2.4050925925925924E-2</c:v>
                </c:pt>
                <c:pt idx="1385">
                  <c:v>2.4085648148148148E-2</c:v>
                </c:pt>
                <c:pt idx="1386">
                  <c:v>2.4085648148148148E-2</c:v>
                </c:pt>
                <c:pt idx="1387">
                  <c:v>2.4097222222222225E-2</c:v>
                </c:pt>
                <c:pt idx="1388">
                  <c:v>2.4097222222222225E-2</c:v>
                </c:pt>
                <c:pt idx="1389">
                  <c:v>2.4108796296296298E-2</c:v>
                </c:pt>
                <c:pt idx="1390">
                  <c:v>2.4120370370370372E-2</c:v>
                </c:pt>
                <c:pt idx="1391">
                  <c:v>2.4131944444444445E-2</c:v>
                </c:pt>
                <c:pt idx="1392">
                  <c:v>2.4131944444444445E-2</c:v>
                </c:pt>
                <c:pt idx="1393">
                  <c:v>2.4155092592592589E-2</c:v>
                </c:pt>
                <c:pt idx="1394">
                  <c:v>2.4155092592592589E-2</c:v>
                </c:pt>
                <c:pt idx="1395">
                  <c:v>2.4166666666666666E-2</c:v>
                </c:pt>
                <c:pt idx="1396">
                  <c:v>2.4166666666666666E-2</c:v>
                </c:pt>
                <c:pt idx="1397">
                  <c:v>2.4189814814814817E-2</c:v>
                </c:pt>
                <c:pt idx="1398">
                  <c:v>2.4189814814814817E-2</c:v>
                </c:pt>
                <c:pt idx="1399">
                  <c:v>2.4201388888888887E-2</c:v>
                </c:pt>
                <c:pt idx="1400">
                  <c:v>2.4201388888888887E-2</c:v>
                </c:pt>
                <c:pt idx="1401">
                  <c:v>2.4212962962962964E-2</c:v>
                </c:pt>
                <c:pt idx="1402">
                  <c:v>2.4212962962962964E-2</c:v>
                </c:pt>
                <c:pt idx="1403">
                  <c:v>2.4236111111111111E-2</c:v>
                </c:pt>
                <c:pt idx="1404">
                  <c:v>2.4236111111111111E-2</c:v>
                </c:pt>
                <c:pt idx="1405">
                  <c:v>2.4259259259259258E-2</c:v>
                </c:pt>
                <c:pt idx="1406">
                  <c:v>2.4259259259259258E-2</c:v>
                </c:pt>
                <c:pt idx="1407">
                  <c:v>2.4270833333333335E-2</c:v>
                </c:pt>
                <c:pt idx="1408">
                  <c:v>2.4282407407407409E-2</c:v>
                </c:pt>
                <c:pt idx="1409">
                  <c:v>2.4282407407407409E-2</c:v>
                </c:pt>
                <c:pt idx="1410">
                  <c:v>2.4282407407407409E-2</c:v>
                </c:pt>
                <c:pt idx="1411">
                  <c:v>2.4282407407407409E-2</c:v>
                </c:pt>
                <c:pt idx="1412">
                  <c:v>2.4293981481481482E-2</c:v>
                </c:pt>
                <c:pt idx="1413">
                  <c:v>2.4293981481481482E-2</c:v>
                </c:pt>
                <c:pt idx="1414">
                  <c:v>2.4305555555555556E-2</c:v>
                </c:pt>
                <c:pt idx="1415">
                  <c:v>2.431712962962963E-2</c:v>
                </c:pt>
                <c:pt idx="1416">
                  <c:v>2.4328703703703703E-2</c:v>
                </c:pt>
                <c:pt idx="1417">
                  <c:v>2.4328703703703703E-2</c:v>
                </c:pt>
                <c:pt idx="1418">
                  <c:v>2.4340277777777777E-2</c:v>
                </c:pt>
                <c:pt idx="1419">
                  <c:v>2.4363425925925927E-2</c:v>
                </c:pt>
                <c:pt idx="1420">
                  <c:v>2.4375000000000004E-2</c:v>
                </c:pt>
                <c:pt idx="1421">
                  <c:v>2.4375000000000004E-2</c:v>
                </c:pt>
                <c:pt idx="1422">
                  <c:v>2.4375000000000004E-2</c:v>
                </c:pt>
                <c:pt idx="1423">
                  <c:v>2.4386574074074074E-2</c:v>
                </c:pt>
                <c:pt idx="1424">
                  <c:v>2.4386574074074074E-2</c:v>
                </c:pt>
                <c:pt idx="1425">
                  <c:v>2.4386574074074074E-2</c:v>
                </c:pt>
                <c:pt idx="1426">
                  <c:v>2.4386574074074074E-2</c:v>
                </c:pt>
                <c:pt idx="1427">
                  <c:v>2.4386574074074074E-2</c:v>
                </c:pt>
                <c:pt idx="1428">
                  <c:v>2.4386574074074074E-2</c:v>
                </c:pt>
                <c:pt idx="1429">
                  <c:v>2.4398148148148145E-2</c:v>
                </c:pt>
                <c:pt idx="1430">
                  <c:v>2.4409722222222222E-2</c:v>
                </c:pt>
                <c:pt idx="1431">
                  <c:v>2.4409722222222222E-2</c:v>
                </c:pt>
                <c:pt idx="1432">
                  <c:v>2.4421296296296292E-2</c:v>
                </c:pt>
                <c:pt idx="1433">
                  <c:v>2.4421296296296292E-2</c:v>
                </c:pt>
                <c:pt idx="1434">
                  <c:v>2.4421296296296292E-2</c:v>
                </c:pt>
                <c:pt idx="1435">
                  <c:v>2.4421296296296292E-2</c:v>
                </c:pt>
                <c:pt idx="1436">
                  <c:v>2.4421296296296292E-2</c:v>
                </c:pt>
                <c:pt idx="1437">
                  <c:v>2.4456018518518519E-2</c:v>
                </c:pt>
                <c:pt idx="1438">
                  <c:v>2.4467592592592593E-2</c:v>
                </c:pt>
                <c:pt idx="1439">
                  <c:v>2.4479166666666666E-2</c:v>
                </c:pt>
                <c:pt idx="1440">
                  <c:v>2.4479166666666666E-2</c:v>
                </c:pt>
                <c:pt idx="1441">
                  <c:v>2.449074074074074E-2</c:v>
                </c:pt>
                <c:pt idx="1442">
                  <c:v>2.4513888888888887E-2</c:v>
                </c:pt>
                <c:pt idx="1443">
                  <c:v>2.4525462962962968E-2</c:v>
                </c:pt>
                <c:pt idx="1444">
                  <c:v>2.4525462962962968E-2</c:v>
                </c:pt>
                <c:pt idx="1445">
                  <c:v>2.4537037037037038E-2</c:v>
                </c:pt>
                <c:pt idx="1446">
                  <c:v>2.4537037037037038E-2</c:v>
                </c:pt>
                <c:pt idx="1447">
                  <c:v>2.4548611111111115E-2</c:v>
                </c:pt>
                <c:pt idx="1448">
                  <c:v>2.4560185185185185E-2</c:v>
                </c:pt>
                <c:pt idx="1449">
                  <c:v>2.4560185185185185E-2</c:v>
                </c:pt>
                <c:pt idx="1450">
                  <c:v>2.4560185185185185E-2</c:v>
                </c:pt>
                <c:pt idx="1451">
                  <c:v>2.4571759259259262E-2</c:v>
                </c:pt>
                <c:pt idx="1452">
                  <c:v>2.4583333333333332E-2</c:v>
                </c:pt>
                <c:pt idx="1453">
                  <c:v>2.4594907407407409E-2</c:v>
                </c:pt>
                <c:pt idx="1454">
                  <c:v>2.4594907407407409E-2</c:v>
                </c:pt>
                <c:pt idx="1455">
                  <c:v>2.461805555555556E-2</c:v>
                </c:pt>
                <c:pt idx="1456">
                  <c:v>2.461805555555556E-2</c:v>
                </c:pt>
                <c:pt idx="1457">
                  <c:v>2.4664351851851851E-2</c:v>
                </c:pt>
                <c:pt idx="1458">
                  <c:v>2.4687499999999998E-2</c:v>
                </c:pt>
                <c:pt idx="1459">
                  <c:v>2.4687499999999998E-2</c:v>
                </c:pt>
                <c:pt idx="1460">
                  <c:v>2.4710648148148148E-2</c:v>
                </c:pt>
                <c:pt idx="1461">
                  <c:v>2.4722222222222225E-2</c:v>
                </c:pt>
                <c:pt idx="1462">
                  <c:v>2.4733796296296295E-2</c:v>
                </c:pt>
                <c:pt idx="1463">
                  <c:v>2.4745370370370372E-2</c:v>
                </c:pt>
                <c:pt idx="1464">
                  <c:v>2.4756944444444443E-2</c:v>
                </c:pt>
                <c:pt idx="1465">
                  <c:v>2.4756944444444443E-2</c:v>
                </c:pt>
                <c:pt idx="1466">
                  <c:v>2.4756944444444443E-2</c:v>
                </c:pt>
                <c:pt idx="1467">
                  <c:v>2.476851851851852E-2</c:v>
                </c:pt>
                <c:pt idx="1468">
                  <c:v>2.478009259259259E-2</c:v>
                </c:pt>
                <c:pt idx="1469">
                  <c:v>2.478009259259259E-2</c:v>
                </c:pt>
                <c:pt idx="1470">
                  <c:v>2.478009259259259E-2</c:v>
                </c:pt>
                <c:pt idx="1471">
                  <c:v>2.478009259259259E-2</c:v>
                </c:pt>
                <c:pt idx="1472">
                  <c:v>2.4814814814814817E-2</c:v>
                </c:pt>
                <c:pt idx="1473">
                  <c:v>2.4814814814814817E-2</c:v>
                </c:pt>
                <c:pt idx="1474">
                  <c:v>2.4826388888888887E-2</c:v>
                </c:pt>
                <c:pt idx="1475">
                  <c:v>2.4837962962962964E-2</c:v>
                </c:pt>
                <c:pt idx="1476">
                  <c:v>2.4849537037037035E-2</c:v>
                </c:pt>
                <c:pt idx="1477">
                  <c:v>2.4849537037037035E-2</c:v>
                </c:pt>
                <c:pt idx="1478">
                  <c:v>2.4861111111111108E-2</c:v>
                </c:pt>
                <c:pt idx="1479">
                  <c:v>2.4861111111111108E-2</c:v>
                </c:pt>
                <c:pt idx="1480">
                  <c:v>2.4872685185185189E-2</c:v>
                </c:pt>
                <c:pt idx="1481">
                  <c:v>2.4872685185185189E-2</c:v>
                </c:pt>
                <c:pt idx="1482">
                  <c:v>2.4872685185185189E-2</c:v>
                </c:pt>
                <c:pt idx="1483">
                  <c:v>2.4872685185185189E-2</c:v>
                </c:pt>
                <c:pt idx="1484">
                  <c:v>2.4884259259259259E-2</c:v>
                </c:pt>
                <c:pt idx="1485">
                  <c:v>2.4895833333333336E-2</c:v>
                </c:pt>
                <c:pt idx="1486">
                  <c:v>2.4907407407407406E-2</c:v>
                </c:pt>
                <c:pt idx="1487">
                  <c:v>2.4918981481481483E-2</c:v>
                </c:pt>
                <c:pt idx="1488">
                  <c:v>2.4930555555555553E-2</c:v>
                </c:pt>
                <c:pt idx="1489">
                  <c:v>2.4930555555555553E-2</c:v>
                </c:pt>
                <c:pt idx="1490">
                  <c:v>2.494212962962963E-2</c:v>
                </c:pt>
                <c:pt idx="1491">
                  <c:v>2.494212962962963E-2</c:v>
                </c:pt>
                <c:pt idx="1492">
                  <c:v>2.494212962962963E-2</c:v>
                </c:pt>
                <c:pt idx="1493">
                  <c:v>2.49537037037037E-2</c:v>
                </c:pt>
                <c:pt idx="1494">
                  <c:v>2.49537037037037E-2</c:v>
                </c:pt>
                <c:pt idx="1495">
                  <c:v>2.4976851851851851E-2</c:v>
                </c:pt>
                <c:pt idx="1496">
                  <c:v>2.4976851851851851E-2</c:v>
                </c:pt>
                <c:pt idx="1497">
                  <c:v>2.4976851851851851E-2</c:v>
                </c:pt>
                <c:pt idx="1498">
                  <c:v>2.4988425925925928E-2</c:v>
                </c:pt>
                <c:pt idx="1499">
                  <c:v>2.4988425925925928E-2</c:v>
                </c:pt>
                <c:pt idx="1500">
                  <c:v>2.4999999999999998E-2</c:v>
                </c:pt>
                <c:pt idx="1501">
                  <c:v>2.5023148148148145E-2</c:v>
                </c:pt>
                <c:pt idx="1502">
                  <c:v>2.5034722222222222E-2</c:v>
                </c:pt>
                <c:pt idx="1503">
                  <c:v>2.5046296296296299E-2</c:v>
                </c:pt>
                <c:pt idx="1504">
                  <c:v>2.5069444444444446E-2</c:v>
                </c:pt>
                <c:pt idx="1505">
                  <c:v>2.508101851851852E-2</c:v>
                </c:pt>
                <c:pt idx="1506">
                  <c:v>2.508101851851852E-2</c:v>
                </c:pt>
                <c:pt idx="1507">
                  <c:v>2.508101851851852E-2</c:v>
                </c:pt>
                <c:pt idx="1508">
                  <c:v>2.508101851851852E-2</c:v>
                </c:pt>
                <c:pt idx="1509">
                  <c:v>2.508101851851852E-2</c:v>
                </c:pt>
                <c:pt idx="1510">
                  <c:v>2.5104166666666664E-2</c:v>
                </c:pt>
                <c:pt idx="1511">
                  <c:v>2.5104166666666664E-2</c:v>
                </c:pt>
                <c:pt idx="1512">
                  <c:v>2.5104166666666664E-2</c:v>
                </c:pt>
                <c:pt idx="1513">
                  <c:v>2.5127314814814811E-2</c:v>
                </c:pt>
                <c:pt idx="1514">
                  <c:v>2.5127314814814811E-2</c:v>
                </c:pt>
                <c:pt idx="1515">
                  <c:v>2.5138888888888891E-2</c:v>
                </c:pt>
                <c:pt idx="1516">
                  <c:v>2.5138888888888891E-2</c:v>
                </c:pt>
                <c:pt idx="1517">
                  <c:v>2.5150462962962961E-2</c:v>
                </c:pt>
                <c:pt idx="1518">
                  <c:v>2.5150462962962961E-2</c:v>
                </c:pt>
                <c:pt idx="1519">
                  <c:v>2.5162037037037038E-2</c:v>
                </c:pt>
                <c:pt idx="1520">
                  <c:v>2.5185185185185185E-2</c:v>
                </c:pt>
                <c:pt idx="1521">
                  <c:v>2.5196759259259256E-2</c:v>
                </c:pt>
                <c:pt idx="1522">
                  <c:v>2.5196759259259256E-2</c:v>
                </c:pt>
                <c:pt idx="1523">
                  <c:v>2.5208333333333333E-2</c:v>
                </c:pt>
                <c:pt idx="1524">
                  <c:v>2.5208333333333333E-2</c:v>
                </c:pt>
                <c:pt idx="1525">
                  <c:v>2.5208333333333333E-2</c:v>
                </c:pt>
                <c:pt idx="1526">
                  <c:v>2.5208333333333333E-2</c:v>
                </c:pt>
                <c:pt idx="1527">
                  <c:v>2.521990740740741E-2</c:v>
                </c:pt>
                <c:pt idx="1528">
                  <c:v>2.521990740740741E-2</c:v>
                </c:pt>
                <c:pt idx="1529">
                  <c:v>2.5277777777777777E-2</c:v>
                </c:pt>
                <c:pt idx="1530">
                  <c:v>2.5289351851851851E-2</c:v>
                </c:pt>
                <c:pt idx="1531">
                  <c:v>2.5300925925925925E-2</c:v>
                </c:pt>
                <c:pt idx="1532">
                  <c:v>2.5300925925925925E-2</c:v>
                </c:pt>
                <c:pt idx="1533">
                  <c:v>2.5312500000000002E-2</c:v>
                </c:pt>
                <c:pt idx="1534">
                  <c:v>2.5312500000000002E-2</c:v>
                </c:pt>
                <c:pt idx="1535">
                  <c:v>2.5335648148148149E-2</c:v>
                </c:pt>
                <c:pt idx="1536">
                  <c:v>2.5335648148148149E-2</c:v>
                </c:pt>
                <c:pt idx="1537">
                  <c:v>2.5347222222222219E-2</c:v>
                </c:pt>
                <c:pt idx="1538">
                  <c:v>2.5370370370370366E-2</c:v>
                </c:pt>
                <c:pt idx="1539">
                  <c:v>2.539351851851852E-2</c:v>
                </c:pt>
                <c:pt idx="1540">
                  <c:v>2.539351851851852E-2</c:v>
                </c:pt>
                <c:pt idx="1541">
                  <c:v>2.5405092592592594E-2</c:v>
                </c:pt>
                <c:pt idx="1542">
                  <c:v>2.5416666666666667E-2</c:v>
                </c:pt>
                <c:pt idx="1543">
                  <c:v>2.5428240740740741E-2</c:v>
                </c:pt>
                <c:pt idx="1544">
                  <c:v>2.5439814814814814E-2</c:v>
                </c:pt>
                <c:pt idx="1545">
                  <c:v>2.5439814814814814E-2</c:v>
                </c:pt>
                <c:pt idx="1546">
                  <c:v>2.5439814814814814E-2</c:v>
                </c:pt>
                <c:pt idx="1547">
                  <c:v>2.5474537037037035E-2</c:v>
                </c:pt>
                <c:pt idx="1548">
                  <c:v>2.5486111111111112E-2</c:v>
                </c:pt>
                <c:pt idx="1549">
                  <c:v>2.5486111111111112E-2</c:v>
                </c:pt>
                <c:pt idx="1550">
                  <c:v>2.5497685185185189E-2</c:v>
                </c:pt>
                <c:pt idx="1551">
                  <c:v>2.5509259259259259E-2</c:v>
                </c:pt>
                <c:pt idx="1552">
                  <c:v>2.5509259259259259E-2</c:v>
                </c:pt>
                <c:pt idx="1553">
                  <c:v>2.5520833333333336E-2</c:v>
                </c:pt>
                <c:pt idx="1554">
                  <c:v>2.5532407407407406E-2</c:v>
                </c:pt>
                <c:pt idx="1555">
                  <c:v>2.5543981481481483E-2</c:v>
                </c:pt>
                <c:pt idx="1556">
                  <c:v>2.5543981481481483E-2</c:v>
                </c:pt>
                <c:pt idx="1557">
                  <c:v>2.5555555555555554E-2</c:v>
                </c:pt>
                <c:pt idx="1558">
                  <c:v>2.5567129629629634E-2</c:v>
                </c:pt>
                <c:pt idx="1559">
                  <c:v>2.5578703703703704E-2</c:v>
                </c:pt>
                <c:pt idx="1560">
                  <c:v>2.5590277777777778E-2</c:v>
                </c:pt>
                <c:pt idx="1561">
                  <c:v>2.5601851851851851E-2</c:v>
                </c:pt>
                <c:pt idx="1562">
                  <c:v>2.5601851851851851E-2</c:v>
                </c:pt>
                <c:pt idx="1563">
                  <c:v>2.5613425925925925E-2</c:v>
                </c:pt>
                <c:pt idx="1564">
                  <c:v>2.5613425925925925E-2</c:v>
                </c:pt>
                <c:pt idx="1565">
                  <c:v>2.5624999999999998E-2</c:v>
                </c:pt>
                <c:pt idx="1566">
                  <c:v>2.5648148148148146E-2</c:v>
                </c:pt>
                <c:pt idx="1567">
                  <c:v>2.5648148148148146E-2</c:v>
                </c:pt>
                <c:pt idx="1568">
                  <c:v>2.5659722222222223E-2</c:v>
                </c:pt>
                <c:pt idx="1569">
                  <c:v>2.5659722222222223E-2</c:v>
                </c:pt>
                <c:pt idx="1570">
                  <c:v>2.5659722222222223E-2</c:v>
                </c:pt>
                <c:pt idx="1571">
                  <c:v>2.5659722222222223E-2</c:v>
                </c:pt>
                <c:pt idx="1572">
                  <c:v>2.56712962962963E-2</c:v>
                </c:pt>
                <c:pt idx="1573">
                  <c:v>2.568287037037037E-2</c:v>
                </c:pt>
                <c:pt idx="1574">
                  <c:v>2.5706018518518517E-2</c:v>
                </c:pt>
                <c:pt idx="1575">
                  <c:v>2.5717592592592594E-2</c:v>
                </c:pt>
                <c:pt idx="1576">
                  <c:v>2.5717592592592594E-2</c:v>
                </c:pt>
                <c:pt idx="1577">
                  <c:v>2.5717592592592594E-2</c:v>
                </c:pt>
                <c:pt idx="1578">
                  <c:v>2.5729166666666664E-2</c:v>
                </c:pt>
                <c:pt idx="1579">
                  <c:v>2.5729166666666664E-2</c:v>
                </c:pt>
                <c:pt idx="1580">
                  <c:v>2.5729166666666664E-2</c:v>
                </c:pt>
                <c:pt idx="1581">
                  <c:v>2.5729166666666664E-2</c:v>
                </c:pt>
                <c:pt idx="1582">
                  <c:v>2.5740740740740745E-2</c:v>
                </c:pt>
                <c:pt idx="1583">
                  <c:v>2.5740740740740745E-2</c:v>
                </c:pt>
                <c:pt idx="1584">
                  <c:v>2.5763888888888892E-2</c:v>
                </c:pt>
                <c:pt idx="1585">
                  <c:v>2.5763888888888892E-2</c:v>
                </c:pt>
                <c:pt idx="1586">
                  <c:v>2.5763888888888892E-2</c:v>
                </c:pt>
                <c:pt idx="1587">
                  <c:v>2.5787037037037039E-2</c:v>
                </c:pt>
                <c:pt idx="1588">
                  <c:v>2.5798611111111109E-2</c:v>
                </c:pt>
                <c:pt idx="1589">
                  <c:v>2.5798611111111109E-2</c:v>
                </c:pt>
                <c:pt idx="1590">
                  <c:v>2.5810185185185183E-2</c:v>
                </c:pt>
                <c:pt idx="1591">
                  <c:v>2.5810185185185183E-2</c:v>
                </c:pt>
                <c:pt idx="1592">
                  <c:v>2.5810185185185183E-2</c:v>
                </c:pt>
                <c:pt idx="1593">
                  <c:v>2.5833333333333333E-2</c:v>
                </c:pt>
                <c:pt idx="1594">
                  <c:v>2.5833333333333333E-2</c:v>
                </c:pt>
                <c:pt idx="1595">
                  <c:v>2.584490740740741E-2</c:v>
                </c:pt>
                <c:pt idx="1596">
                  <c:v>2.585648148148148E-2</c:v>
                </c:pt>
                <c:pt idx="1597">
                  <c:v>2.585648148148148E-2</c:v>
                </c:pt>
                <c:pt idx="1598">
                  <c:v>2.5868055555555557E-2</c:v>
                </c:pt>
                <c:pt idx="1599">
                  <c:v>2.5868055555555557E-2</c:v>
                </c:pt>
                <c:pt idx="1600">
                  <c:v>2.5879629629629627E-2</c:v>
                </c:pt>
                <c:pt idx="1601">
                  <c:v>2.5879629629629627E-2</c:v>
                </c:pt>
                <c:pt idx="1602">
                  <c:v>2.5879629629629627E-2</c:v>
                </c:pt>
                <c:pt idx="1603">
                  <c:v>2.5879629629629627E-2</c:v>
                </c:pt>
                <c:pt idx="1604">
                  <c:v>2.5891203703703704E-2</c:v>
                </c:pt>
                <c:pt idx="1605">
                  <c:v>2.5902777777777775E-2</c:v>
                </c:pt>
                <c:pt idx="1606">
                  <c:v>2.5914351851851855E-2</c:v>
                </c:pt>
                <c:pt idx="1607">
                  <c:v>2.5925925925925925E-2</c:v>
                </c:pt>
                <c:pt idx="1608">
                  <c:v>2.5937500000000002E-2</c:v>
                </c:pt>
                <c:pt idx="1609">
                  <c:v>2.5937500000000002E-2</c:v>
                </c:pt>
                <c:pt idx="1610">
                  <c:v>2.5937500000000002E-2</c:v>
                </c:pt>
                <c:pt idx="1611">
                  <c:v>2.5937500000000002E-2</c:v>
                </c:pt>
                <c:pt idx="1612">
                  <c:v>2.5949074074074072E-2</c:v>
                </c:pt>
                <c:pt idx="1613">
                  <c:v>2.5960648148148149E-2</c:v>
                </c:pt>
                <c:pt idx="1614">
                  <c:v>2.5960648148148149E-2</c:v>
                </c:pt>
                <c:pt idx="1615">
                  <c:v>2.5983796296296297E-2</c:v>
                </c:pt>
                <c:pt idx="1616">
                  <c:v>2.5983796296296297E-2</c:v>
                </c:pt>
                <c:pt idx="1617">
                  <c:v>2.5995370370370367E-2</c:v>
                </c:pt>
                <c:pt idx="1618">
                  <c:v>2.5995370370370367E-2</c:v>
                </c:pt>
                <c:pt idx="1619">
                  <c:v>2.6006944444444447E-2</c:v>
                </c:pt>
                <c:pt idx="1620">
                  <c:v>2.6018518518518521E-2</c:v>
                </c:pt>
                <c:pt idx="1621">
                  <c:v>2.6018518518518521E-2</c:v>
                </c:pt>
                <c:pt idx="1622">
                  <c:v>2.6064814814814815E-2</c:v>
                </c:pt>
                <c:pt idx="1623">
                  <c:v>2.6076388888888885E-2</c:v>
                </c:pt>
                <c:pt idx="1624">
                  <c:v>2.6099537037037036E-2</c:v>
                </c:pt>
                <c:pt idx="1625">
                  <c:v>2.6111111111111113E-2</c:v>
                </c:pt>
                <c:pt idx="1626">
                  <c:v>2.6111111111111113E-2</c:v>
                </c:pt>
                <c:pt idx="1627">
                  <c:v>2.613425925925926E-2</c:v>
                </c:pt>
                <c:pt idx="1628">
                  <c:v>2.613425925925926E-2</c:v>
                </c:pt>
                <c:pt idx="1629">
                  <c:v>2.614583333333333E-2</c:v>
                </c:pt>
                <c:pt idx="1630">
                  <c:v>2.6157407407407407E-2</c:v>
                </c:pt>
                <c:pt idx="1631">
                  <c:v>2.6157407407407407E-2</c:v>
                </c:pt>
                <c:pt idx="1632">
                  <c:v>2.6180555555555558E-2</c:v>
                </c:pt>
                <c:pt idx="1633">
                  <c:v>2.6180555555555558E-2</c:v>
                </c:pt>
                <c:pt idx="1634">
                  <c:v>2.6192129629629631E-2</c:v>
                </c:pt>
                <c:pt idx="1635">
                  <c:v>2.6192129629629631E-2</c:v>
                </c:pt>
                <c:pt idx="1636">
                  <c:v>2.6192129629629631E-2</c:v>
                </c:pt>
                <c:pt idx="1637">
                  <c:v>2.6192129629629631E-2</c:v>
                </c:pt>
                <c:pt idx="1638">
                  <c:v>2.6192129629629631E-2</c:v>
                </c:pt>
                <c:pt idx="1639">
                  <c:v>2.6215277777777778E-2</c:v>
                </c:pt>
                <c:pt idx="1640">
                  <c:v>2.6226851851851852E-2</c:v>
                </c:pt>
                <c:pt idx="1641">
                  <c:v>2.6226851851851852E-2</c:v>
                </c:pt>
                <c:pt idx="1642">
                  <c:v>2.6238425925925925E-2</c:v>
                </c:pt>
                <c:pt idx="1643">
                  <c:v>2.6249999999999999E-2</c:v>
                </c:pt>
                <c:pt idx="1644">
                  <c:v>2.6273148148148153E-2</c:v>
                </c:pt>
                <c:pt idx="1645">
                  <c:v>2.6273148148148153E-2</c:v>
                </c:pt>
                <c:pt idx="1646">
                  <c:v>2.6284722222222223E-2</c:v>
                </c:pt>
                <c:pt idx="1647">
                  <c:v>2.6296296296296293E-2</c:v>
                </c:pt>
                <c:pt idx="1648">
                  <c:v>2.631944444444444E-2</c:v>
                </c:pt>
                <c:pt idx="1649">
                  <c:v>2.631944444444444E-2</c:v>
                </c:pt>
                <c:pt idx="1650">
                  <c:v>2.6331018518518517E-2</c:v>
                </c:pt>
                <c:pt idx="1651">
                  <c:v>2.6331018518518517E-2</c:v>
                </c:pt>
                <c:pt idx="1652">
                  <c:v>2.6342592592592588E-2</c:v>
                </c:pt>
                <c:pt idx="1653">
                  <c:v>2.6354166666666668E-2</c:v>
                </c:pt>
                <c:pt idx="1654">
                  <c:v>2.6354166666666668E-2</c:v>
                </c:pt>
                <c:pt idx="1655">
                  <c:v>2.6354166666666668E-2</c:v>
                </c:pt>
                <c:pt idx="1656">
                  <c:v>2.6377314814814815E-2</c:v>
                </c:pt>
                <c:pt idx="1657">
                  <c:v>2.6377314814814815E-2</c:v>
                </c:pt>
                <c:pt idx="1658">
                  <c:v>2.6377314814814815E-2</c:v>
                </c:pt>
                <c:pt idx="1659">
                  <c:v>2.6400462962962962E-2</c:v>
                </c:pt>
                <c:pt idx="1660">
                  <c:v>2.642361111111111E-2</c:v>
                </c:pt>
                <c:pt idx="1661">
                  <c:v>2.6435185185185187E-2</c:v>
                </c:pt>
                <c:pt idx="1662">
                  <c:v>2.6446759259259264E-2</c:v>
                </c:pt>
                <c:pt idx="1663">
                  <c:v>2.6458333333333334E-2</c:v>
                </c:pt>
                <c:pt idx="1664">
                  <c:v>2.6458333333333334E-2</c:v>
                </c:pt>
                <c:pt idx="1665">
                  <c:v>2.6458333333333334E-2</c:v>
                </c:pt>
                <c:pt idx="1666">
                  <c:v>2.6458333333333334E-2</c:v>
                </c:pt>
                <c:pt idx="1667">
                  <c:v>2.6481481481481481E-2</c:v>
                </c:pt>
                <c:pt idx="1668">
                  <c:v>2.6481481481481481E-2</c:v>
                </c:pt>
                <c:pt idx="1669">
                  <c:v>2.6493055555555558E-2</c:v>
                </c:pt>
                <c:pt idx="1670">
                  <c:v>2.6493055555555558E-2</c:v>
                </c:pt>
                <c:pt idx="1671">
                  <c:v>2.6516203703703698E-2</c:v>
                </c:pt>
                <c:pt idx="1672">
                  <c:v>2.6516203703703698E-2</c:v>
                </c:pt>
                <c:pt idx="1673">
                  <c:v>2.6527777777777779E-2</c:v>
                </c:pt>
                <c:pt idx="1674">
                  <c:v>2.6527777777777779E-2</c:v>
                </c:pt>
                <c:pt idx="1675">
                  <c:v>2.6527777777777779E-2</c:v>
                </c:pt>
                <c:pt idx="1676">
                  <c:v>2.6539351851851852E-2</c:v>
                </c:pt>
                <c:pt idx="1677">
                  <c:v>2.6539351851851852E-2</c:v>
                </c:pt>
                <c:pt idx="1678">
                  <c:v>2.6550925925925926E-2</c:v>
                </c:pt>
                <c:pt idx="1679">
                  <c:v>2.6585648148148146E-2</c:v>
                </c:pt>
                <c:pt idx="1680">
                  <c:v>2.6585648148148146E-2</c:v>
                </c:pt>
                <c:pt idx="1681">
                  <c:v>2.6620370370370374E-2</c:v>
                </c:pt>
                <c:pt idx="1682">
                  <c:v>2.6655092592592591E-2</c:v>
                </c:pt>
                <c:pt idx="1683">
                  <c:v>2.6655092592592591E-2</c:v>
                </c:pt>
                <c:pt idx="1684">
                  <c:v>2.6655092592592591E-2</c:v>
                </c:pt>
                <c:pt idx="1685">
                  <c:v>2.6666666666666668E-2</c:v>
                </c:pt>
                <c:pt idx="1686">
                  <c:v>2.6666666666666668E-2</c:v>
                </c:pt>
                <c:pt idx="1687">
                  <c:v>2.6689814814814816E-2</c:v>
                </c:pt>
                <c:pt idx="1688">
                  <c:v>2.6689814814814816E-2</c:v>
                </c:pt>
                <c:pt idx="1689">
                  <c:v>2.6701388888888889E-2</c:v>
                </c:pt>
                <c:pt idx="1690">
                  <c:v>2.6712962962962966E-2</c:v>
                </c:pt>
                <c:pt idx="1691">
                  <c:v>2.6712962962962966E-2</c:v>
                </c:pt>
                <c:pt idx="1692">
                  <c:v>2.6712962962962966E-2</c:v>
                </c:pt>
                <c:pt idx="1693">
                  <c:v>2.6724537037037036E-2</c:v>
                </c:pt>
                <c:pt idx="1694">
                  <c:v>2.6736111111111113E-2</c:v>
                </c:pt>
                <c:pt idx="1695">
                  <c:v>2.6736111111111113E-2</c:v>
                </c:pt>
                <c:pt idx="1696">
                  <c:v>2.6747685185185183E-2</c:v>
                </c:pt>
                <c:pt idx="1697">
                  <c:v>2.6747685185185183E-2</c:v>
                </c:pt>
                <c:pt idx="1698">
                  <c:v>2.6759259259259257E-2</c:v>
                </c:pt>
                <c:pt idx="1699">
                  <c:v>2.6770833333333331E-2</c:v>
                </c:pt>
                <c:pt idx="1700">
                  <c:v>2.6770833333333331E-2</c:v>
                </c:pt>
                <c:pt idx="1701">
                  <c:v>2.6782407407407408E-2</c:v>
                </c:pt>
                <c:pt idx="1702">
                  <c:v>2.6782407407407408E-2</c:v>
                </c:pt>
                <c:pt idx="1703">
                  <c:v>2.6793981481481485E-2</c:v>
                </c:pt>
                <c:pt idx="1704">
                  <c:v>2.6805555555555555E-2</c:v>
                </c:pt>
                <c:pt idx="1705">
                  <c:v>2.6817129629629632E-2</c:v>
                </c:pt>
                <c:pt idx="1706">
                  <c:v>2.6817129629629632E-2</c:v>
                </c:pt>
                <c:pt idx="1707">
                  <c:v>2.6828703703703702E-2</c:v>
                </c:pt>
                <c:pt idx="1708">
                  <c:v>2.6840277777777779E-2</c:v>
                </c:pt>
                <c:pt idx="1709">
                  <c:v>2.6851851851851849E-2</c:v>
                </c:pt>
                <c:pt idx="1710">
                  <c:v>2.6851851851851849E-2</c:v>
                </c:pt>
                <c:pt idx="1711">
                  <c:v>2.6863425925925926E-2</c:v>
                </c:pt>
                <c:pt idx="1712">
                  <c:v>2.6863425925925926E-2</c:v>
                </c:pt>
                <c:pt idx="1713">
                  <c:v>2.6875E-2</c:v>
                </c:pt>
                <c:pt idx="1714">
                  <c:v>2.6875E-2</c:v>
                </c:pt>
                <c:pt idx="1715">
                  <c:v>2.6886574074074077E-2</c:v>
                </c:pt>
                <c:pt idx="1716">
                  <c:v>2.6886574074074077E-2</c:v>
                </c:pt>
                <c:pt idx="1717">
                  <c:v>2.6898148148148147E-2</c:v>
                </c:pt>
                <c:pt idx="1718">
                  <c:v>2.6898148148148147E-2</c:v>
                </c:pt>
                <c:pt idx="1719">
                  <c:v>2.6898148148148147E-2</c:v>
                </c:pt>
                <c:pt idx="1720">
                  <c:v>2.6909722222222224E-2</c:v>
                </c:pt>
                <c:pt idx="1721">
                  <c:v>2.6909722222222224E-2</c:v>
                </c:pt>
                <c:pt idx="1722">
                  <c:v>2.6909722222222224E-2</c:v>
                </c:pt>
                <c:pt idx="1723">
                  <c:v>2.6909722222222224E-2</c:v>
                </c:pt>
                <c:pt idx="1724">
                  <c:v>2.6921296296296294E-2</c:v>
                </c:pt>
                <c:pt idx="1725">
                  <c:v>2.6944444444444441E-2</c:v>
                </c:pt>
                <c:pt idx="1726">
                  <c:v>2.6944444444444441E-2</c:v>
                </c:pt>
                <c:pt idx="1727">
                  <c:v>2.6944444444444441E-2</c:v>
                </c:pt>
                <c:pt idx="1728">
                  <c:v>2.6956018518518522E-2</c:v>
                </c:pt>
                <c:pt idx="1729">
                  <c:v>2.6956018518518522E-2</c:v>
                </c:pt>
                <c:pt idx="1730">
                  <c:v>2.6956018518518522E-2</c:v>
                </c:pt>
                <c:pt idx="1731">
                  <c:v>2.6967592592592595E-2</c:v>
                </c:pt>
                <c:pt idx="1732">
                  <c:v>2.6979166666666669E-2</c:v>
                </c:pt>
                <c:pt idx="1733">
                  <c:v>2.6979166666666669E-2</c:v>
                </c:pt>
                <c:pt idx="1734">
                  <c:v>2.6990740740740742E-2</c:v>
                </c:pt>
                <c:pt idx="1735">
                  <c:v>2.704861111111111E-2</c:v>
                </c:pt>
                <c:pt idx="1736">
                  <c:v>2.704861111111111E-2</c:v>
                </c:pt>
                <c:pt idx="1737">
                  <c:v>2.704861111111111E-2</c:v>
                </c:pt>
                <c:pt idx="1738">
                  <c:v>2.7060185185185187E-2</c:v>
                </c:pt>
                <c:pt idx="1739">
                  <c:v>2.7071759259259257E-2</c:v>
                </c:pt>
                <c:pt idx="1740">
                  <c:v>2.7071759259259257E-2</c:v>
                </c:pt>
                <c:pt idx="1741">
                  <c:v>2.7094907407407404E-2</c:v>
                </c:pt>
                <c:pt idx="1742">
                  <c:v>2.7118055555555552E-2</c:v>
                </c:pt>
                <c:pt idx="1743">
                  <c:v>2.7129629629629632E-2</c:v>
                </c:pt>
                <c:pt idx="1744">
                  <c:v>2.7129629629629632E-2</c:v>
                </c:pt>
                <c:pt idx="1745">
                  <c:v>2.7141203703703706E-2</c:v>
                </c:pt>
                <c:pt idx="1746">
                  <c:v>2.7141203703703706E-2</c:v>
                </c:pt>
                <c:pt idx="1747">
                  <c:v>2.7152777777777779E-2</c:v>
                </c:pt>
                <c:pt idx="1748">
                  <c:v>2.7175925925925926E-2</c:v>
                </c:pt>
                <c:pt idx="1749">
                  <c:v>2.7175925925925926E-2</c:v>
                </c:pt>
                <c:pt idx="1750">
                  <c:v>2.71875E-2</c:v>
                </c:pt>
                <c:pt idx="1751">
                  <c:v>2.7199074074074073E-2</c:v>
                </c:pt>
                <c:pt idx="1752">
                  <c:v>2.7199074074074073E-2</c:v>
                </c:pt>
                <c:pt idx="1753">
                  <c:v>2.7210648148148147E-2</c:v>
                </c:pt>
                <c:pt idx="1754">
                  <c:v>2.7222222222222228E-2</c:v>
                </c:pt>
                <c:pt idx="1755">
                  <c:v>2.7233796296296298E-2</c:v>
                </c:pt>
                <c:pt idx="1756">
                  <c:v>2.7245370370370368E-2</c:v>
                </c:pt>
                <c:pt idx="1757">
                  <c:v>2.7256944444444445E-2</c:v>
                </c:pt>
                <c:pt idx="1758">
                  <c:v>2.7256944444444445E-2</c:v>
                </c:pt>
                <c:pt idx="1759">
                  <c:v>2.7256944444444445E-2</c:v>
                </c:pt>
                <c:pt idx="1760">
                  <c:v>2.7280092592592592E-2</c:v>
                </c:pt>
                <c:pt idx="1761">
                  <c:v>2.7291666666666662E-2</c:v>
                </c:pt>
                <c:pt idx="1762">
                  <c:v>2.7291666666666662E-2</c:v>
                </c:pt>
                <c:pt idx="1763">
                  <c:v>2.7314814814814816E-2</c:v>
                </c:pt>
                <c:pt idx="1764">
                  <c:v>2.7314814814814816E-2</c:v>
                </c:pt>
                <c:pt idx="1765">
                  <c:v>2.732638888888889E-2</c:v>
                </c:pt>
                <c:pt idx="1766">
                  <c:v>2.736111111111111E-2</c:v>
                </c:pt>
                <c:pt idx="1767">
                  <c:v>2.736111111111111E-2</c:v>
                </c:pt>
                <c:pt idx="1768">
                  <c:v>2.736111111111111E-2</c:v>
                </c:pt>
                <c:pt idx="1769">
                  <c:v>2.736111111111111E-2</c:v>
                </c:pt>
                <c:pt idx="1770">
                  <c:v>2.736111111111111E-2</c:v>
                </c:pt>
                <c:pt idx="1771">
                  <c:v>2.7372685185185184E-2</c:v>
                </c:pt>
                <c:pt idx="1772">
                  <c:v>2.7372685185185184E-2</c:v>
                </c:pt>
                <c:pt idx="1773">
                  <c:v>2.7372685185185184E-2</c:v>
                </c:pt>
                <c:pt idx="1774">
                  <c:v>2.7384259259259257E-2</c:v>
                </c:pt>
                <c:pt idx="1775">
                  <c:v>2.7395833333333338E-2</c:v>
                </c:pt>
                <c:pt idx="1776">
                  <c:v>2.7407407407407408E-2</c:v>
                </c:pt>
                <c:pt idx="1777">
                  <c:v>2.7407407407407408E-2</c:v>
                </c:pt>
                <c:pt idx="1778">
                  <c:v>2.7407407407407408E-2</c:v>
                </c:pt>
                <c:pt idx="1779">
                  <c:v>2.7430555555555555E-2</c:v>
                </c:pt>
                <c:pt idx="1780">
                  <c:v>2.7430555555555555E-2</c:v>
                </c:pt>
                <c:pt idx="1781">
                  <c:v>2.7430555555555555E-2</c:v>
                </c:pt>
                <c:pt idx="1782">
                  <c:v>2.7430555555555555E-2</c:v>
                </c:pt>
                <c:pt idx="1783">
                  <c:v>2.7430555555555555E-2</c:v>
                </c:pt>
                <c:pt idx="1784">
                  <c:v>2.7442129629629632E-2</c:v>
                </c:pt>
                <c:pt idx="1785">
                  <c:v>2.7453703703703702E-2</c:v>
                </c:pt>
                <c:pt idx="1786">
                  <c:v>2.7453703703703702E-2</c:v>
                </c:pt>
                <c:pt idx="1787">
                  <c:v>2.7465277777777772E-2</c:v>
                </c:pt>
                <c:pt idx="1788">
                  <c:v>2.7511574074074074E-2</c:v>
                </c:pt>
                <c:pt idx="1789">
                  <c:v>2.7511574074074074E-2</c:v>
                </c:pt>
                <c:pt idx="1790">
                  <c:v>2.7511574074074074E-2</c:v>
                </c:pt>
                <c:pt idx="1791">
                  <c:v>2.7523148148148147E-2</c:v>
                </c:pt>
                <c:pt idx="1792">
                  <c:v>2.7534722222222221E-2</c:v>
                </c:pt>
                <c:pt idx="1793">
                  <c:v>2.7546296296296294E-2</c:v>
                </c:pt>
                <c:pt idx="1794">
                  <c:v>2.7546296296296294E-2</c:v>
                </c:pt>
                <c:pt idx="1795">
                  <c:v>2.7569444444444448E-2</c:v>
                </c:pt>
                <c:pt idx="1796">
                  <c:v>2.7581018518518519E-2</c:v>
                </c:pt>
                <c:pt idx="1797">
                  <c:v>2.7592592592592596E-2</c:v>
                </c:pt>
                <c:pt idx="1798">
                  <c:v>2.7592592592592596E-2</c:v>
                </c:pt>
                <c:pt idx="1799">
                  <c:v>2.7604166666666666E-2</c:v>
                </c:pt>
                <c:pt idx="1800">
                  <c:v>2.7604166666666666E-2</c:v>
                </c:pt>
                <c:pt idx="1801">
                  <c:v>2.7615740740740743E-2</c:v>
                </c:pt>
                <c:pt idx="1802">
                  <c:v>2.7615740740740743E-2</c:v>
                </c:pt>
                <c:pt idx="1803">
                  <c:v>2.763888888888889E-2</c:v>
                </c:pt>
                <c:pt idx="1804">
                  <c:v>2.7650462962962963E-2</c:v>
                </c:pt>
                <c:pt idx="1805">
                  <c:v>2.7650462962962963E-2</c:v>
                </c:pt>
                <c:pt idx="1806">
                  <c:v>2.7673611111111111E-2</c:v>
                </c:pt>
                <c:pt idx="1807">
                  <c:v>2.7696759259259258E-2</c:v>
                </c:pt>
                <c:pt idx="1808">
                  <c:v>2.7708333333333331E-2</c:v>
                </c:pt>
                <c:pt idx="1809">
                  <c:v>2.7708333333333331E-2</c:v>
                </c:pt>
                <c:pt idx="1810">
                  <c:v>2.7719907407407405E-2</c:v>
                </c:pt>
                <c:pt idx="1811">
                  <c:v>2.7731481481481478E-2</c:v>
                </c:pt>
                <c:pt idx="1812">
                  <c:v>2.7731481481481478E-2</c:v>
                </c:pt>
                <c:pt idx="1813">
                  <c:v>2.7754629629629629E-2</c:v>
                </c:pt>
                <c:pt idx="1814">
                  <c:v>2.7766203703703706E-2</c:v>
                </c:pt>
                <c:pt idx="1815">
                  <c:v>2.7766203703703706E-2</c:v>
                </c:pt>
                <c:pt idx="1816">
                  <c:v>2.7766203703703706E-2</c:v>
                </c:pt>
                <c:pt idx="1817">
                  <c:v>2.7777777777777776E-2</c:v>
                </c:pt>
                <c:pt idx="1818">
                  <c:v>2.7789351851851853E-2</c:v>
                </c:pt>
                <c:pt idx="1819">
                  <c:v>2.7789351851851853E-2</c:v>
                </c:pt>
                <c:pt idx="1820">
                  <c:v>2.78125E-2</c:v>
                </c:pt>
                <c:pt idx="1821">
                  <c:v>2.7835648148148151E-2</c:v>
                </c:pt>
                <c:pt idx="1822">
                  <c:v>2.7835648148148151E-2</c:v>
                </c:pt>
                <c:pt idx="1823">
                  <c:v>2.7847222222222221E-2</c:v>
                </c:pt>
                <c:pt idx="1824">
                  <c:v>2.7847222222222221E-2</c:v>
                </c:pt>
                <c:pt idx="1825">
                  <c:v>2.7858796296296298E-2</c:v>
                </c:pt>
                <c:pt idx="1826">
                  <c:v>2.7858796296296298E-2</c:v>
                </c:pt>
                <c:pt idx="1827">
                  <c:v>2.7858796296296298E-2</c:v>
                </c:pt>
                <c:pt idx="1828">
                  <c:v>2.7881944444444445E-2</c:v>
                </c:pt>
                <c:pt idx="1829">
                  <c:v>2.7881944444444445E-2</c:v>
                </c:pt>
                <c:pt idx="1830">
                  <c:v>2.7905092592592592E-2</c:v>
                </c:pt>
                <c:pt idx="1831">
                  <c:v>2.7905092592592592E-2</c:v>
                </c:pt>
                <c:pt idx="1832">
                  <c:v>2.7905092592592592E-2</c:v>
                </c:pt>
                <c:pt idx="1833">
                  <c:v>2.7916666666666669E-2</c:v>
                </c:pt>
                <c:pt idx="1834">
                  <c:v>2.7916666666666669E-2</c:v>
                </c:pt>
                <c:pt idx="1835">
                  <c:v>2.7928240740740743E-2</c:v>
                </c:pt>
                <c:pt idx="1836">
                  <c:v>2.7939814814814817E-2</c:v>
                </c:pt>
                <c:pt idx="1837">
                  <c:v>2.7962962962962964E-2</c:v>
                </c:pt>
                <c:pt idx="1838">
                  <c:v>2.7962962962962964E-2</c:v>
                </c:pt>
                <c:pt idx="1839">
                  <c:v>2.7974537037037034E-2</c:v>
                </c:pt>
                <c:pt idx="1840">
                  <c:v>2.7986111111111111E-2</c:v>
                </c:pt>
                <c:pt idx="1841">
                  <c:v>2.7997685185185184E-2</c:v>
                </c:pt>
                <c:pt idx="1842">
                  <c:v>2.7997685185185184E-2</c:v>
                </c:pt>
                <c:pt idx="1843">
                  <c:v>2.7997685185185184E-2</c:v>
                </c:pt>
                <c:pt idx="1844">
                  <c:v>2.7997685185185184E-2</c:v>
                </c:pt>
                <c:pt idx="1845">
                  <c:v>2.8020833333333332E-2</c:v>
                </c:pt>
                <c:pt idx="1846">
                  <c:v>2.8020833333333332E-2</c:v>
                </c:pt>
                <c:pt idx="1847">
                  <c:v>2.8020833333333332E-2</c:v>
                </c:pt>
                <c:pt idx="1848">
                  <c:v>2.8043981481481479E-2</c:v>
                </c:pt>
                <c:pt idx="1849">
                  <c:v>2.8067129629629626E-2</c:v>
                </c:pt>
                <c:pt idx="1850">
                  <c:v>2.8067129629629626E-2</c:v>
                </c:pt>
                <c:pt idx="1851">
                  <c:v>2.8078703703703703E-2</c:v>
                </c:pt>
                <c:pt idx="1852">
                  <c:v>2.8078703703703703E-2</c:v>
                </c:pt>
                <c:pt idx="1853">
                  <c:v>2.8078703703703703E-2</c:v>
                </c:pt>
                <c:pt idx="1854">
                  <c:v>2.8136574074074074E-2</c:v>
                </c:pt>
                <c:pt idx="1855">
                  <c:v>2.8136574074074074E-2</c:v>
                </c:pt>
                <c:pt idx="1856">
                  <c:v>2.8159722222222221E-2</c:v>
                </c:pt>
                <c:pt idx="1857">
                  <c:v>2.8159722222222221E-2</c:v>
                </c:pt>
                <c:pt idx="1858">
                  <c:v>2.8171296296296302E-2</c:v>
                </c:pt>
                <c:pt idx="1859">
                  <c:v>2.8182870370370372E-2</c:v>
                </c:pt>
                <c:pt idx="1860">
                  <c:v>2.8182870370370372E-2</c:v>
                </c:pt>
                <c:pt idx="1861">
                  <c:v>2.8206018518518519E-2</c:v>
                </c:pt>
                <c:pt idx="1862">
                  <c:v>2.8217592592592589E-2</c:v>
                </c:pt>
                <c:pt idx="1863">
                  <c:v>2.8217592592592589E-2</c:v>
                </c:pt>
                <c:pt idx="1864">
                  <c:v>2.8229166666666666E-2</c:v>
                </c:pt>
                <c:pt idx="1865">
                  <c:v>2.8229166666666666E-2</c:v>
                </c:pt>
                <c:pt idx="1866">
                  <c:v>2.8275462962962964E-2</c:v>
                </c:pt>
                <c:pt idx="1867">
                  <c:v>2.8310185185185185E-2</c:v>
                </c:pt>
                <c:pt idx="1868">
                  <c:v>2.8310185185185185E-2</c:v>
                </c:pt>
                <c:pt idx="1869">
                  <c:v>2.8310185185185185E-2</c:v>
                </c:pt>
                <c:pt idx="1870">
                  <c:v>2.8321759259259258E-2</c:v>
                </c:pt>
                <c:pt idx="1871">
                  <c:v>2.8333333333333332E-2</c:v>
                </c:pt>
                <c:pt idx="1872">
                  <c:v>2.8344907407407412E-2</c:v>
                </c:pt>
                <c:pt idx="1873">
                  <c:v>2.8356481481481483E-2</c:v>
                </c:pt>
                <c:pt idx="1874">
                  <c:v>2.836805555555556E-2</c:v>
                </c:pt>
                <c:pt idx="1875">
                  <c:v>2.837962962962963E-2</c:v>
                </c:pt>
                <c:pt idx="1876">
                  <c:v>2.8391203703703707E-2</c:v>
                </c:pt>
                <c:pt idx="1877">
                  <c:v>2.8402777777777777E-2</c:v>
                </c:pt>
                <c:pt idx="1878">
                  <c:v>2.8402777777777777E-2</c:v>
                </c:pt>
                <c:pt idx="1879">
                  <c:v>2.8414351851851847E-2</c:v>
                </c:pt>
                <c:pt idx="1880">
                  <c:v>2.8414351851851847E-2</c:v>
                </c:pt>
                <c:pt idx="1881">
                  <c:v>2.8437500000000001E-2</c:v>
                </c:pt>
                <c:pt idx="1882">
                  <c:v>2.8437500000000001E-2</c:v>
                </c:pt>
                <c:pt idx="1883">
                  <c:v>2.8437500000000001E-2</c:v>
                </c:pt>
                <c:pt idx="1884">
                  <c:v>2.8449074074074075E-2</c:v>
                </c:pt>
                <c:pt idx="1885">
                  <c:v>2.8460648148148148E-2</c:v>
                </c:pt>
                <c:pt idx="1886">
                  <c:v>2.8460648148148148E-2</c:v>
                </c:pt>
                <c:pt idx="1887">
                  <c:v>2.8472222222222222E-2</c:v>
                </c:pt>
                <c:pt idx="1888">
                  <c:v>2.8472222222222222E-2</c:v>
                </c:pt>
                <c:pt idx="1889">
                  <c:v>2.8483796296296295E-2</c:v>
                </c:pt>
                <c:pt idx="1890">
                  <c:v>2.8506944444444442E-2</c:v>
                </c:pt>
                <c:pt idx="1891">
                  <c:v>2.8506944444444442E-2</c:v>
                </c:pt>
                <c:pt idx="1892">
                  <c:v>2.8530092592592593E-2</c:v>
                </c:pt>
                <c:pt idx="1893">
                  <c:v>2.855324074074074E-2</c:v>
                </c:pt>
                <c:pt idx="1894">
                  <c:v>2.855324074074074E-2</c:v>
                </c:pt>
                <c:pt idx="1895">
                  <c:v>2.855324074074074E-2</c:v>
                </c:pt>
                <c:pt idx="1896">
                  <c:v>2.855324074074074E-2</c:v>
                </c:pt>
                <c:pt idx="1897">
                  <c:v>2.8564814814814817E-2</c:v>
                </c:pt>
                <c:pt idx="1898">
                  <c:v>2.8576388888888887E-2</c:v>
                </c:pt>
                <c:pt idx="1899">
                  <c:v>2.8599537037037034E-2</c:v>
                </c:pt>
                <c:pt idx="1900">
                  <c:v>2.8611111111111115E-2</c:v>
                </c:pt>
                <c:pt idx="1901">
                  <c:v>2.8622685185185185E-2</c:v>
                </c:pt>
                <c:pt idx="1902">
                  <c:v>2.8645833333333332E-2</c:v>
                </c:pt>
                <c:pt idx="1903">
                  <c:v>2.8645833333333332E-2</c:v>
                </c:pt>
                <c:pt idx="1904">
                  <c:v>2.8645833333333332E-2</c:v>
                </c:pt>
                <c:pt idx="1905">
                  <c:v>2.8645833333333332E-2</c:v>
                </c:pt>
                <c:pt idx="1906">
                  <c:v>2.8657407407407406E-2</c:v>
                </c:pt>
                <c:pt idx="1907">
                  <c:v>2.8657407407407406E-2</c:v>
                </c:pt>
                <c:pt idx="1908">
                  <c:v>2.8657407407407406E-2</c:v>
                </c:pt>
                <c:pt idx="1909">
                  <c:v>2.8657407407407406E-2</c:v>
                </c:pt>
                <c:pt idx="1910">
                  <c:v>2.8668981481481479E-2</c:v>
                </c:pt>
                <c:pt idx="1911">
                  <c:v>2.8668981481481479E-2</c:v>
                </c:pt>
                <c:pt idx="1912">
                  <c:v>2.8668981481481479E-2</c:v>
                </c:pt>
                <c:pt idx="1913">
                  <c:v>2.8680555555555553E-2</c:v>
                </c:pt>
                <c:pt idx="1914">
                  <c:v>2.8692129629629633E-2</c:v>
                </c:pt>
                <c:pt idx="1915">
                  <c:v>2.8692129629629633E-2</c:v>
                </c:pt>
                <c:pt idx="1916">
                  <c:v>2.8715277777777781E-2</c:v>
                </c:pt>
                <c:pt idx="1917">
                  <c:v>2.8715277777777781E-2</c:v>
                </c:pt>
                <c:pt idx="1918">
                  <c:v>2.8738425925925928E-2</c:v>
                </c:pt>
                <c:pt idx="1919">
                  <c:v>2.8738425925925928E-2</c:v>
                </c:pt>
                <c:pt idx="1920">
                  <c:v>2.8738425925925928E-2</c:v>
                </c:pt>
                <c:pt idx="1921">
                  <c:v>2.8738425925925928E-2</c:v>
                </c:pt>
                <c:pt idx="1922">
                  <c:v>2.8749999999999998E-2</c:v>
                </c:pt>
                <c:pt idx="1923">
                  <c:v>2.8761574074074075E-2</c:v>
                </c:pt>
                <c:pt idx="1924">
                  <c:v>2.8784722222222225E-2</c:v>
                </c:pt>
                <c:pt idx="1925">
                  <c:v>2.8807870370370373E-2</c:v>
                </c:pt>
                <c:pt idx="1926">
                  <c:v>2.8819444444444443E-2</c:v>
                </c:pt>
                <c:pt idx="1927">
                  <c:v>2.8819444444444443E-2</c:v>
                </c:pt>
                <c:pt idx="1928">
                  <c:v>2.883101851851852E-2</c:v>
                </c:pt>
                <c:pt idx="1929">
                  <c:v>2.884259259259259E-2</c:v>
                </c:pt>
                <c:pt idx="1930">
                  <c:v>2.8865740740740744E-2</c:v>
                </c:pt>
                <c:pt idx="1931">
                  <c:v>2.8877314814814817E-2</c:v>
                </c:pt>
                <c:pt idx="1932">
                  <c:v>2.8888888888888891E-2</c:v>
                </c:pt>
                <c:pt idx="1933">
                  <c:v>2.8900462962962961E-2</c:v>
                </c:pt>
                <c:pt idx="1934">
                  <c:v>2.8900462962962961E-2</c:v>
                </c:pt>
                <c:pt idx="1935">
                  <c:v>2.8900462962962961E-2</c:v>
                </c:pt>
                <c:pt idx="1936">
                  <c:v>2.8912037037037038E-2</c:v>
                </c:pt>
                <c:pt idx="1937">
                  <c:v>2.8912037037037038E-2</c:v>
                </c:pt>
                <c:pt idx="1938">
                  <c:v>2.8923611111111108E-2</c:v>
                </c:pt>
                <c:pt idx="1939">
                  <c:v>2.8923611111111108E-2</c:v>
                </c:pt>
                <c:pt idx="1940">
                  <c:v>2.8946759259259255E-2</c:v>
                </c:pt>
                <c:pt idx="1941">
                  <c:v>2.8946759259259255E-2</c:v>
                </c:pt>
                <c:pt idx="1942">
                  <c:v>2.8946759259259255E-2</c:v>
                </c:pt>
                <c:pt idx="1943">
                  <c:v>2.8946759259259255E-2</c:v>
                </c:pt>
                <c:pt idx="1944">
                  <c:v>2.8958333333333336E-2</c:v>
                </c:pt>
                <c:pt idx="1945">
                  <c:v>2.8958333333333336E-2</c:v>
                </c:pt>
                <c:pt idx="1946">
                  <c:v>2.8958333333333336E-2</c:v>
                </c:pt>
                <c:pt idx="1947">
                  <c:v>2.8981481481481483E-2</c:v>
                </c:pt>
                <c:pt idx="1948">
                  <c:v>2.8981481481481483E-2</c:v>
                </c:pt>
                <c:pt idx="1949">
                  <c:v>2.8993055555555553E-2</c:v>
                </c:pt>
                <c:pt idx="1950">
                  <c:v>2.900462962962963E-2</c:v>
                </c:pt>
                <c:pt idx="1951">
                  <c:v>2.900462962962963E-2</c:v>
                </c:pt>
                <c:pt idx="1952">
                  <c:v>2.90162037037037E-2</c:v>
                </c:pt>
                <c:pt idx="1953">
                  <c:v>2.9027777777777777E-2</c:v>
                </c:pt>
                <c:pt idx="1954">
                  <c:v>2.9050925925925928E-2</c:v>
                </c:pt>
                <c:pt idx="1955">
                  <c:v>2.9050925925925928E-2</c:v>
                </c:pt>
                <c:pt idx="1956">
                  <c:v>2.9062500000000002E-2</c:v>
                </c:pt>
                <c:pt idx="1957">
                  <c:v>2.9074074074074075E-2</c:v>
                </c:pt>
                <c:pt idx="1958">
                  <c:v>2.9074074074074075E-2</c:v>
                </c:pt>
                <c:pt idx="1959">
                  <c:v>2.9097222222222222E-2</c:v>
                </c:pt>
                <c:pt idx="1960">
                  <c:v>2.9097222222222222E-2</c:v>
                </c:pt>
                <c:pt idx="1961">
                  <c:v>2.9108796296296296E-2</c:v>
                </c:pt>
                <c:pt idx="1962">
                  <c:v>2.9108796296296296E-2</c:v>
                </c:pt>
                <c:pt idx="1963">
                  <c:v>2.9108796296296296E-2</c:v>
                </c:pt>
                <c:pt idx="1964">
                  <c:v>2.9120370370370366E-2</c:v>
                </c:pt>
                <c:pt idx="1965">
                  <c:v>2.9120370370370366E-2</c:v>
                </c:pt>
                <c:pt idx="1966">
                  <c:v>2.9120370370370366E-2</c:v>
                </c:pt>
                <c:pt idx="1967">
                  <c:v>2.9120370370370366E-2</c:v>
                </c:pt>
                <c:pt idx="1968">
                  <c:v>2.9120370370370366E-2</c:v>
                </c:pt>
                <c:pt idx="1969">
                  <c:v>2.9120370370370366E-2</c:v>
                </c:pt>
                <c:pt idx="1970">
                  <c:v>2.9143518518518517E-2</c:v>
                </c:pt>
                <c:pt idx="1971">
                  <c:v>2.9155092592592594E-2</c:v>
                </c:pt>
                <c:pt idx="1972">
                  <c:v>2.9166666666666664E-2</c:v>
                </c:pt>
                <c:pt idx="1973">
                  <c:v>2.9178240740740741E-2</c:v>
                </c:pt>
                <c:pt idx="1974">
                  <c:v>2.9189814814814811E-2</c:v>
                </c:pt>
                <c:pt idx="1975">
                  <c:v>2.9201388888888888E-2</c:v>
                </c:pt>
                <c:pt idx="1976">
                  <c:v>2.9201388888888888E-2</c:v>
                </c:pt>
                <c:pt idx="1977">
                  <c:v>2.9224537037037038E-2</c:v>
                </c:pt>
                <c:pt idx="1978">
                  <c:v>2.9236111111111112E-2</c:v>
                </c:pt>
                <c:pt idx="1979">
                  <c:v>2.9236111111111112E-2</c:v>
                </c:pt>
                <c:pt idx="1980">
                  <c:v>2.9247685185185186E-2</c:v>
                </c:pt>
                <c:pt idx="1981">
                  <c:v>2.9247685185185186E-2</c:v>
                </c:pt>
                <c:pt idx="1982">
                  <c:v>2.9259259259259259E-2</c:v>
                </c:pt>
                <c:pt idx="1983">
                  <c:v>2.9259259259259259E-2</c:v>
                </c:pt>
                <c:pt idx="1984">
                  <c:v>2.9270833333333333E-2</c:v>
                </c:pt>
                <c:pt idx="1985">
                  <c:v>2.9270833333333333E-2</c:v>
                </c:pt>
                <c:pt idx="1986">
                  <c:v>2.9270833333333333E-2</c:v>
                </c:pt>
                <c:pt idx="1987">
                  <c:v>2.929398148148148E-2</c:v>
                </c:pt>
                <c:pt idx="1988">
                  <c:v>2.929398148148148E-2</c:v>
                </c:pt>
                <c:pt idx="1989">
                  <c:v>2.9305555555555557E-2</c:v>
                </c:pt>
                <c:pt idx="1990">
                  <c:v>2.9305555555555557E-2</c:v>
                </c:pt>
                <c:pt idx="1991">
                  <c:v>2.9305555555555557E-2</c:v>
                </c:pt>
                <c:pt idx="1992">
                  <c:v>2.9305555555555557E-2</c:v>
                </c:pt>
                <c:pt idx="1993">
                  <c:v>2.9317129629629634E-2</c:v>
                </c:pt>
                <c:pt idx="1994">
                  <c:v>2.9317129629629634E-2</c:v>
                </c:pt>
                <c:pt idx="1995">
                  <c:v>2.9363425925925921E-2</c:v>
                </c:pt>
                <c:pt idx="1996">
                  <c:v>2.9363425925925921E-2</c:v>
                </c:pt>
                <c:pt idx="1997">
                  <c:v>2.9374999999999998E-2</c:v>
                </c:pt>
                <c:pt idx="1998">
                  <c:v>2.9374999999999998E-2</c:v>
                </c:pt>
                <c:pt idx="1999">
                  <c:v>2.9398148148148149E-2</c:v>
                </c:pt>
                <c:pt idx="2000">
                  <c:v>2.9409722222222223E-2</c:v>
                </c:pt>
                <c:pt idx="2001">
                  <c:v>2.9421296296296296E-2</c:v>
                </c:pt>
                <c:pt idx="2002">
                  <c:v>2.9421296296296296E-2</c:v>
                </c:pt>
                <c:pt idx="2003">
                  <c:v>2.9421296296296296E-2</c:v>
                </c:pt>
                <c:pt idx="2004">
                  <c:v>2.9421296296296296E-2</c:v>
                </c:pt>
                <c:pt idx="2005">
                  <c:v>2.9421296296296296E-2</c:v>
                </c:pt>
                <c:pt idx="2006">
                  <c:v>2.9421296296296296E-2</c:v>
                </c:pt>
                <c:pt idx="2007">
                  <c:v>2.943287037037037E-2</c:v>
                </c:pt>
                <c:pt idx="2008">
                  <c:v>2.9444444444444443E-2</c:v>
                </c:pt>
                <c:pt idx="2009">
                  <c:v>2.9479166666666667E-2</c:v>
                </c:pt>
                <c:pt idx="2010">
                  <c:v>2.9490740740740744E-2</c:v>
                </c:pt>
                <c:pt idx="2011">
                  <c:v>2.9490740740740744E-2</c:v>
                </c:pt>
                <c:pt idx="2012">
                  <c:v>2.9502314814814815E-2</c:v>
                </c:pt>
                <c:pt idx="2013">
                  <c:v>2.9513888888888892E-2</c:v>
                </c:pt>
                <c:pt idx="2014">
                  <c:v>2.9525462962962962E-2</c:v>
                </c:pt>
                <c:pt idx="2015">
                  <c:v>2.9525462962962962E-2</c:v>
                </c:pt>
                <c:pt idx="2016">
                  <c:v>2.9537037037037039E-2</c:v>
                </c:pt>
                <c:pt idx="2017">
                  <c:v>2.9548611111111109E-2</c:v>
                </c:pt>
                <c:pt idx="2018">
                  <c:v>2.9560185185185189E-2</c:v>
                </c:pt>
                <c:pt idx="2019">
                  <c:v>2.9560185185185189E-2</c:v>
                </c:pt>
                <c:pt idx="2020">
                  <c:v>2.9571759259259259E-2</c:v>
                </c:pt>
                <c:pt idx="2021">
                  <c:v>2.9571759259259259E-2</c:v>
                </c:pt>
                <c:pt idx="2022">
                  <c:v>2.9583333333333336E-2</c:v>
                </c:pt>
                <c:pt idx="2023">
                  <c:v>2.9594907407407407E-2</c:v>
                </c:pt>
                <c:pt idx="2024">
                  <c:v>2.9594907407407407E-2</c:v>
                </c:pt>
                <c:pt idx="2025">
                  <c:v>2.9594907407407407E-2</c:v>
                </c:pt>
                <c:pt idx="2026">
                  <c:v>2.960648148148148E-2</c:v>
                </c:pt>
                <c:pt idx="2027">
                  <c:v>2.960648148148148E-2</c:v>
                </c:pt>
                <c:pt idx="2028">
                  <c:v>2.9618055555555554E-2</c:v>
                </c:pt>
                <c:pt idx="2029">
                  <c:v>2.9629629629629627E-2</c:v>
                </c:pt>
                <c:pt idx="2030">
                  <c:v>2.9629629629629627E-2</c:v>
                </c:pt>
                <c:pt idx="2031">
                  <c:v>2.9641203703703701E-2</c:v>
                </c:pt>
                <c:pt idx="2032">
                  <c:v>2.9652777777777778E-2</c:v>
                </c:pt>
                <c:pt idx="2033">
                  <c:v>2.9664351851851855E-2</c:v>
                </c:pt>
                <c:pt idx="2034">
                  <c:v>2.9675925925925925E-2</c:v>
                </c:pt>
                <c:pt idx="2035">
                  <c:v>2.9687500000000002E-2</c:v>
                </c:pt>
                <c:pt idx="2036">
                  <c:v>2.9699074074074072E-2</c:v>
                </c:pt>
                <c:pt idx="2037">
                  <c:v>2.9699074074074072E-2</c:v>
                </c:pt>
                <c:pt idx="2038">
                  <c:v>2.9699074074074072E-2</c:v>
                </c:pt>
                <c:pt idx="2039">
                  <c:v>2.9699074074074072E-2</c:v>
                </c:pt>
                <c:pt idx="2040">
                  <c:v>2.9699074074074072E-2</c:v>
                </c:pt>
                <c:pt idx="2041">
                  <c:v>2.9699074074074072E-2</c:v>
                </c:pt>
                <c:pt idx="2042">
                  <c:v>2.9722222222222219E-2</c:v>
                </c:pt>
                <c:pt idx="2043">
                  <c:v>2.9722222222222219E-2</c:v>
                </c:pt>
                <c:pt idx="2044">
                  <c:v>2.97337962962963E-2</c:v>
                </c:pt>
                <c:pt idx="2045">
                  <c:v>2.97337962962963E-2</c:v>
                </c:pt>
                <c:pt idx="2046">
                  <c:v>2.974537037037037E-2</c:v>
                </c:pt>
                <c:pt idx="2047">
                  <c:v>2.9756944444444447E-2</c:v>
                </c:pt>
                <c:pt idx="2048">
                  <c:v>2.9768518518518517E-2</c:v>
                </c:pt>
                <c:pt idx="2049">
                  <c:v>2.9780092592592594E-2</c:v>
                </c:pt>
                <c:pt idx="2050">
                  <c:v>2.9780092592592594E-2</c:v>
                </c:pt>
                <c:pt idx="2051">
                  <c:v>2.9791666666666664E-2</c:v>
                </c:pt>
                <c:pt idx="2052">
                  <c:v>2.9803240740740741E-2</c:v>
                </c:pt>
                <c:pt idx="2053">
                  <c:v>2.9803240740740741E-2</c:v>
                </c:pt>
                <c:pt idx="2054">
                  <c:v>2.9837962962962965E-2</c:v>
                </c:pt>
                <c:pt idx="2055">
                  <c:v>2.9837962962962965E-2</c:v>
                </c:pt>
                <c:pt idx="2056">
                  <c:v>2.9861111111111113E-2</c:v>
                </c:pt>
                <c:pt idx="2057">
                  <c:v>2.9861111111111113E-2</c:v>
                </c:pt>
                <c:pt idx="2058">
                  <c:v>2.9872685185185183E-2</c:v>
                </c:pt>
                <c:pt idx="2059">
                  <c:v>2.9872685185185183E-2</c:v>
                </c:pt>
                <c:pt idx="2060">
                  <c:v>2.988425925925926E-2</c:v>
                </c:pt>
                <c:pt idx="2061">
                  <c:v>2.989583333333333E-2</c:v>
                </c:pt>
                <c:pt idx="2062">
                  <c:v>2.990740740740741E-2</c:v>
                </c:pt>
                <c:pt idx="2063">
                  <c:v>2.990740740740741E-2</c:v>
                </c:pt>
                <c:pt idx="2064">
                  <c:v>2.991898148148148E-2</c:v>
                </c:pt>
                <c:pt idx="2065">
                  <c:v>2.991898148148148E-2</c:v>
                </c:pt>
                <c:pt idx="2066">
                  <c:v>2.9942129629629628E-2</c:v>
                </c:pt>
                <c:pt idx="2067">
                  <c:v>2.9942129629629628E-2</c:v>
                </c:pt>
                <c:pt idx="2068">
                  <c:v>2.9953703703703705E-2</c:v>
                </c:pt>
                <c:pt idx="2069">
                  <c:v>2.9953703703703705E-2</c:v>
                </c:pt>
                <c:pt idx="2070">
                  <c:v>2.9976851851851852E-2</c:v>
                </c:pt>
                <c:pt idx="2071">
                  <c:v>2.9976851851851852E-2</c:v>
                </c:pt>
                <c:pt idx="2072">
                  <c:v>2.9976851851851852E-2</c:v>
                </c:pt>
                <c:pt idx="2073">
                  <c:v>2.9988425925925922E-2</c:v>
                </c:pt>
                <c:pt idx="2074">
                  <c:v>2.9988425925925922E-2</c:v>
                </c:pt>
                <c:pt idx="2075">
                  <c:v>3.0000000000000002E-2</c:v>
                </c:pt>
                <c:pt idx="2076">
                  <c:v>3.0034722222222223E-2</c:v>
                </c:pt>
                <c:pt idx="2077">
                  <c:v>3.0034722222222223E-2</c:v>
                </c:pt>
                <c:pt idx="2078">
                  <c:v>3.0046296296296297E-2</c:v>
                </c:pt>
                <c:pt idx="2079">
                  <c:v>3.0046296296296297E-2</c:v>
                </c:pt>
                <c:pt idx="2080">
                  <c:v>3.006944444444444E-2</c:v>
                </c:pt>
                <c:pt idx="2081">
                  <c:v>3.0081018518518521E-2</c:v>
                </c:pt>
                <c:pt idx="2082">
                  <c:v>3.0092592592592591E-2</c:v>
                </c:pt>
                <c:pt idx="2083">
                  <c:v>3.0092592592592591E-2</c:v>
                </c:pt>
                <c:pt idx="2084">
                  <c:v>3.0092592592592591E-2</c:v>
                </c:pt>
                <c:pt idx="2085">
                  <c:v>3.0115740740740738E-2</c:v>
                </c:pt>
                <c:pt idx="2086">
                  <c:v>3.0127314814814815E-2</c:v>
                </c:pt>
                <c:pt idx="2087">
                  <c:v>3.0150462962962962E-2</c:v>
                </c:pt>
                <c:pt idx="2088">
                  <c:v>3.0162037037037032E-2</c:v>
                </c:pt>
                <c:pt idx="2089">
                  <c:v>3.0173611111111113E-2</c:v>
                </c:pt>
                <c:pt idx="2090">
                  <c:v>3.0173611111111113E-2</c:v>
                </c:pt>
                <c:pt idx="2091">
                  <c:v>3.0185185185185186E-2</c:v>
                </c:pt>
                <c:pt idx="2092">
                  <c:v>3.0208333333333334E-2</c:v>
                </c:pt>
                <c:pt idx="2093">
                  <c:v>3.0208333333333334E-2</c:v>
                </c:pt>
                <c:pt idx="2094">
                  <c:v>3.0208333333333334E-2</c:v>
                </c:pt>
                <c:pt idx="2095">
                  <c:v>3.0219907407407407E-2</c:v>
                </c:pt>
                <c:pt idx="2096">
                  <c:v>3.0219907407407407E-2</c:v>
                </c:pt>
                <c:pt idx="2097">
                  <c:v>3.0231481481481481E-2</c:v>
                </c:pt>
                <c:pt idx="2098">
                  <c:v>3.0243055555555554E-2</c:v>
                </c:pt>
                <c:pt idx="2099">
                  <c:v>3.0243055555555554E-2</c:v>
                </c:pt>
                <c:pt idx="2100">
                  <c:v>3.0254629629629631E-2</c:v>
                </c:pt>
                <c:pt idx="2101">
                  <c:v>3.0266203703703708E-2</c:v>
                </c:pt>
                <c:pt idx="2102">
                  <c:v>3.0277777777777778E-2</c:v>
                </c:pt>
                <c:pt idx="2103">
                  <c:v>3.0277777777777778E-2</c:v>
                </c:pt>
                <c:pt idx="2104">
                  <c:v>3.0277777777777778E-2</c:v>
                </c:pt>
                <c:pt idx="2105">
                  <c:v>3.0277777777777778E-2</c:v>
                </c:pt>
                <c:pt idx="2106">
                  <c:v>3.0289351851851855E-2</c:v>
                </c:pt>
                <c:pt idx="2107">
                  <c:v>3.0300925925925926E-2</c:v>
                </c:pt>
                <c:pt idx="2108">
                  <c:v>3.0300925925925926E-2</c:v>
                </c:pt>
                <c:pt idx="2109">
                  <c:v>3.0312499999999996E-2</c:v>
                </c:pt>
                <c:pt idx="2110">
                  <c:v>3.0335648148148143E-2</c:v>
                </c:pt>
                <c:pt idx="2111">
                  <c:v>3.0347222222222223E-2</c:v>
                </c:pt>
                <c:pt idx="2112">
                  <c:v>3.0347222222222223E-2</c:v>
                </c:pt>
                <c:pt idx="2113">
                  <c:v>3.0347222222222223E-2</c:v>
                </c:pt>
                <c:pt idx="2114">
                  <c:v>3.0358796296296297E-2</c:v>
                </c:pt>
                <c:pt idx="2115">
                  <c:v>3.0358796296296297E-2</c:v>
                </c:pt>
                <c:pt idx="2116">
                  <c:v>3.037037037037037E-2</c:v>
                </c:pt>
                <c:pt idx="2117">
                  <c:v>3.037037037037037E-2</c:v>
                </c:pt>
                <c:pt idx="2118">
                  <c:v>3.0381944444444444E-2</c:v>
                </c:pt>
                <c:pt idx="2119">
                  <c:v>3.0393518518518518E-2</c:v>
                </c:pt>
                <c:pt idx="2120">
                  <c:v>3.0393518518518518E-2</c:v>
                </c:pt>
                <c:pt idx="2121">
                  <c:v>3.0393518518518518E-2</c:v>
                </c:pt>
                <c:pt idx="2122">
                  <c:v>3.0393518518518518E-2</c:v>
                </c:pt>
                <c:pt idx="2123">
                  <c:v>3.0405092592592591E-2</c:v>
                </c:pt>
                <c:pt idx="2124">
                  <c:v>3.0428240740740742E-2</c:v>
                </c:pt>
                <c:pt idx="2125">
                  <c:v>3.0486111111111113E-2</c:v>
                </c:pt>
                <c:pt idx="2126">
                  <c:v>3.0520833333333334E-2</c:v>
                </c:pt>
                <c:pt idx="2127">
                  <c:v>3.0520833333333334E-2</c:v>
                </c:pt>
                <c:pt idx="2128">
                  <c:v>3.0520833333333334E-2</c:v>
                </c:pt>
                <c:pt idx="2129">
                  <c:v>3.0532407407407411E-2</c:v>
                </c:pt>
                <c:pt idx="2130">
                  <c:v>3.0555555555555555E-2</c:v>
                </c:pt>
                <c:pt idx="2131">
                  <c:v>3.0567129629629628E-2</c:v>
                </c:pt>
                <c:pt idx="2132">
                  <c:v>3.0578703703703702E-2</c:v>
                </c:pt>
                <c:pt idx="2133">
                  <c:v>3.0590277777777775E-2</c:v>
                </c:pt>
                <c:pt idx="2134">
                  <c:v>3.0601851851851852E-2</c:v>
                </c:pt>
                <c:pt idx="2135">
                  <c:v>3.0613425925925929E-2</c:v>
                </c:pt>
                <c:pt idx="2136">
                  <c:v>3.0624999999999999E-2</c:v>
                </c:pt>
                <c:pt idx="2137">
                  <c:v>3.0648148148148147E-2</c:v>
                </c:pt>
                <c:pt idx="2138">
                  <c:v>3.0659722222222224E-2</c:v>
                </c:pt>
                <c:pt idx="2139">
                  <c:v>3.0671296296296294E-2</c:v>
                </c:pt>
                <c:pt idx="2140">
                  <c:v>3.0682870370370371E-2</c:v>
                </c:pt>
                <c:pt idx="2141">
                  <c:v>3.0682870370370371E-2</c:v>
                </c:pt>
                <c:pt idx="2142">
                  <c:v>3.0694444444444444E-2</c:v>
                </c:pt>
                <c:pt idx="2143">
                  <c:v>3.0706018518518521E-2</c:v>
                </c:pt>
                <c:pt idx="2144">
                  <c:v>3.0729166666666669E-2</c:v>
                </c:pt>
                <c:pt idx="2145">
                  <c:v>3.0729166666666669E-2</c:v>
                </c:pt>
                <c:pt idx="2146">
                  <c:v>3.0729166666666669E-2</c:v>
                </c:pt>
                <c:pt idx="2147">
                  <c:v>3.0752314814814816E-2</c:v>
                </c:pt>
                <c:pt idx="2148">
                  <c:v>3.0763888888888886E-2</c:v>
                </c:pt>
                <c:pt idx="2149">
                  <c:v>3.0763888888888886E-2</c:v>
                </c:pt>
                <c:pt idx="2150">
                  <c:v>3.0775462962962966E-2</c:v>
                </c:pt>
                <c:pt idx="2151">
                  <c:v>3.079861111111111E-2</c:v>
                </c:pt>
                <c:pt idx="2152">
                  <c:v>3.0821759259259257E-2</c:v>
                </c:pt>
                <c:pt idx="2153">
                  <c:v>3.0821759259259257E-2</c:v>
                </c:pt>
                <c:pt idx="2154">
                  <c:v>3.0833333333333334E-2</c:v>
                </c:pt>
                <c:pt idx="2155">
                  <c:v>3.0844907407407404E-2</c:v>
                </c:pt>
                <c:pt idx="2156">
                  <c:v>3.0844907407407404E-2</c:v>
                </c:pt>
                <c:pt idx="2157">
                  <c:v>3.0856481481481481E-2</c:v>
                </c:pt>
                <c:pt idx="2158">
                  <c:v>3.0879629629629632E-2</c:v>
                </c:pt>
                <c:pt idx="2159">
                  <c:v>3.0902777777777779E-2</c:v>
                </c:pt>
                <c:pt idx="2160">
                  <c:v>3.0902777777777779E-2</c:v>
                </c:pt>
                <c:pt idx="2161">
                  <c:v>3.0902777777777779E-2</c:v>
                </c:pt>
                <c:pt idx="2162">
                  <c:v>3.0925925925925926E-2</c:v>
                </c:pt>
                <c:pt idx="2163">
                  <c:v>3.0937499999999996E-2</c:v>
                </c:pt>
                <c:pt idx="2164">
                  <c:v>3.0949074074074077E-2</c:v>
                </c:pt>
                <c:pt idx="2165">
                  <c:v>3.0949074074074077E-2</c:v>
                </c:pt>
                <c:pt idx="2166">
                  <c:v>3.0972222222222224E-2</c:v>
                </c:pt>
                <c:pt idx="2167">
                  <c:v>3.0972222222222224E-2</c:v>
                </c:pt>
                <c:pt idx="2168">
                  <c:v>3.0972222222222224E-2</c:v>
                </c:pt>
                <c:pt idx="2169">
                  <c:v>3.0983796296296297E-2</c:v>
                </c:pt>
                <c:pt idx="2170">
                  <c:v>3.0983796296296297E-2</c:v>
                </c:pt>
                <c:pt idx="2171">
                  <c:v>3.0995370370370371E-2</c:v>
                </c:pt>
                <c:pt idx="2172">
                  <c:v>3.1006944444444445E-2</c:v>
                </c:pt>
                <c:pt idx="2173">
                  <c:v>3.1018518518518515E-2</c:v>
                </c:pt>
                <c:pt idx="2174">
                  <c:v>3.1030092592592592E-2</c:v>
                </c:pt>
                <c:pt idx="2175">
                  <c:v>3.1030092592592592E-2</c:v>
                </c:pt>
                <c:pt idx="2176">
                  <c:v>3.1041666666666665E-2</c:v>
                </c:pt>
                <c:pt idx="2177">
                  <c:v>3.107638888888889E-2</c:v>
                </c:pt>
                <c:pt idx="2178">
                  <c:v>3.107638888888889E-2</c:v>
                </c:pt>
                <c:pt idx="2179">
                  <c:v>3.1111111111111107E-2</c:v>
                </c:pt>
                <c:pt idx="2180">
                  <c:v>3.1134259259259261E-2</c:v>
                </c:pt>
                <c:pt idx="2181">
                  <c:v>3.1145833333333334E-2</c:v>
                </c:pt>
                <c:pt idx="2182">
                  <c:v>3.1168981481481482E-2</c:v>
                </c:pt>
                <c:pt idx="2183">
                  <c:v>3.1168981481481482E-2</c:v>
                </c:pt>
                <c:pt idx="2184">
                  <c:v>3.1180555555555555E-2</c:v>
                </c:pt>
                <c:pt idx="2185">
                  <c:v>3.1180555555555555E-2</c:v>
                </c:pt>
                <c:pt idx="2186">
                  <c:v>3.1192129629629629E-2</c:v>
                </c:pt>
                <c:pt idx="2187">
                  <c:v>3.1192129629629629E-2</c:v>
                </c:pt>
                <c:pt idx="2188">
                  <c:v>3.1192129629629629E-2</c:v>
                </c:pt>
                <c:pt idx="2189">
                  <c:v>3.1226851851851853E-2</c:v>
                </c:pt>
                <c:pt idx="2190">
                  <c:v>3.123842592592593E-2</c:v>
                </c:pt>
                <c:pt idx="2191">
                  <c:v>3.125E-2</c:v>
                </c:pt>
                <c:pt idx="2192">
                  <c:v>3.1261574074074074E-2</c:v>
                </c:pt>
                <c:pt idx="2193">
                  <c:v>3.1284722222222221E-2</c:v>
                </c:pt>
                <c:pt idx="2194">
                  <c:v>3.1296296296296301E-2</c:v>
                </c:pt>
                <c:pt idx="2195">
                  <c:v>3.1307870370370368E-2</c:v>
                </c:pt>
                <c:pt idx="2196">
                  <c:v>3.1331018518518515E-2</c:v>
                </c:pt>
                <c:pt idx="2197">
                  <c:v>3.1354166666666662E-2</c:v>
                </c:pt>
                <c:pt idx="2198">
                  <c:v>3.1354166666666662E-2</c:v>
                </c:pt>
                <c:pt idx="2199">
                  <c:v>3.1354166666666662E-2</c:v>
                </c:pt>
                <c:pt idx="2200">
                  <c:v>3.1365740740740743E-2</c:v>
                </c:pt>
                <c:pt idx="2201">
                  <c:v>3.1377314814814809E-2</c:v>
                </c:pt>
                <c:pt idx="2202">
                  <c:v>3.1400462962962963E-2</c:v>
                </c:pt>
                <c:pt idx="2203">
                  <c:v>3.142361111111111E-2</c:v>
                </c:pt>
                <c:pt idx="2204">
                  <c:v>3.142361111111111E-2</c:v>
                </c:pt>
                <c:pt idx="2205">
                  <c:v>3.1435185185185184E-2</c:v>
                </c:pt>
                <c:pt idx="2206">
                  <c:v>3.1446759259259258E-2</c:v>
                </c:pt>
                <c:pt idx="2207">
                  <c:v>3.1458333333333331E-2</c:v>
                </c:pt>
                <c:pt idx="2208">
                  <c:v>3.1458333333333331E-2</c:v>
                </c:pt>
                <c:pt idx="2209">
                  <c:v>3.1469907407407412E-2</c:v>
                </c:pt>
                <c:pt idx="2210">
                  <c:v>3.1469907407407412E-2</c:v>
                </c:pt>
                <c:pt idx="2211">
                  <c:v>3.1469907407407412E-2</c:v>
                </c:pt>
                <c:pt idx="2212">
                  <c:v>3.1469907407407412E-2</c:v>
                </c:pt>
                <c:pt idx="2213">
                  <c:v>3.1469907407407412E-2</c:v>
                </c:pt>
                <c:pt idx="2214">
                  <c:v>3.1481481481481485E-2</c:v>
                </c:pt>
                <c:pt idx="2215">
                  <c:v>3.1493055555555559E-2</c:v>
                </c:pt>
                <c:pt idx="2216">
                  <c:v>3.1493055555555559E-2</c:v>
                </c:pt>
                <c:pt idx="2217">
                  <c:v>3.1493055555555559E-2</c:v>
                </c:pt>
                <c:pt idx="2218">
                  <c:v>3.1504629629629625E-2</c:v>
                </c:pt>
                <c:pt idx="2219">
                  <c:v>3.1504629629629625E-2</c:v>
                </c:pt>
                <c:pt idx="2220">
                  <c:v>3.1527777777777773E-2</c:v>
                </c:pt>
                <c:pt idx="2221">
                  <c:v>3.155092592592592E-2</c:v>
                </c:pt>
                <c:pt idx="2222">
                  <c:v>3.1574074074074074E-2</c:v>
                </c:pt>
                <c:pt idx="2223">
                  <c:v>3.1585648148148147E-2</c:v>
                </c:pt>
                <c:pt idx="2224">
                  <c:v>3.1597222222222221E-2</c:v>
                </c:pt>
                <c:pt idx="2225">
                  <c:v>3.1608796296296295E-2</c:v>
                </c:pt>
                <c:pt idx="2226">
                  <c:v>3.1608796296296295E-2</c:v>
                </c:pt>
                <c:pt idx="2227">
                  <c:v>3.1620370370370368E-2</c:v>
                </c:pt>
                <c:pt idx="2228">
                  <c:v>3.1620370370370368E-2</c:v>
                </c:pt>
                <c:pt idx="2229">
                  <c:v>3.1631944444444442E-2</c:v>
                </c:pt>
                <c:pt idx="2230">
                  <c:v>3.1631944444444442E-2</c:v>
                </c:pt>
                <c:pt idx="2231">
                  <c:v>3.1643518518518522E-2</c:v>
                </c:pt>
                <c:pt idx="2232">
                  <c:v>3.1643518518518522E-2</c:v>
                </c:pt>
                <c:pt idx="2233">
                  <c:v>3.1655092592592596E-2</c:v>
                </c:pt>
                <c:pt idx="2234">
                  <c:v>3.1666666666666669E-2</c:v>
                </c:pt>
                <c:pt idx="2235">
                  <c:v>3.1666666666666669E-2</c:v>
                </c:pt>
                <c:pt idx="2236">
                  <c:v>3.170138888888889E-2</c:v>
                </c:pt>
                <c:pt idx="2237">
                  <c:v>3.170138888888889E-2</c:v>
                </c:pt>
                <c:pt idx="2238">
                  <c:v>3.170138888888889E-2</c:v>
                </c:pt>
                <c:pt idx="2239">
                  <c:v>3.1712962962962964E-2</c:v>
                </c:pt>
                <c:pt idx="2240">
                  <c:v>3.1736111111111111E-2</c:v>
                </c:pt>
                <c:pt idx="2241">
                  <c:v>3.1747685185185184E-2</c:v>
                </c:pt>
                <c:pt idx="2242">
                  <c:v>3.1747685185185184E-2</c:v>
                </c:pt>
                <c:pt idx="2243">
                  <c:v>3.1747685185185184E-2</c:v>
                </c:pt>
                <c:pt idx="2244">
                  <c:v>3.1759259259259258E-2</c:v>
                </c:pt>
                <c:pt idx="2245">
                  <c:v>3.1782407407407405E-2</c:v>
                </c:pt>
                <c:pt idx="2246">
                  <c:v>3.1782407407407405E-2</c:v>
                </c:pt>
                <c:pt idx="2247">
                  <c:v>3.1793981481481479E-2</c:v>
                </c:pt>
                <c:pt idx="2248">
                  <c:v>3.1793981481481479E-2</c:v>
                </c:pt>
                <c:pt idx="2249">
                  <c:v>3.1817129629629633E-2</c:v>
                </c:pt>
                <c:pt idx="2250">
                  <c:v>3.1817129629629633E-2</c:v>
                </c:pt>
                <c:pt idx="2251">
                  <c:v>3.184027777777778E-2</c:v>
                </c:pt>
                <c:pt idx="2252">
                  <c:v>3.1851851851851853E-2</c:v>
                </c:pt>
                <c:pt idx="2253">
                  <c:v>3.1851851851851853E-2</c:v>
                </c:pt>
                <c:pt idx="2254">
                  <c:v>3.1863425925925927E-2</c:v>
                </c:pt>
                <c:pt idx="2255">
                  <c:v>3.1863425925925927E-2</c:v>
                </c:pt>
                <c:pt idx="2256">
                  <c:v>3.1863425925925927E-2</c:v>
                </c:pt>
                <c:pt idx="2257">
                  <c:v>3.1863425925925927E-2</c:v>
                </c:pt>
                <c:pt idx="2258">
                  <c:v>3.1886574074074074E-2</c:v>
                </c:pt>
                <c:pt idx="2259">
                  <c:v>3.1886574074074074E-2</c:v>
                </c:pt>
                <c:pt idx="2260">
                  <c:v>3.1886574074074074E-2</c:v>
                </c:pt>
                <c:pt idx="2261">
                  <c:v>3.1898148148148148E-2</c:v>
                </c:pt>
                <c:pt idx="2262">
                  <c:v>3.1921296296296302E-2</c:v>
                </c:pt>
                <c:pt idx="2263">
                  <c:v>3.1921296296296302E-2</c:v>
                </c:pt>
                <c:pt idx="2264">
                  <c:v>3.1932870370370368E-2</c:v>
                </c:pt>
                <c:pt idx="2265">
                  <c:v>3.1944444444444449E-2</c:v>
                </c:pt>
                <c:pt idx="2266">
                  <c:v>3.1956018518518516E-2</c:v>
                </c:pt>
                <c:pt idx="2267">
                  <c:v>3.1956018518518516E-2</c:v>
                </c:pt>
                <c:pt idx="2268">
                  <c:v>3.1967592592592589E-2</c:v>
                </c:pt>
                <c:pt idx="2269">
                  <c:v>3.1979166666666663E-2</c:v>
                </c:pt>
                <c:pt idx="2270">
                  <c:v>3.1979166666666663E-2</c:v>
                </c:pt>
                <c:pt idx="2271">
                  <c:v>3.1979166666666663E-2</c:v>
                </c:pt>
                <c:pt idx="2272">
                  <c:v>3.1990740740740743E-2</c:v>
                </c:pt>
                <c:pt idx="2273">
                  <c:v>3.2002314814814817E-2</c:v>
                </c:pt>
                <c:pt idx="2274">
                  <c:v>3.201388888888889E-2</c:v>
                </c:pt>
                <c:pt idx="2275">
                  <c:v>3.201388888888889E-2</c:v>
                </c:pt>
                <c:pt idx="2276">
                  <c:v>3.2048611111111111E-2</c:v>
                </c:pt>
                <c:pt idx="2277">
                  <c:v>3.2048611111111111E-2</c:v>
                </c:pt>
                <c:pt idx="2278">
                  <c:v>3.2060185185185185E-2</c:v>
                </c:pt>
                <c:pt idx="2279">
                  <c:v>3.2083333333333332E-2</c:v>
                </c:pt>
                <c:pt idx="2280">
                  <c:v>3.2106481481481479E-2</c:v>
                </c:pt>
                <c:pt idx="2281">
                  <c:v>3.2129629629629626E-2</c:v>
                </c:pt>
                <c:pt idx="2282">
                  <c:v>3.2141203703703707E-2</c:v>
                </c:pt>
                <c:pt idx="2283">
                  <c:v>3.2152777777777773E-2</c:v>
                </c:pt>
                <c:pt idx="2284">
                  <c:v>3.2164351851851854E-2</c:v>
                </c:pt>
                <c:pt idx="2285">
                  <c:v>3.2175925925925927E-2</c:v>
                </c:pt>
                <c:pt idx="2286">
                  <c:v>3.2187500000000001E-2</c:v>
                </c:pt>
                <c:pt idx="2287">
                  <c:v>3.2187500000000001E-2</c:v>
                </c:pt>
                <c:pt idx="2288">
                  <c:v>3.2210648148148148E-2</c:v>
                </c:pt>
                <c:pt idx="2289">
                  <c:v>3.2210648148148148E-2</c:v>
                </c:pt>
                <c:pt idx="2290">
                  <c:v>3.2210648148148148E-2</c:v>
                </c:pt>
                <c:pt idx="2291">
                  <c:v>3.2222222222222222E-2</c:v>
                </c:pt>
                <c:pt idx="2292">
                  <c:v>3.2222222222222222E-2</c:v>
                </c:pt>
                <c:pt idx="2293">
                  <c:v>3.2222222222222222E-2</c:v>
                </c:pt>
                <c:pt idx="2294">
                  <c:v>3.2245370370370369E-2</c:v>
                </c:pt>
                <c:pt idx="2295">
                  <c:v>3.2268518518518523E-2</c:v>
                </c:pt>
                <c:pt idx="2296">
                  <c:v>3.2280092592592589E-2</c:v>
                </c:pt>
                <c:pt idx="2297">
                  <c:v>3.229166666666667E-2</c:v>
                </c:pt>
                <c:pt idx="2298">
                  <c:v>3.2326388888888884E-2</c:v>
                </c:pt>
                <c:pt idx="2299">
                  <c:v>3.2326388888888884E-2</c:v>
                </c:pt>
                <c:pt idx="2300">
                  <c:v>3.2326388888888884E-2</c:v>
                </c:pt>
                <c:pt idx="2301">
                  <c:v>3.2326388888888884E-2</c:v>
                </c:pt>
                <c:pt idx="2302">
                  <c:v>3.2337962962962964E-2</c:v>
                </c:pt>
                <c:pt idx="2303">
                  <c:v>3.2337962962962964E-2</c:v>
                </c:pt>
                <c:pt idx="2304">
                  <c:v>3.2372685185185185E-2</c:v>
                </c:pt>
                <c:pt idx="2305">
                  <c:v>3.2372685185185185E-2</c:v>
                </c:pt>
                <c:pt idx="2306">
                  <c:v>3.2372685185185185E-2</c:v>
                </c:pt>
                <c:pt idx="2307">
                  <c:v>3.2395833333333332E-2</c:v>
                </c:pt>
                <c:pt idx="2308">
                  <c:v>3.2395833333333332E-2</c:v>
                </c:pt>
                <c:pt idx="2309">
                  <c:v>3.2395833333333332E-2</c:v>
                </c:pt>
                <c:pt idx="2310">
                  <c:v>3.2407407407407406E-2</c:v>
                </c:pt>
                <c:pt idx="2311">
                  <c:v>3.2418981481481479E-2</c:v>
                </c:pt>
                <c:pt idx="2312">
                  <c:v>3.2418981481481479E-2</c:v>
                </c:pt>
                <c:pt idx="2313">
                  <c:v>3.243055555555556E-2</c:v>
                </c:pt>
                <c:pt idx="2314">
                  <c:v>3.243055555555556E-2</c:v>
                </c:pt>
                <c:pt idx="2315">
                  <c:v>3.2442129629629633E-2</c:v>
                </c:pt>
                <c:pt idx="2316">
                  <c:v>3.24537037037037E-2</c:v>
                </c:pt>
                <c:pt idx="2317">
                  <c:v>3.24537037037037E-2</c:v>
                </c:pt>
                <c:pt idx="2318">
                  <c:v>3.246527777777778E-2</c:v>
                </c:pt>
                <c:pt idx="2319">
                  <c:v>3.246527777777778E-2</c:v>
                </c:pt>
                <c:pt idx="2320">
                  <c:v>3.246527777777778E-2</c:v>
                </c:pt>
                <c:pt idx="2321">
                  <c:v>3.2499999999999994E-2</c:v>
                </c:pt>
                <c:pt idx="2322">
                  <c:v>3.2534722222222222E-2</c:v>
                </c:pt>
                <c:pt idx="2323">
                  <c:v>3.2534722222222222E-2</c:v>
                </c:pt>
                <c:pt idx="2324">
                  <c:v>3.2534722222222222E-2</c:v>
                </c:pt>
                <c:pt idx="2325">
                  <c:v>3.2534722222222222E-2</c:v>
                </c:pt>
                <c:pt idx="2326">
                  <c:v>3.2557870370370369E-2</c:v>
                </c:pt>
                <c:pt idx="2327">
                  <c:v>3.2569444444444443E-2</c:v>
                </c:pt>
                <c:pt idx="2328">
                  <c:v>3.2581018518518516E-2</c:v>
                </c:pt>
                <c:pt idx="2329">
                  <c:v>3.2581018518518516E-2</c:v>
                </c:pt>
                <c:pt idx="2330">
                  <c:v>3.2581018518518516E-2</c:v>
                </c:pt>
                <c:pt idx="2331">
                  <c:v>3.259259259259259E-2</c:v>
                </c:pt>
                <c:pt idx="2332">
                  <c:v>3.260416666666667E-2</c:v>
                </c:pt>
                <c:pt idx="2333">
                  <c:v>3.2615740740740744E-2</c:v>
                </c:pt>
                <c:pt idx="2334">
                  <c:v>3.2627314814814817E-2</c:v>
                </c:pt>
                <c:pt idx="2335">
                  <c:v>3.2650462962962964E-2</c:v>
                </c:pt>
                <c:pt idx="2336">
                  <c:v>3.2650462962962964E-2</c:v>
                </c:pt>
                <c:pt idx="2337">
                  <c:v>3.2650462962962964E-2</c:v>
                </c:pt>
                <c:pt idx="2338">
                  <c:v>3.2650462962962964E-2</c:v>
                </c:pt>
                <c:pt idx="2339">
                  <c:v>3.2662037037037038E-2</c:v>
                </c:pt>
                <c:pt idx="2340">
                  <c:v>3.2685185185185185E-2</c:v>
                </c:pt>
                <c:pt idx="2341">
                  <c:v>3.2696759259259259E-2</c:v>
                </c:pt>
                <c:pt idx="2342">
                  <c:v>3.2696759259259259E-2</c:v>
                </c:pt>
                <c:pt idx="2343">
                  <c:v>3.2743055555555553E-2</c:v>
                </c:pt>
                <c:pt idx="2344">
                  <c:v>3.2754629629629627E-2</c:v>
                </c:pt>
                <c:pt idx="2345">
                  <c:v>3.2754629629629627E-2</c:v>
                </c:pt>
                <c:pt idx="2346">
                  <c:v>3.2777777777777781E-2</c:v>
                </c:pt>
                <c:pt idx="2347">
                  <c:v>3.2800925925925928E-2</c:v>
                </c:pt>
                <c:pt idx="2348">
                  <c:v>3.2812500000000001E-2</c:v>
                </c:pt>
                <c:pt idx="2349">
                  <c:v>3.2812500000000001E-2</c:v>
                </c:pt>
                <c:pt idx="2350">
                  <c:v>3.2812500000000001E-2</c:v>
                </c:pt>
                <c:pt idx="2351">
                  <c:v>3.2835648148148149E-2</c:v>
                </c:pt>
                <c:pt idx="2352">
                  <c:v>3.2847222222222222E-2</c:v>
                </c:pt>
                <c:pt idx="2353">
                  <c:v>3.2858796296296296E-2</c:v>
                </c:pt>
                <c:pt idx="2354">
                  <c:v>3.2870370370370376E-2</c:v>
                </c:pt>
                <c:pt idx="2355">
                  <c:v>3.2870370370370376E-2</c:v>
                </c:pt>
                <c:pt idx="2356">
                  <c:v>3.2881944444444443E-2</c:v>
                </c:pt>
                <c:pt idx="2357">
                  <c:v>3.2881944444444443E-2</c:v>
                </c:pt>
                <c:pt idx="2358">
                  <c:v>3.2893518518518523E-2</c:v>
                </c:pt>
                <c:pt idx="2359">
                  <c:v>3.2893518518518523E-2</c:v>
                </c:pt>
                <c:pt idx="2360">
                  <c:v>3.290509259259259E-2</c:v>
                </c:pt>
                <c:pt idx="2361">
                  <c:v>3.2939814814814811E-2</c:v>
                </c:pt>
                <c:pt idx="2362">
                  <c:v>3.2939814814814811E-2</c:v>
                </c:pt>
                <c:pt idx="2363">
                  <c:v>3.2962962962962965E-2</c:v>
                </c:pt>
                <c:pt idx="2364">
                  <c:v>3.2962962962962965E-2</c:v>
                </c:pt>
                <c:pt idx="2365">
                  <c:v>3.2997685185185185E-2</c:v>
                </c:pt>
                <c:pt idx="2366">
                  <c:v>3.2997685185185185E-2</c:v>
                </c:pt>
                <c:pt idx="2367">
                  <c:v>3.2997685185185185E-2</c:v>
                </c:pt>
                <c:pt idx="2368">
                  <c:v>3.3009259259259259E-2</c:v>
                </c:pt>
                <c:pt idx="2369">
                  <c:v>3.3009259259259259E-2</c:v>
                </c:pt>
                <c:pt idx="2370">
                  <c:v>3.3020833333333333E-2</c:v>
                </c:pt>
                <c:pt idx="2371">
                  <c:v>3.3032407407407406E-2</c:v>
                </c:pt>
                <c:pt idx="2372">
                  <c:v>3.3032407407407406E-2</c:v>
                </c:pt>
                <c:pt idx="2373">
                  <c:v>3.3067129629629634E-2</c:v>
                </c:pt>
                <c:pt idx="2374">
                  <c:v>3.30787037037037E-2</c:v>
                </c:pt>
                <c:pt idx="2375">
                  <c:v>3.3113425925925928E-2</c:v>
                </c:pt>
                <c:pt idx="2376">
                  <c:v>3.3113425925925928E-2</c:v>
                </c:pt>
                <c:pt idx="2377">
                  <c:v>3.3113425925925928E-2</c:v>
                </c:pt>
                <c:pt idx="2378">
                  <c:v>3.3148148148148149E-2</c:v>
                </c:pt>
                <c:pt idx="2379">
                  <c:v>3.3148148148148149E-2</c:v>
                </c:pt>
                <c:pt idx="2380">
                  <c:v>3.3159722222222222E-2</c:v>
                </c:pt>
                <c:pt idx="2381">
                  <c:v>3.3171296296296296E-2</c:v>
                </c:pt>
                <c:pt idx="2382">
                  <c:v>3.3194444444444443E-2</c:v>
                </c:pt>
                <c:pt idx="2383">
                  <c:v>3.3194444444444443E-2</c:v>
                </c:pt>
                <c:pt idx="2384">
                  <c:v>3.3194444444444443E-2</c:v>
                </c:pt>
                <c:pt idx="2385">
                  <c:v>3.3206018518518517E-2</c:v>
                </c:pt>
                <c:pt idx="2386">
                  <c:v>3.3217592592592597E-2</c:v>
                </c:pt>
                <c:pt idx="2387">
                  <c:v>3.3229166666666664E-2</c:v>
                </c:pt>
                <c:pt idx="2388">
                  <c:v>3.3229166666666664E-2</c:v>
                </c:pt>
                <c:pt idx="2389">
                  <c:v>3.3229166666666664E-2</c:v>
                </c:pt>
                <c:pt idx="2390">
                  <c:v>3.3263888888888891E-2</c:v>
                </c:pt>
                <c:pt idx="2391">
                  <c:v>3.3275462962962958E-2</c:v>
                </c:pt>
                <c:pt idx="2392">
                  <c:v>3.3287037037037039E-2</c:v>
                </c:pt>
                <c:pt idx="2393">
                  <c:v>3.3287037037037039E-2</c:v>
                </c:pt>
                <c:pt idx="2394">
                  <c:v>3.3298611111111112E-2</c:v>
                </c:pt>
                <c:pt idx="2395">
                  <c:v>3.3298611111111112E-2</c:v>
                </c:pt>
                <c:pt idx="2396">
                  <c:v>3.3298611111111112E-2</c:v>
                </c:pt>
                <c:pt idx="2397">
                  <c:v>3.3310185185185186E-2</c:v>
                </c:pt>
                <c:pt idx="2398">
                  <c:v>3.3310185185185186E-2</c:v>
                </c:pt>
                <c:pt idx="2399">
                  <c:v>3.3310185185185186E-2</c:v>
                </c:pt>
                <c:pt idx="2400">
                  <c:v>3.3333333333333333E-2</c:v>
                </c:pt>
                <c:pt idx="2401">
                  <c:v>3.3344907407407406E-2</c:v>
                </c:pt>
                <c:pt idx="2402">
                  <c:v>3.3368055555555554E-2</c:v>
                </c:pt>
                <c:pt idx="2403">
                  <c:v>3.3379629629629634E-2</c:v>
                </c:pt>
                <c:pt idx="2404">
                  <c:v>3.3379629629629634E-2</c:v>
                </c:pt>
                <c:pt idx="2405">
                  <c:v>3.3425925925925921E-2</c:v>
                </c:pt>
                <c:pt idx="2406">
                  <c:v>3.3437500000000002E-2</c:v>
                </c:pt>
                <c:pt idx="2407">
                  <c:v>3.3437500000000002E-2</c:v>
                </c:pt>
                <c:pt idx="2408">
                  <c:v>3.3449074074074069E-2</c:v>
                </c:pt>
                <c:pt idx="2409">
                  <c:v>3.3460648148148149E-2</c:v>
                </c:pt>
                <c:pt idx="2410">
                  <c:v>3.3460648148148149E-2</c:v>
                </c:pt>
                <c:pt idx="2411">
                  <c:v>3.3483796296296296E-2</c:v>
                </c:pt>
                <c:pt idx="2412">
                  <c:v>3.349537037037037E-2</c:v>
                </c:pt>
                <c:pt idx="2413">
                  <c:v>3.3518518518518517E-2</c:v>
                </c:pt>
                <c:pt idx="2414">
                  <c:v>3.3530092592592591E-2</c:v>
                </c:pt>
                <c:pt idx="2415">
                  <c:v>3.3541666666666664E-2</c:v>
                </c:pt>
                <c:pt idx="2416">
                  <c:v>3.3541666666666664E-2</c:v>
                </c:pt>
                <c:pt idx="2417">
                  <c:v>3.3553240740740745E-2</c:v>
                </c:pt>
                <c:pt idx="2418">
                  <c:v>3.3576388888888892E-2</c:v>
                </c:pt>
                <c:pt idx="2419">
                  <c:v>3.3587962962962965E-2</c:v>
                </c:pt>
                <c:pt idx="2420">
                  <c:v>3.3611111111111112E-2</c:v>
                </c:pt>
                <c:pt idx="2421">
                  <c:v>3.3622685185185179E-2</c:v>
                </c:pt>
                <c:pt idx="2422">
                  <c:v>3.3622685185185179E-2</c:v>
                </c:pt>
                <c:pt idx="2423">
                  <c:v>3.363425925925926E-2</c:v>
                </c:pt>
                <c:pt idx="2424">
                  <c:v>3.3645833333333333E-2</c:v>
                </c:pt>
                <c:pt idx="2425">
                  <c:v>3.3657407407407407E-2</c:v>
                </c:pt>
                <c:pt idx="2426">
                  <c:v>3.3657407407407407E-2</c:v>
                </c:pt>
                <c:pt idx="2427">
                  <c:v>3.3680555555555554E-2</c:v>
                </c:pt>
                <c:pt idx="2428">
                  <c:v>3.3703703703703701E-2</c:v>
                </c:pt>
                <c:pt idx="2429">
                  <c:v>3.3715277777777775E-2</c:v>
                </c:pt>
                <c:pt idx="2430">
                  <c:v>3.3726851851851855E-2</c:v>
                </c:pt>
                <c:pt idx="2431">
                  <c:v>3.3726851851851855E-2</c:v>
                </c:pt>
                <c:pt idx="2432">
                  <c:v>3.3726851851851855E-2</c:v>
                </c:pt>
                <c:pt idx="2433">
                  <c:v>3.3738425925925929E-2</c:v>
                </c:pt>
                <c:pt idx="2434">
                  <c:v>3.3750000000000002E-2</c:v>
                </c:pt>
                <c:pt idx="2435">
                  <c:v>3.3761574074074076E-2</c:v>
                </c:pt>
                <c:pt idx="2436">
                  <c:v>3.3773148148148149E-2</c:v>
                </c:pt>
                <c:pt idx="2437">
                  <c:v>3.3784722222222223E-2</c:v>
                </c:pt>
                <c:pt idx="2438">
                  <c:v>3.380787037037037E-2</c:v>
                </c:pt>
                <c:pt idx="2439">
                  <c:v>3.380787037037037E-2</c:v>
                </c:pt>
                <c:pt idx="2440">
                  <c:v>3.3819444444444451E-2</c:v>
                </c:pt>
                <c:pt idx="2441">
                  <c:v>3.3819444444444451E-2</c:v>
                </c:pt>
                <c:pt idx="2442">
                  <c:v>3.3842592592592598E-2</c:v>
                </c:pt>
                <c:pt idx="2443">
                  <c:v>3.3854166666666664E-2</c:v>
                </c:pt>
                <c:pt idx="2444">
                  <c:v>3.3865740740740738E-2</c:v>
                </c:pt>
                <c:pt idx="2445">
                  <c:v>3.3877314814814811E-2</c:v>
                </c:pt>
                <c:pt idx="2446">
                  <c:v>3.3888888888888885E-2</c:v>
                </c:pt>
                <c:pt idx="2447">
                  <c:v>3.3888888888888885E-2</c:v>
                </c:pt>
                <c:pt idx="2448">
                  <c:v>3.3900462962962966E-2</c:v>
                </c:pt>
                <c:pt idx="2449">
                  <c:v>3.3900462962962966E-2</c:v>
                </c:pt>
                <c:pt idx="2450">
                  <c:v>3.3912037037037039E-2</c:v>
                </c:pt>
                <c:pt idx="2451">
                  <c:v>3.394675925925926E-2</c:v>
                </c:pt>
                <c:pt idx="2452">
                  <c:v>3.394675925925926E-2</c:v>
                </c:pt>
                <c:pt idx="2453">
                  <c:v>3.3958333333333333E-2</c:v>
                </c:pt>
                <c:pt idx="2454">
                  <c:v>3.3958333333333333E-2</c:v>
                </c:pt>
                <c:pt idx="2455">
                  <c:v>3.3993055555555561E-2</c:v>
                </c:pt>
                <c:pt idx="2456">
                  <c:v>3.3993055555555561E-2</c:v>
                </c:pt>
                <c:pt idx="2457">
                  <c:v>3.4004629629629628E-2</c:v>
                </c:pt>
                <c:pt idx="2458">
                  <c:v>3.4016203703703708E-2</c:v>
                </c:pt>
                <c:pt idx="2459">
                  <c:v>3.4027777777777775E-2</c:v>
                </c:pt>
                <c:pt idx="2460">
                  <c:v>3.4027777777777775E-2</c:v>
                </c:pt>
                <c:pt idx="2461">
                  <c:v>3.4050925925925922E-2</c:v>
                </c:pt>
                <c:pt idx="2462">
                  <c:v>3.4050925925925922E-2</c:v>
                </c:pt>
                <c:pt idx="2463">
                  <c:v>3.4062500000000002E-2</c:v>
                </c:pt>
                <c:pt idx="2464">
                  <c:v>3.4062500000000002E-2</c:v>
                </c:pt>
                <c:pt idx="2465">
                  <c:v>3.4074074074074076E-2</c:v>
                </c:pt>
                <c:pt idx="2466">
                  <c:v>3.4097222222222223E-2</c:v>
                </c:pt>
                <c:pt idx="2467">
                  <c:v>3.4097222222222223E-2</c:v>
                </c:pt>
                <c:pt idx="2468">
                  <c:v>3.4108796296296297E-2</c:v>
                </c:pt>
                <c:pt idx="2469">
                  <c:v>3.412037037037037E-2</c:v>
                </c:pt>
                <c:pt idx="2470">
                  <c:v>3.412037037037037E-2</c:v>
                </c:pt>
                <c:pt idx="2471">
                  <c:v>3.4131944444444444E-2</c:v>
                </c:pt>
                <c:pt idx="2472">
                  <c:v>3.4131944444444444E-2</c:v>
                </c:pt>
                <c:pt idx="2473">
                  <c:v>3.4143518518518517E-2</c:v>
                </c:pt>
                <c:pt idx="2474">
                  <c:v>3.4143518518518517E-2</c:v>
                </c:pt>
                <c:pt idx="2475">
                  <c:v>3.4143518518518517E-2</c:v>
                </c:pt>
                <c:pt idx="2476">
                  <c:v>3.4143518518518517E-2</c:v>
                </c:pt>
                <c:pt idx="2477">
                  <c:v>3.4155092592592591E-2</c:v>
                </c:pt>
                <c:pt idx="2478">
                  <c:v>3.4155092592592591E-2</c:v>
                </c:pt>
                <c:pt idx="2479">
                  <c:v>3.4166666666666672E-2</c:v>
                </c:pt>
                <c:pt idx="2480">
                  <c:v>3.4166666666666672E-2</c:v>
                </c:pt>
                <c:pt idx="2481">
                  <c:v>3.4178240740740738E-2</c:v>
                </c:pt>
                <c:pt idx="2482">
                  <c:v>3.4178240740740738E-2</c:v>
                </c:pt>
                <c:pt idx="2483">
                  <c:v>3.4201388888888885E-2</c:v>
                </c:pt>
                <c:pt idx="2484">
                  <c:v>3.4212962962962966E-2</c:v>
                </c:pt>
                <c:pt idx="2485">
                  <c:v>3.4212962962962966E-2</c:v>
                </c:pt>
                <c:pt idx="2486">
                  <c:v>3.4224537037037032E-2</c:v>
                </c:pt>
                <c:pt idx="2487">
                  <c:v>3.4224537037037032E-2</c:v>
                </c:pt>
                <c:pt idx="2488">
                  <c:v>3.4236111111111113E-2</c:v>
                </c:pt>
                <c:pt idx="2489">
                  <c:v>3.4236111111111113E-2</c:v>
                </c:pt>
                <c:pt idx="2490">
                  <c:v>3.4247685185185187E-2</c:v>
                </c:pt>
                <c:pt idx="2491">
                  <c:v>3.4247685185185187E-2</c:v>
                </c:pt>
                <c:pt idx="2492">
                  <c:v>3.4247685185185187E-2</c:v>
                </c:pt>
                <c:pt idx="2493">
                  <c:v>3.4247685185185187E-2</c:v>
                </c:pt>
                <c:pt idx="2494">
                  <c:v>3.425925925925926E-2</c:v>
                </c:pt>
                <c:pt idx="2495">
                  <c:v>3.425925925925926E-2</c:v>
                </c:pt>
                <c:pt idx="2496">
                  <c:v>3.4270833333333334E-2</c:v>
                </c:pt>
                <c:pt idx="2497">
                  <c:v>3.4270833333333334E-2</c:v>
                </c:pt>
                <c:pt idx="2498">
                  <c:v>3.4270833333333334E-2</c:v>
                </c:pt>
                <c:pt idx="2499">
                  <c:v>3.4282407407407407E-2</c:v>
                </c:pt>
                <c:pt idx="2500">
                  <c:v>3.4293981481481481E-2</c:v>
                </c:pt>
                <c:pt idx="2501">
                  <c:v>3.4305555555555554E-2</c:v>
                </c:pt>
                <c:pt idx="2502">
                  <c:v>3.4317129629629628E-2</c:v>
                </c:pt>
                <c:pt idx="2503">
                  <c:v>3.4351851851851849E-2</c:v>
                </c:pt>
                <c:pt idx="2504">
                  <c:v>3.4363425925925929E-2</c:v>
                </c:pt>
                <c:pt idx="2505">
                  <c:v>3.4363425925925929E-2</c:v>
                </c:pt>
                <c:pt idx="2506">
                  <c:v>3.4363425925925929E-2</c:v>
                </c:pt>
                <c:pt idx="2507">
                  <c:v>3.4363425925925929E-2</c:v>
                </c:pt>
                <c:pt idx="2508">
                  <c:v>3.4374999999999996E-2</c:v>
                </c:pt>
                <c:pt idx="2509">
                  <c:v>3.4386574074074076E-2</c:v>
                </c:pt>
                <c:pt idx="2510">
                  <c:v>3.4398148148148143E-2</c:v>
                </c:pt>
                <c:pt idx="2511">
                  <c:v>3.4398148148148143E-2</c:v>
                </c:pt>
                <c:pt idx="2512">
                  <c:v>3.4398148148148143E-2</c:v>
                </c:pt>
                <c:pt idx="2513">
                  <c:v>3.4409722222222223E-2</c:v>
                </c:pt>
                <c:pt idx="2514">
                  <c:v>3.4409722222222223E-2</c:v>
                </c:pt>
                <c:pt idx="2515">
                  <c:v>3.4409722222222223E-2</c:v>
                </c:pt>
                <c:pt idx="2516">
                  <c:v>3.4421296296296297E-2</c:v>
                </c:pt>
                <c:pt idx="2517">
                  <c:v>3.4444444444444444E-2</c:v>
                </c:pt>
                <c:pt idx="2518">
                  <c:v>3.4456018518518518E-2</c:v>
                </c:pt>
                <c:pt idx="2519">
                  <c:v>3.4456018518518518E-2</c:v>
                </c:pt>
                <c:pt idx="2520">
                  <c:v>3.4456018518518518E-2</c:v>
                </c:pt>
                <c:pt idx="2521">
                  <c:v>3.4490740740740738E-2</c:v>
                </c:pt>
                <c:pt idx="2522">
                  <c:v>3.4502314814814812E-2</c:v>
                </c:pt>
                <c:pt idx="2523">
                  <c:v>3.4502314814814812E-2</c:v>
                </c:pt>
                <c:pt idx="2524">
                  <c:v>3.4513888888888893E-2</c:v>
                </c:pt>
                <c:pt idx="2525">
                  <c:v>3.4560185185185187E-2</c:v>
                </c:pt>
                <c:pt idx="2526">
                  <c:v>3.4583333333333334E-2</c:v>
                </c:pt>
                <c:pt idx="2527">
                  <c:v>3.4583333333333334E-2</c:v>
                </c:pt>
                <c:pt idx="2528">
                  <c:v>3.4594907407407408E-2</c:v>
                </c:pt>
                <c:pt idx="2529">
                  <c:v>3.4618055555555555E-2</c:v>
                </c:pt>
                <c:pt idx="2530">
                  <c:v>3.4629629629629628E-2</c:v>
                </c:pt>
                <c:pt idx="2531">
                  <c:v>3.4629629629629628E-2</c:v>
                </c:pt>
                <c:pt idx="2532">
                  <c:v>3.4629629629629628E-2</c:v>
                </c:pt>
                <c:pt idx="2533">
                  <c:v>3.4641203703703702E-2</c:v>
                </c:pt>
                <c:pt idx="2534">
                  <c:v>3.4641203703703702E-2</c:v>
                </c:pt>
                <c:pt idx="2535">
                  <c:v>3.4641203703703702E-2</c:v>
                </c:pt>
                <c:pt idx="2536">
                  <c:v>3.4641203703703702E-2</c:v>
                </c:pt>
                <c:pt idx="2537">
                  <c:v>3.4652777777777775E-2</c:v>
                </c:pt>
                <c:pt idx="2538">
                  <c:v>3.4652777777777775E-2</c:v>
                </c:pt>
                <c:pt idx="2539">
                  <c:v>3.4699074074074077E-2</c:v>
                </c:pt>
                <c:pt idx="2540">
                  <c:v>3.4699074074074077E-2</c:v>
                </c:pt>
                <c:pt idx="2541">
                  <c:v>3.471064814814815E-2</c:v>
                </c:pt>
                <c:pt idx="2542">
                  <c:v>3.4722222222222224E-2</c:v>
                </c:pt>
                <c:pt idx="2543">
                  <c:v>3.4745370370370371E-2</c:v>
                </c:pt>
                <c:pt idx="2544">
                  <c:v>3.4768518518518525E-2</c:v>
                </c:pt>
                <c:pt idx="2545">
                  <c:v>3.4768518518518525E-2</c:v>
                </c:pt>
                <c:pt idx="2546">
                  <c:v>3.4768518518518525E-2</c:v>
                </c:pt>
                <c:pt idx="2547">
                  <c:v>3.4768518518518525E-2</c:v>
                </c:pt>
                <c:pt idx="2548">
                  <c:v>3.4780092592592592E-2</c:v>
                </c:pt>
                <c:pt idx="2549">
                  <c:v>3.4780092592592592E-2</c:v>
                </c:pt>
                <c:pt idx="2550">
                  <c:v>3.4826388888888886E-2</c:v>
                </c:pt>
                <c:pt idx="2551">
                  <c:v>3.4837962962962959E-2</c:v>
                </c:pt>
                <c:pt idx="2552">
                  <c:v>3.4872685185185187E-2</c:v>
                </c:pt>
                <c:pt idx="2553">
                  <c:v>3.4872685185185187E-2</c:v>
                </c:pt>
                <c:pt idx="2554">
                  <c:v>3.4918981481481481E-2</c:v>
                </c:pt>
                <c:pt idx="2555">
                  <c:v>3.4918981481481481E-2</c:v>
                </c:pt>
                <c:pt idx="2556">
                  <c:v>3.4918981481481481E-2</c:v>
                </c:pt>
                <c:pt idx="2557">
                  <c:v>3.4930555555555555E-2</c:v>
                </c:pt>
                <c:pt idx="2558">
                  <c:v>3.4930555555555555E-2</c:v>
                </c:pt>
                <c:pt idx="2559">
                  <c:v>3.4942129629629635E-2</c:v>
                </c:pt>
                <c:pt idx="2560">
                  <c:v>3.4965277777777783E-2</c:v>
                </c:pt>
                <c:pt idx="2561">
                  <c:v>3.4976851851851849E-2</c:v>
                </c:pt>
                <c:pt idx="2562">
                  <c:v>3.498842592592593E-2</c:v>
                </c:pt>
                <c:pt idx="2563">
                  <c:v>3.4999999999999996E-2</c:v>
                </c:pt>
                <c:pt idx="2564">
                  <c:v>3.4999999999999996E-2</c:v>
                </c:pt>
                <c:pt idx="2565">
                  <c:v>3.4999999999999996E-2</c:v>
                </c:pt>
                <c:pt idx="2566">
                  <c:v>3.4999999999999996E-2</c:v>
                </c:pt>
                <c:pt idx="2567">
                  <c:v>3.5034722222222224E-2</c:v>
                </c:pt>
                <c:pt idx="2568">
                  <c:v>3.5034722222222224E-2</c:v>
                </c:pt>
                <c:pt idx="2569">
                  <c:v>3.5046296296296298E-2</c:v>
                </c:pt>
                <c:pt idx="2570">
                  <c:v>3.5046296296296298E-2</c:v>
                </c:pt>
                <c:pt idx="2571">
                  <c:v>3.5057870370370371E-2</c:v>
                </c:pt>
                <c:pt idx="2572">
                  <c:v>3.5069444444444445E-2</c:v>
                </c:pt>
                <c:pt idx="2573">
                  <c:v>3.5069444444444445E-2</c:v>
                </c:pt>
                <c:pt idx="2574">
                  <c:v>3.5081018518518518E-2</c:v>
                </c:pt>
                <c:pt idx="2575">
                  <c:v>3.5081018518518518E-2</c:v>
                </c:pt>
                <c:pt idx="2576">
                  <c:v>3.5092592592592592E-2</c:v>
                </c:pt>
                <c:pt idx="2577">
                  <c:v>3.5092592592592592E-2</c:v>
                </c:pt>
                <c:pt idx="2578">
                  <c:v>3.5104166666666665E-2</c:v>
                </c:pt>
                <c:pt idx="2579">
                  <c:v>3.5115740740740746E-2</c:v>
                </c:pt>
                <c:pt idx="2580">
                  <c:v>3.515046296296296E-2</c:v>
                </c:pt>
                <c:pt idx="2581">
                  <c:v>3.516203703703704E-2</c:v>
                </c:pt>
                <c:pt idx="2582">
                  <c:v>3.5196759259259254E-2</c:v>
                </c:pt>
                <c:pt idx="2583">
                  <c:v>3.5208333333333335E-2</c:v>
                </c:pt>
                <c:pt idx="2584">
                  <c:v>3.5254629629629629E-2</c:v>
                </c:pt>
                <c:pt idx="2585">
                  <c:v>3.5254629629629629E-2</c:v>
                </c:pt>
                <c:pt idx="2586">
                  <c:v>3.5254629629629629E-2</c:v>
                </c:pt>
                <c:pt idx="2587">
                  <c:v>3.5266203703703702E-2</c:v>
                </c:pt>
                <c:pt idx="2588">
                  <c:v>3.5266203703703702E-2</c:v>
                </c:pt>
                <c:pt idx="2589">
                  <c:v>3.5277777777777776E-2</c:v>
                </c:pt>
                <c:pt idx="2590">
                  <c:v>3.5300925925925923E-2</c:v>
                </c:pt>
                <c:pt idx="2591">
                  <c:v>3.5300925925925923E-2</c:v>
                </c:pt>
                <c:pt idx="2592">
                  <c:v>3.5300925925925923E-2</c:v>
                </c:pt>
                <c:pt idx="2593">
                  <c:v>3.5312500000000004E-2</c:v>
                </c:pt>
                <c:pt idx="2594">
                  <c:v>3.5347222222222217E-2</c:v>
                </c:pt>
                <c:pt idx="2595">
                  <c:v>3.5358796296296298E-2</c:v>
                </c:pt>
                <c:pt idx="2596">
                  <c:v>3.5381944444444445E-2</c:v>
                </c:pt>
                <c:pt idx="2597">
                  <c:v>3.5393518518518519E-2</c:v>
                </c:pt>
                <c:pt idx="2598">
                  <c:v>3.5405092592592592E-2</c:v>
                </c:pt>
                <c:pt idx="2599">
                  <c:v>3.5428240740740739E-2</c:v>
                </c:pt>
                <c:pt idx="2600">
                  <c:v>3.5462962962962967E-2</c:v>
                </c:pt>
                <c:pt idx="2601">
                  <c:v>3.5474537037037041E-2</c:v>
                </c:pt>
                <c:pt idx="2602">
                  <c:v>3.5497685185185188E-2</c:v>
                </c:pt>
                <c:pt idx="2603">
                  <c:v>3.5497685185185188E-2</c:v>
                </c:pt>
                <c:pt idx="2604">
                  <c:v>3.5509259259259261E-2</c:v>
                </c:pt>
                <c:pt idx="2605">
                  <c:v>3.5509259259259261E-2</c:v>
                </c:pt>
                <c:pt idx="2606">
                  <c:v>3.5509259259259261E-2</c:v>
                </c:pt>
                <c:pt idx="2607">
                  <c:v>3.5520833333333328E-2</c:v>
                </c:pt>
                <c:pt idx="2608">
                  <c:v>3.5532407407407408E-2</c:v>
                </c:pt>
                <c:pt idx="2609">
                  <c:v>3.5543981481481475E-2</c:v>
                </c:pt>
                <c:pt idx="2610">
                  <c:v>3.5555555555555556E-2</c:v>
                </c:pt>
                <c:pt idx="2611">
                  <c:v>3.5567129629629629E-2</c:v>
                </c:pt>
                <c:pt idx="2612">
                  <c:v>3.5567129629629629E-2</c:v>
                </c:pt>
                <c:pt idx="2613">
                  <c:v>3.5567129629629629E-2</c:v>
                </c:pt>
                <c:pt idx="2614">
                  <c:v>3.5567129629629629E-2</c:v>
                </c:pt>
                <c:pt idx="2615">
                  <c:v>3.5578703703703703E-2</c:v>
                </c:pt>
                <c:pt idx="2616">
                  <c:v>3.5590277777777776E-2</c:v>
                </c:pt>
                <c:pt idx="2617">
                  <c:v>3.560185185185185E-2</c:v>
                </c:pt>
                <c:pt idx="2618">
                  <c:v>3.560185185185185E-2</c:v>
                </c:pt>
                <c:pt idx="2619">
                  <c:v>3.5613425925925923E-2</c:v>
                </c:pt>
                <c:pt idx="2620">
                  <c:v>3.5659722222222225E-2</c:v>
                </c:pt>
                <c:pt idx="2621">
                  <c:v>3.5671296296296298E-2</c:v>
                </c:pt>
                <c:pt idx="2622">
                  <c:v>3.5694444444444445E-2</c:v>
                </c:pt>
                <c:pt idx="2623">
                  <c:v>3.5694444444444445E-2</c:v>
                </c:pt>
                <c:pt idx="2624">
                  <c:v>3.5717592592592592E-2</c:v>
                </c:pt>
                <c:pt idx="2625">
                  <c:v>3.5717592592592592E-2</c:v>
                </c:pt>
                <c:pt idx="2626">
                  <c:v>3.5729166666666666E-2</c:v>
                </c:pt>
                <c:pt idx="2627">
                  <c:v>3.5729166666666666E-2</c:v>
                </c:pt>
                <c:pt idx="2628">
                  <c:v>3.5740740740740747E-2</c:v>
                </c:pt>
                <c:pt idx="2629">
                  <c:v>3.5752314814814813E-2</c:v>
                </c:pt>
                <c:pt idx="2630">
                  <c:v>3.5763888888888887E-2</c:v>
                </c:pt>
                <c:pt idx="2631">
                  <c:v>3.5787037037037034E-2</c:v>
                </c:pt>
                <c:pt idx="2632">
                  <c:v>3.5798611111111107E-2</c:v>
                </c:pt>
                <c:pt idx="2633">
                  <c:v>3.5810185185185188E-2</c:v>
                </c:pt>
                <c:pt idx="2634">
                  <c:v>3.5879629629629629E-2</c:v>
                </c:pt>
                <c:pt idx="2635">
                  <c:v>3.5879629629629629E-2</c:v>
                </c:pt>
                <c:pt idx="2636">
                  <c:v>3.5891203703703703E-2</c:v>
                </c:pt>
                <c:pt idx="2637">
                  <c:v>3.5902777777777777E-2</c:v>
                </c:pt>
                <c:pt idx="2638">
                  <c:v>3.5902777777777777E-2</c:v>
                </c:pt>
                <c:pt idx="2639">
                  <c:v>3.5937500000000004E-2</c:v>
                </c:pt>
                <c:pt idx="2640">
                  <c:v>3.5937500000000004E-2</c:v>
                </c:pt>
                <c:pt idx="2641">
                  <c:v>3.5972222222222218E-2</c:v>
                </c:pt>
                <c:pt idx="2642">
                  <c:v>3.5972222222222218E-2</c:v>
                </c:pt>
                <c:pt idx="2643">
                  <c:v>3.5983796296296298E-2</c:v>
                </c:pt>
                <c:pt idx="2644">
                  <c:v>3.5983796296296298E-2</c:v>
                </c:pt>
                <c:pt idx="2645">
                  <c:v>3.5995370370370372E-2</c:v>
                </c:pt>
                <c:pt idx="2646">
                  <c:v>3.6006944444444446E-2</c:v>
                </c:pt>
                <c:pt idx="2647">
                  <c:v>3.6030092592592593E-2</c:v>
                </c:pt>
                <c:pt idx="2648">
                  <c:v>3.6041666666666666E-2</c:v>
                </c:pt>
                <c:pt idx="2649">
                  <c:v>3.6087962962962968E-2</c:v>
                </c:pt>
                <c:pt idx="2650">
                  <c:v>3.6087962962962968E-2</c:v>
                </c:pt>
                <c:pt idx="2651">
                  <c:v>3.6087962962962968E-2</c:v>
                </c:pt>
                <c:pt idx="2652">
                  <c:v>3.6111111111111115E-2</c:v>
                </c:pt>
                <c:pt idx="2653">
                  <c:v>3.6122685185185181E-2</c:v>
                </c:pt>
                <c:pt idx="2654">
                  <c:v>3.6122685185185181E-2</c:v>
                </c:pt>
                <c:pt idx="2655">
                  <c:v>3.6134259259259262E-2</c:v>
                </c:pt>
                <c:pt idx="2656">
                  <c:v>3.6134259259259262E-2</c:v>
                </c:pt>
                <c:pt idx="2657">
                  <c:v>3.6145833333333328E-2</c:v>
                </c:pt>
                <c:pt idx="2658">
                  <c:v>3.6157407407407409E-2</c:v>
                </c:pt>
                <c:pt idx="2659">
                  <c:v>3.6168981481481483E-2</c:v>
                </c:pt>
                <c:pt idx="2660">
                  <c:v>3.6180555555555556E-2</c:v>
                </c:pt>
                <c:pt idx="2661">
                  <c:v>3.6203703703703703E-2</c:v>
                </c:pt>
                <c:pt idx="2662">
                  <c:v>3.6203703703703703E-2</c:v>
                </c:pt>
                <c:pt idx="2663">
                  <c:v>3.6203703703703703E-2</c:v>
                </c:pt>
                <c:pt idx="2664">
                  <c:v>3.6215277777777777E-2</c:v>
                </c:pt>
                <c:pt idx="2665">
                  <c:v>3.6215277777777777E-2</c:v>
                </c:pt>
                <c:pt idx="2666">
                  <c:v>3.6238425925925924E-2</c:v>
                </c:pt>
                <c:pt idx="2667">
                  <c:v>3.6238425925925924E-2</c:v>
                </c:pt>
                <c:pt idx="2668">
                  <c:v>3.6238425925925924E-2</c:v>
                </c:pt>
                <c:pt idx="2669">
                  <c:v>3.6238425925925924E-2</c:v>
                </c:pt>
                <c:pt idx="2670">
                  <c:v>3.6261574074074078E-2</c:v>
                </c:pt>
                <c:pt idx="2671">
                  <c:v>3.6284722222222225E-2</c:v>
                </c:pt>
                <c:pt idx="2672">
                  <c:v>3.6284722222222225E-2</c:v>
                </c:pt>
                <c:pt idx="2673">
                  <c:v>3.6296296296296292E-2</c:v>
                </c:pt>
                <c:pt idx="2674">
                  <c:v>3.6307870370370372E-2</c:v>
                </c:pt>
                <c:pt idx="2675">
                  <c:v>3.6319444444444439E-2</c:v>
                </c:pt>
                <c:pt idx="2676">
                  <c:v>3.6331018518518519E-2</c:v>
                </c:pt>
                <c:pt idx="2677">
                  <c:v>3.6331018518518519E-2</c:v>
                </c:pt>
                <c:pt idx="2678">
                  <c:v>3.6342592592592593E-2</c:v>
                </c:pt>
                <c:pt idx="2679">
                  <c:v>3.6342592592592593E-2</c:v>
                </c:pt>
                <c:pt idx="2680">
                  <c:v>3.6342592592592593E-2</c:v>
                </c:pt>
                <c:pt idx="2681">
                  <c:v>3.6354166666666667E-2</c:v>
                </c:pt>
                <c:pt idx="2682">
                  <c:v>3.6354166666666667E-2</c:v>
                </c:pt>
                <c:pt idx="2683">
                  <c:v>3.636574074074074E-2</c:v>
                </c:pt>
                <c:pt idx="2684">
                  <c:v>3.6377314814814814E-2</c:v>
                </c:pt>
                <c:pt idx="2685">
                  <c:v>3.6423611111111115E-2</c:v>
                </c:pt>
                <c:pt idx="2686">
                  <c:v>3.6435185185185189E-2</c:v>
                </c:pt>
                <c:pt idx="2687">
                  <c:v>3.6458333333333336E-2</c:v>
                </c:pt>
                <c:pt idx="2688">
                  <c:v>3.6458333333333336E-2</c:v>
                </c:pt>
                <c:pt idx="2689">
                  <c:v>3.6458333333333336E-2</c:v>
                </c:pt>
                <c:pt idx="2690">
                  <c:v>3.6458333333333336E-2</c:v>
                </c:pt>
                <c:pt idx="2691">
                  <c:v>3.6458333333333336E-2</c:v>
                </c:pt>
                <c:pt idx="2692">
                  <c:v>3.6469907407407402E-2</c:v>
                </c:pt>
                <c:pt idx="2693">
                  <c:v>3.6481481481481483E-2</c:v>
                </c:pt>
                <c:pt idx="2694">
                  <c:v>3.6493055555555549E-2</c:v>
                </c:pt>
                <c:pt idx="2695">
                  <c:v>3.6493055555555549E-2</c:v>
                </c:pt>
                <c:pt idx="2696">
                  <c:v>3.6516203703703703E-2</c:v>
                </c:pt>
                <c:pt idx="2697">
                  <c:v>3.6527777777777777E-2</c:v>
                </c:pt>
                <c:pt idx="2698">
                  <c:v>3.6527777777777777E-2</c:v>
                </c:pt>
                <c:pt idx="2699">
                  <c:v>3.6539351851851851E-2</c:v>
                </c:pt>
                <c:pt idx="2700">
                  <c:v>3.6562499999999998E-2</c:v>
                </c:pt>
                <c:pt idx="2701">
                  <c:v>3.6574074074074071E-2</c:v>
                </c:pt>
                <c:pt idx="2702">
                  <c:v>3.6574074074074071E-2</c:v>
                </c:pt>
                <c:pt idx="2703">
                  <c:v>3.6585648148148145E-2</c:v>
                </c:pt>
                <c:pt idx="2704">
                  <c:v>3.6597222222222225E-2</c:v>
                </c:pt>
                <c:pt idx="2705">
                  <c:v>3.6597222222222225E-2</c:v>
                </c:pt>
                <c:pt idx="2706">
                  <c:v>3.6620370370370373E-2</c:v>
                </c:pt>
                <c:pt idx="2707">
                  <c:v>3.6620370370370373E-2</c:v>
                </c:pt>
                <c:pt idx="2708">
                  <c:v>3.6620370370370373E-2</c:v>
                </c:pt>
                <c:pt idx="2709">
                  <c:v>3.6620370370370373E-2</c:v>
                </c:pt>
                <c:pt idx="2710">
                  <c:v>3.664351851851852E-2</c:v>
                </c:pt>
                <c:pt idx="2711">
                  <c:v>3.6655092592592593E-2</c:v>
                </c:pt>
                <c:pt idx="2712">
                  <c:v>3.6655092592592593E-2</c:v>
                </c:pt>
                <c:pt idx="2713">
                  <c:v>3.6655092592592593E-2</c:v>
                </c:pt>
                <c:pt idx="2714">
                  <c:v>3.6655092592592593E-2</c:v>
                </c:pt>
                <c:pt idx="2715">
                  <c:v>3.6701388888888888E-2</c:v>
                </c:pt>
                <c:pt idx="2716">
                  <c:v>3.6701388888888888E-2</c:v>
                </c:pt>
                <c:pt idx="2717">
                  <c:v>3.6712962962962961E-2</c:v>
                </c:pt>
                <c:pt idx="2718">
                  <c:v>3.6712962962962961E-2</c:v>
                </c:pt>
                <c:pt idx="2719">
                  <c:v>3.6724537037037035E-2</c:v>
                </c:pt>
                <c:pt idx="2720">
                  <c:v>3.6747685185185182E-2</c:v>
                </c:pt>
                <c:pt idx="2721">
                  <c:v>3.6747685185185182E-2</c:v>
                </c:pt>
                <c:pt idx="2722">
                  <c:v>3.6782407407407409E-2</c:v>
                </c:pt>
                <c:pt idx="2723">
                  <c:v>3.6782407407407409E-2</c:v>
                </c:pt>
                <c:pt idx="2724">
                  <c:v>3.6793981481481483E-2</c:v>
                </c:pt>
                <c:pt idx="2725">
                  <c:v>3.6793981481481483E-2</c:v>
                </c:pt>
                <c:pt idx="2726">
                  <c:v>3.6793981481481483E-2</c:v>
                </c:pt>
                <c:pt idx="2727">
                  <c:v>3.681712962962963E-2</c:v>
                </c:pt>
                <c:pt idx="2728">
                  <c:v>3.6828703703703704E-2</c:v>
                </c:pt>
                <c:pt idx="2729">
                  <c:v>3.6828703703703704E-2</c:v>
                </c:pt>
                <c:pt idx="2730">
                  <c:v>3.6851851851851851E-2</c:v>
                </c:pt>
                <c:pt idx="2731">
                  <c:v>3.6851851851851851E-2</c:v>
                </c:pt>
                <c:pt idx="2732">
                  <c:v>3.6874999999999998E-2</c:v>
                </c:pt>
                <c:pt idx="2733">
                  <c:v>3.6874999999999998E-2</c:v>
                </c:pt>
                <c:pt idx="2734">
                  <c:v>3.6886574074074079E-2</c:v>
                </c:pt>
                <c:pt idx="2735">
                  <c:v>3.6898148148148145E-2</c:v>
                </c:pt>
                <c:pt idx="2736">
                  <c:v>3.6909722222222226E-2</c:v>
                </c:pt>
                <c:pt idx="2737">
                  <c:v>3.6909722222222226E-2</c:v>
                </c:pt>
                <c:pt idx="2738">
                  <c:v>3.6921296296296292E-2</c:v>
                </c:pt>
                <c:pt idx="2739">
                  <c:v>3.6932870370370366E-2</c:v>
                </c:pt>
                <c:pt idx="2740">
                  <c:v>3.695601851851852E-2</c:v>
                </c:pt>
                <c:pt idx="2741">
                  <c:v>3.695601851851852E-2</c:v>
                </c:pt>
                <c:pt idx="2742">
                  <c:v>3.6979166666666667E-2</c:v>
                </c:pt>
                <c:pt idx="2743">
                  <c:v>3.6979166666666667E-2</c:v>
                </c:pt>
                <c:pt idx="2744">
                  <c:v>3.7002314814814814E-2</c:v>
                </c:pt>
                <c:pt idx="2745">
                  <c:v>3.7002314814814814E-2</c:v>
                </c:pt>
                <c:pt idx="2746">
                  <c:v>3.7002314814814814E-2</c:v>
                </c:pt>
                <c:pt idx="2747">
                  <c:v>3.7025462962962961E-2</c:v>
                </c:pt>
                <c:pt idx="2748">
                  <c:v>3.7071759259259256E-2</c:v>
                </c:pt>
                <c:pt idx="2749">
                  <c:v>3.7071759259259256E-2</c:v>
                </c:pt>
                <c:pt idx="2750">
                  <c:v>3.7094907407407403E-2</c:v>
                </c:pt>
                <c:pt idx="2751">
                  <c:v>3.7106481481481483E-2</c:v>
                </c:pt>
                <c:pt idx="2752">
                  <c:v>3.7152777777777778E-2</c:v>
                </c:pt>
                <c:pt idx="2753">
                  <c:v>3.7152777777777778E-2</c:v>
                </c:pt>
                <c:pt idx="2754">
                  <c:v>3.7222222222222219E-2</c:v>
                </c:pt>
                <c:pt idx="2755">
                  <c:v>3.7245370370370366E-2</c:v>
                </c:pt>
                <c:pt idx="2756">
                  <c:v>3.7291666666666667E-2</c:v>
                </c:pt>
                <c:pt idx="2757">
                  <c:v>3.7314814814814815E-2</c:v>
                </c:pt>
                <c:pt idx="2758">
                  <c:v>3.7326388888888888E-2</c:v>
                </c:pt>
                <c:pt idx="2759">
                  <c:v>3.7326388888888888E-2</c:v>
                </c:pt>
                <c:pt idx="2760">
                  <c:v>3.7326388888888888E-2</c:v>
                </c:pt>
                <c:pt idx="2761">
                  <c:v>3.7337962962962962E-2</c:v>
                </c:pt>
                <c:pt idx="2762">
                  <c:v>3.7337962962962962E-2</c:v>
                </c:pt>
                <c:pt idx="2763">
                  <c:v>3.7361111111111109E-2</c:v>
                </c:pt>
                <c:pt idx="2764">
                  <c:v>3.7384259259259263E-2</c:v>
                </c:pt>
                <c:pt idx="2765">
                  <c:v>3.7384259259259263E-2</c:v>
                </c:pt>
                <c:pt idx="2766">
                  <c:v>3.7384259259259263E-2</c:v>
                </c:pt>
                <c:pt idx="2767">
                  <c:v>3.7384259259259263E-2</c:v>
                </c:pt>
                <c:pt idx="2768">
                  <c:v>3.7384259259259263E-2</c:v>
                </c:pt>
                <c:pt idx="2769">
                  <c:v>3.7384259259259263E-2</c:v>
                </c:pt>
                <c:pt idx="2770">
                  <c:v>3.740740740740741E-2</c:v>
                </c:pt>
                <c:pt idx="2771">
                  <c:v>3.7418981481481477E-2</c:v>
                </c:pt>
                <c:pt idx="2772">
                  <c:v>3.7418981481481477E-2</c:v>
                </c:pt>
                <c:pt idx="2773">
                  <c:v>3.7442129629629624E-2</c:v>
                </c:pt>
                <c:pt idx="2774">
                  <c:v>3.7476851851851851E-2</c:v>
                </c:pt>
                <c:pt idx="2775">
                  <c:v>3.7488425925925925E-2</c:v>
                </c:pt>
                <c:pt idx="2776">
                  <c:v>3.7488425925925925E-2</c:v>
                </c:pt>
                <c:pt idx="2777">
                  <c:v>3.7499999999999999E-2</c:v>
                </c:pt>
                <c:pt idx="2778">
                  <c:v>3.7499999999999999E-2</c:v>
                </c:pt>
                <c:pt idx="2779">
                  <c:v>3.7499999999999999E-2</c:v>
                </c:pt>
                <c:pt idx="2780">
                  <c:v>3.7511574074074072E-2</c:v>
                </c:pt>
                <c:pt idx="2781">
                  <c:v>3.7569444444444447E-2</c:v>
                </c:pt>
                <c:pt idx="2782">
                  <c:v>3.7627314814814815E-2</c:v>
                </c:pt>
                <c:pt idx="2783">
                  <c:v>3.7638888888888895E-2</c:v>
                </c:pt>
                <c:pt idx="2784">
                  <c:v>3.7638888888888895E-2</c:v>
                </c:pt>
                <c:pt idx="2785">
                  <c:v>3.7662037037037036E-2</c:v>
                </c:pt>
                <c:pt idx="2786">
                  <c:v>3.7662037037037036E-2</c:v>
                </c:pt>
                <c:pt idx="2787">
                  <c:v>3.7673611111111109E-2</c:v>
                </c:pt>
                <c:pt idx="2788">
                  <c:v>3.7673611111111109E-2</c:v>
                </c:pt>
                <c:pt idx="2789">
                  <c:v>3.7685185185185183E-2</c:v>
                </c:pt>
                <c:pt idx="2790">
                  <c:v>3.770833333333333E-2</c:v>
                </c:pt>
                <c:pt idx="2791">
                  <c:v>3.7766203703703705E-2</c:v>
                </c:pt>
                <c:pt idx="2792">
                  <c:v>3.7766203703703705E-2</c:v>
                </c:pt>
                <c:pt idx="2793">
                  <c:v>3.7789351851851852E-2</c:v>
                </c:pt>
                <c:pt idx="2794">
                  <c:v>3.7789351851851852E-2</c:v>
                </c:pt>
                <c:pt idx="2795">
                  <c:v>3.7800925925925925E-2</c:v>
                </c:pt>
                <c:pt idx="2796">
                  <c:v>3.78587962962963E-2</c:v>
                </c:pt>
                <c:pt idx="2797">
                  <c:v>3.7870370370370367E-2</c:v>
                </c:pt>
                <c:pt idx="2798">
                  <c:v>3.7870370370370367E-2</c:v>
                </c:pt>
                <c:pt idx="2799">
                  <c:v>3.7893518518518521E-2</c:v>
                </c:pt>
                <c:pt idx="2800">
                  <c:v>3.7928240740740742E-2</c:v>
                </c:pt>
                <c:pt idx="2801">
                  <c:v>3.7939814814814815E-2</c:v>
                </c:pt>
                <c:pt idx="2802">
                  <c:v>3.7939814814814815E-2</c:v>
                </c:pt>
                <c:pt idx="2803">
                  <c:v>3.7986111111111116E-2</c:v>
                </c:pt>
                <c:pt idx="2804">
                  <c:v>3.7997685185185183E-2</c:v>
                </c:pt>
                <c:pt idx="2805">
                  <c:v>3.7997685185185183E-2</c:v>
                </c:pt>
                <c:pt idx="2806">
                  <c:v>3.7997685185185183E-2</c:v>
                </c:pt>
                <c:pt idx="2807">
                  <c:v>3.8009259259259263E-2</c:v>
                </c:pt>
                <c:pt idx="2808">
                  <c:v>3.802083333333333E-2</c:v>
                </c:pt>
                <c:pt idx="2809">
                  <c:v>3.802083333333333E-2</c:v>
                </c:pt>
                <c:pt idx="2810">
                  <c:v>3.8043981481481477E-2</c:v>
                </c:pt>
                <c:pt idx="2811">
                  <c:v>3.8043981481481477E-2</c:v>
                </c:pt>
                <c:pt idx="2812">
                  <c:v>3.8043981481481477E-2</c:v>
                </c:pt>
                <c:pt idx="2813">
                  <c:v>3.8090277777777778E-2</c:v>
                </c:pt>
                <c:pt idx="2814">
                  <c:v>3.8113425925925926E-2</c:v>
                </c:pt>
                <c:pt idx="2815">
                  <c:v>3.8113425925925926E-2</c:v>
                </c:pt>
                <c:pt idx="2816">
                  <c:v>3.8124999999999999E-2</c:v>
                </c:pt>
                <c:pt idx="2817">
                  <c:v>3.8124999999999999E-2</c:v>
                </c:pt>
                <c:pt idx="2818">
                  <c:v>3.8124999999999999E-2</c:v>
                </c:pt>
                <c:pt idx="2819">
                  <c:v>3.8124999999999999E-2</c:v>
                </c:pt>
                <c:pt idx="2820">
                  <c:v>3.8148148148148146E-2</c:v>
                </c:pt>
                <c:pt idx="2821">
                  <c:v>3.8159722222222227E-2</c:v>
                </c:pt>
                <c:pt idx="2822">
                  <c:v>3.8159722222222227E-2</c:v>
                </c:pt>
                <c:pt idx="2823">
                  <c:v>3.8171296296296293E-2</c:v>
                </c:pt>
                <c:pt idx="2824">
                  <c:v>3.8194444444444441E-2</c:v>
                </c:pt>
                <c:pt idx="2825">
                  <c:v>3.8194444444444441E-2</c:v>
                </c:pt>
                <c:pt idx="2826">
                  <c:v>3.8206018518518521E-2</c:v>
                </c:pt>
                <c:pt idx="2827">
                  <c:v>3.8217592592592588E-2</c:v>
                </c:pt>
                <c:pt idx="2828">
                  <c:v>3.8240740740740742E-2</c:v>
                </c:pt>
                <c:pt idx="2829">
                  <c:v>3.8263888888888889E-2</c:v>
                </c:pt>
                <c:pt idx="2830">
                  <c:v>3.8275462962962963E-2</c:v>
                </c:pt>
                <c:pt idx="2831">
                  <c:v>3.8275462962962963E-2</c:v>
                </c:pt>
                <c:pt idx="2832">
                  <c:v>3.8275462962962963E-2</c:v>
                </c:pt>
                <c:pt idx="2833">
                  <c:v>3.8287037037037036E-2</c:v>
                </c:pt>
                <c:pt idx="2834">
                  <c:v>3.8287037037037036E-2</c:v>
                </c:pt>
                <c:pt idx="2835">
                  <c:v>3.829861111111111E-2</c:v>
                </c:pt>
                <c:pt idx="2836">
                  <c:v>3.8344907407407411E-2</c:v>
                </c:pt>
                <c:pt idx="2837">
                  <c:v>3.8356481481481484E-2</c:v>
                </c:pt>
                <c:pt idx="2838">
                  <c:v>3.8368055555555551E-2</c:v>
                </c:pt>
                <c:pt idx="2839">
                  <c:v>3.8379629629629632E-2</c:v>
                </c:pt>
                <c:pt idx="2840">
                  <c:v>3.8402777777777779E-2</c:v>
                </c:pt>
                <c:pt idx="2841">
                  <c:v>3.8402777777777779E-2</c:v>
                </c:pt>
                <c:pt idx="2842">
                  <c:v>3.8402777777777779E-2</c:v>
                </c:pt>
                <c:pt idx="2843">
                  <c:v>3.8414351851851852E-2</c:v>
                </c:pt>
                <c:pt idx="2844">
                  <c:v>3.8414351851851852E-2</c:v>
                </c:pt>
                <c:pt idx="2845">
                  <c:v>3.8460648148148147E-2</c:v>
                </c:pt>
                <c:pt idx="2846">
                  <c:v>3.847222222222222E-2</c:v>
                </c:pt>
                <c:pt idx="2847">
                  <c:v>3.8483796296296294E-2</c:v>
                </c:pt>
                <c:pt idx="2848">
                  <c:v>3.8483796296296294E-2</c:v>
                </c:pt>
                <c:pt idx="2849">
                  <c:v>3.8495370370370367E-2</c:v>
                </c:pt>
                <c:pt idx="2850">
                  <c:v>3.8495370370370367E-2</c:v>
                </c:pt>
                <c:pt idx="2851">
                  <c:v>3.8506944444444448E-2</c:v>
                </c:pt>
                <c:pt idx="2852">
                  <c:v>3.8530092592592595E-2</c:v>
                </c:pt>
                <c:pt idx="2853">
                  <c:v>3.8530092592592595E-2</c:v>
                </c:pt>
                <c:pt idx="2854">
                  <c:v>3.8541666666666669E-2</c:v>
                </c:pt>
                <c:pt idx="2855">
                  <c:v>3.8553240740740742E-2</c:v>
                </c:pt>
                <c:pt idx="2856">
                  <c:v>3.8564814814814816E-2</c:v>
                </c:pt>
                <c:pt idx="2857">
                  <c:v>3.8576388888888889E-2</c:v>
                </c:pt>
                <c:pt idx="2858">
                  <c:v>3.858796296296297E-2</c:v>
                </c:pt>
                <c:pt idx="2859">
                  <c:v>3.8599537037037036E-2</c:v>
                </c:pt>
                <c:pt idx="2860">
                  <c:v>3.8599537037037036E-2</c:v>
                </c:pt>
                <c:pt idx="2861">
                  <c:v>3.861111111111111E-2</c:v>
                </c:pt>
                <c:pt idx="2862">
                  <c:v>3.8645833333333331E-2</c:v>
                </c:pt>
                <c:pt idx="2863">
                  <c:v>3.8645833333333331E-2</c:v>
                </c:pt>
                <c:pt idx="2864">
                  <c:v>3.8645833333333331E-2</c:v>
                </c:pt>
                <c:pt idx="2865">
                  <c:v>3.8645833333333331E-2</c:v>
                </c:pt>
                <c:pt idx="2866">
                  <c:v>3.8692129629629632E-2</c:v>
                </c:pt>
                <c:pt idx="2867">
                  <c:v>3.8692129629629632E-2</c:v>
                </c:pt>
                <c:pt idx="2868">
                  <c:v>3.8692129629629632E-2</c:v>
                </c:pt>
                <c:pt idx="2869">
                  <c:v>3.8703703703703705E-2</c:v>
                </c:pt>
                <c:pt idx="2870">
                  <c:v>3.8703703703703705E-2</c:v>
                </c:pt>
                <c:pt idx="2871">
                  <c:v>3.8726851851851853E-2</c:v>
                </c:pt>
                <c:pt idx="2872">
                  <c:v>3.8726851851851853E-2</c:v>
                </c:pt>
                <c:pt idx="2873">
                  <c:v>3.8726851851851853E-2</c:v>
                </c:pt>
                <c:pt idx="2874">
                  <c:v>3.876157407407408E-2</c:v>
                </c:pt>
                <c:pt idx="2875">
                  <c:v>3.8773148148148147E-2</c:v>
                </c:pt>
                <c:pt idx="2876">
                  <c:v>3.8796296296296294E-2</c:v>
                </c:pt>
                <c:pt idx="2877">
                  <c:v>3.8796296296296294E-2</c:v>
                </c:pt>
                <c:pt idx="2878">
                  <c:v>3.8819444444444441E-2</c:v>
                </c:pt>
                <c:pt idx="2879">
                  <c:v>3.8854166666666669E-2</c:v>
                </c:pt>
                <c:pt idx="2880">
                  <c:v>3.888888888888889E-2</c:v>
                </c:pt>
                <c:pt idx="2881">
                  <c:v>3.8912037037037037E-2</c:v>
                </c:pt>
                <c:pt idx="2882">
                  <c:v>3.8912037037037037E-2</c:v>
                </c:pt>
                <c:pt idx="2883">
                  <c:v>3.892361111111111E-2</c:v>
                </c:pt>
                <c:pt idx="2884">
                  <c:v>3.892361111111111E-2</c:v>
                </c:pt>
                <c:pt idx="2885">
                  <c:v>3.8935185185185191E-2</c:v>
                </c:pt>
                <c:pt idx="2886">
                  <c:v>3.8946759259259257E-2</c:v>
                </c:pt>
                <c:pt idx="2887">
                  <c:v>3.8946759259259257E-2</c:v>
                </c:pt>
                <c:pt idx="2888">
                  <c:v>3.8958333333333338E-2</c:v>
                </c:pt>
                <c:pt idx="2889">
                  <c:v>3.8958333333333338E-2</c:v>
                </c:pt>
                <c:pt idx="2890">
                  <c:v>3.8969907407407404E-2</c:v>
                </c:pt>
                <c:pt idx="2891">
                  <c:v>3.8969907407407404E-2</c:v>
                </c:pt>
                <c:pt idx="2892">
                  <c:v>3.8981481481481485E-2</c:v>
                </c:pt>
                <c:pt idx="2893">
                  <c:v>3.9004629629629632E-2</c:v>
                </c:pt>
                <c:pt idx="2894">
                  <c:v>3.9016203703703699E-2</c:v>
                </c:pt>
                <c:pt idx="2895">
                  <c:v>3.9039351851851853E-2</c:v>
                </c:pt>
                <c:pt idx="2896">
                  <c:v>3.9050925925925926E-2</c:v>
                </c:pt>
                <c:pt idx="2897">
                  <c:v>3.90625E-2</c:v>
                </c:pt>
                <c:pt idx="2898">
                  <c:v>3.9074074074074074E-2</c:v>
                </c:pt>
                <c:pt idx="2899">
                  <c:v>3.9074074074074074E-2</c:v>
                </c:pt>
                <c:pt idx="2900">
                  <c:v>3.9085648148148147E-2</c:v>
                </c:pt>
                <c:pt idx="2901">
                  <c:v>3.9097222222222221E-2</c:v>
                </c:pt>
                <c:pt idx="2902">
                  <c:v>3.9097222222222221E-2</c:v>
                </c:pt>
                <c:pt idx="2903">
                  <c:v>3.9108796296296301E-2</c:v>
                </c:pt>
                <c:pt idx="2904">
                  <c:v>3.9108796296296301E-2</c:v>
                </c:pt>
                <c:pt idx="2905">
                  <c:v>3.9120370370370368E-2</c:v>
                </c:pt>
                <c:pt idx="2906">
                  <c:v>3.9155092592592596E-2</c:v>
                </c:pt>
                <c:pt idx="2907">
                  <c:v>3.9166666666666662E-2</c:v>
                </c:pt>
                <c:pt idx="2908">
                  <c:v>3.920138888888889E-2</c:v>
                </c:pt>
                <c:pt idx="2909">
                  <c:v>3.920138888888889E-2</c:v>
                </c:pt>
                <c:pt idx="2910">
                  <c:v>3.9224537037037037E-2</c:v>
                </c:pt>
                <c:pt idx="2911">
                  <c:v>3.9259259259259258E-2</c:v>
                </c:pt>
                <c:pt idx="2912">
                  <c:v>3.9293981481481485E-2</c:v>
                </c:pt>
                <c:pt idx="2913">
                  <c:v>3.9317129629629625E-2</c:v>
                </c:pt>
                <c:pt idx="2914">
                  <c:v>3.936342592592592E-2</c:v>
                </c:pt>
                <c:pt idx="2915">
                  <c:v>3.936342592592592E-2</c:v>
                </c:pt>
                <c:pt idx="2916">
                  <c:v>3.9386574074074074E-2</c:v>
                </c:pt>
                <c:pt idx="2917">
                  <c:v>3.9421296296296295E-2</c:v>
                </c:pt>
                <c:pt idx="2918">
                  <c:v>3.9456018518518522E-2</c:v>
                </c:pt>
                <c:pt idx="2919">
                  <c:v>3.9456018518518522E-2</c:v>
                </c:pt>
                <c:pt idx="2920">
                  <c:v>3.9456018518518522E-2</c:v>
                </c:pt>
                <c:pt idx="2921">
                  <c:v>3.9467592592592596E-2</c:v>
                </c:pt>
                <c:pt idx="2922">
                  <c:v>3.9479166666666669E-2</c:v>
                </c:pt>
                <c:pt idx="2923">
                  <c:v>3.951388888888889E-2</c:v>
                </c:pt>
                <c:pt idx="2924">
                  <c:v>3.953703703703703E-2</c:v>
                </c:pt>
                <c:pt idx="2925">
                  <c:v>3.9548611111111111E-2</c:v>
                </c:pt>
                <c:pt idx="2926">
                  <c:v>3.9560185185185184E-2</c:v>
                </c:pt>
                <c:pt idx="2927">
                  <c:v>3.9629629629629633E-2</c:v>
                </c:pt>
                <c:pt idx="2928">
                  <c:v>3.9641203703703706E-2</c:v>
                </c:pt>
                <c:pt idx="2929">
                  <c:v>3.9641203703703706E-2</c:v>
                </c:pt>
                <c:pt idx="2930">
                  <c:v>3.9699074074074074E-2</c:v>
                </c:pt>
                <c:pt idx="2931">
                  <c:v>3.9710648148148148E-2</c:v>
                </c:pt>
                <c:pt idx="2932">
                  <c:v>3.9722222222222221E-2</c:v>
                </c:pt>
                <c:pt idx="2933">
                  <c:v>3.9722222222222221E-2</c:v>
                </c:pt>
                <c:pt idx="2934">
                  <c:v>3.9733796296296302E-2</c:v>
                </c:pt>
                <c:pt idx="2935">
                  <c:v>3.9756944444444449E-2</c:v>
                </c:pt>
                <c:pt idx="2936">
                  <c:v>3.9780092592592589E-2</c:v>
                </c:pt>
                <c:pt idx="2937">
                  <c:v>3.9780092592592589E-2</c:v>
                </c:pt>
                <c:pt idx="2938">
                  <c:v>3.9780092592592589E-2</c:v>
                </c:pt>
                <c:pt idx="2939">
                  <c:v>3.9791666666666663E-2</c:v>
                </c:pt>
                <c:pt idx="2940">
                  <c:v>3.9791666666666663E-2</c:v>
                </c:pt>
                <c:pt idx="2941">
                  <c:v>3.9791666666666663E-2</c:v>
                </c:pt>
                <c:pt idx="2942">
                  <c:v>3.9814814814814817E-2</c:v>
                </c:pt>
                <c:pt idx="2943">
                  <c:v>3.9837962962962964E-2</c:v>
                </c:pt>
                <c:pt idx="2944">
                  <c:v>3.9837962962962964E-2</c:v>
                </c:pt>
                <c:pt idx="2945">
                  <c:v>3.9872685185185185E-2</c:v>
                </c:pt>
                <c:pt idx="2946">
                  <c:v>3.9884259259259258E-2</c:v>
                </c:pt>
                <c:pt idx="2947">
                  <c:v>3.9884259259259258E-2</c:v>
                </c:pt>
                <c:pt idx="2948">
                  <c:v>3.9907407407407412E-2</c:v>
                </c:pt>
                <c:pt idx="2949">
                  <c:v>3.9942129629629626E-2</c:v>
                </c:pt>
                <c:pt idx="2950">
                  <c:v>3.9942129629629626E-2</c:v>
                </c:pt>
                <c:pt idx="2951">
                  <c:v>3.9965277777777773E-2</c:v>
                </c:pt>
                <c:pt idx="2952">
                  <c:v>0.04</c:v>
                </c:pt>
                <c:pt idx="2953">
                  <c:v>0.04</c:v>
                </c:pt>
                <c:pt idx="2954">
                  <c:v>0.04</c:v>
                </c:pt>
                <c:pt idx="2955">
                  <c:v>0.04</c:v>
                </c:pt>
                <c:pt idx="2956">
                  <c:v>4.0023148148148148E-2</c:v>
                </c:pt>
                <c:pt idx="2957">
                  <c:v>4.0023148148148148E-2</c:v>
                </c:pt>
                <c:pt idx="2958">
                  <c:v>4.0023148148148148E-2</c:v>
                </c:pt>
                <c:pt idx="2959">
                  <c:v>4.0034722222222222E-2</c:v>
                </c:pt>
                <c:pt idx="2960">
                  <c:v>4.0046296296296295E-2</c:v>
                </c:pt>
                <c:pt idx="2961">
                  <c:v>4.0046296296296295E-2</c:v>
                </c:pt>
                <c:pt idx="2962">
                  <c:v>4.0057870370370369E-2</c:v>
                </c:pt>
                <c:pt idx="2963">
                  <c:v>4.0092592592592589E-2</c:v>
                </c:pt>
                <c:pt idx="2964">
                  <c:v>4.010416666666667E-2</c:v>
                </c:pt>
                <c:pt idx="2965">
                  <c:v>4.010416666666667E-2</c:v>
                </c:pt>
                <c:pt idx="2966">
                  <c:v>4.0127314814814817E-2</c:v>
                </c:pt>
                <c:pt idx="2967">
                  <c:v>4.0127314814814817E-2</c:v>
                </c:pt>
                <c:pt idx="2968">
                  <c:v>4.0127314814814817E-2</c:v>
                </c:pt>
                <c:pt idx="2969">
                  <c:v>4.0138888888888884E-2</c:v>
                </c:pt>
                <c:pt idx="2970">
                  <c:v>4.0150462962962964E-2</c:v>
                </c:pt>
                <c:pt idx="2971">
                  <c:v>4.0150462962962964E-2</c:v>
                </c:pt>
                <c:pt idx="2972">
                  <c:v>4.0150462962962964E-2</c:v>
                </c:pt>
                <c:pt idx="2973">
                  <c:v>4.0173611111111111E-2</c:v>
                </c:pt>
                <c:pt idx="2974">
                  <c:v>4.0231481481481479E-2</c:v>
                </c:pt>
                <c:pt idx="2975">
                  <c:v>4.027777777777778E-2</c:v>
                </c:pt>
                <c:pt idx="2976">
                  <c:v>4.0300925925925928E-2</c:v>
                </c:pt>
                <c:pt idx="2977">
                  <c:v>4.0312499999999994E-2</c:v>
                </c:pt>
                <c:pt idx="2978">
                  <c:v>4.0312499999999994E-2</c:v>
                </c:pt>
                <c:pt idx="2979">
                  <c:v>4.0324074074074075E-2</c:v>
                </c:pt>
                <c:pt idx="2980">
                  <c:v>4.0358796296296295E-2</c:v>
                </c:pt>
                <c:pt idx="2981">
                  <c:v>4.0370370370370369E-2</c:v>
                </c:pt>
                <c:pt idx="2982">
                  <c:v>4.0370370370370369E-2</c:v>
                </c:pt>
                <c:pt idx="2983">
                  <c:v>4.0381944444444443E-2</c:v>
                </c:pt>
                <c:pt idx="2984">
                  <c:v>4.0393518518518516E-2</c:v>
                </c:pt>
                <c:pt idx="2985">
                  <c:v>4.040509259259259E-2</c:v>
                </c:pt>
                <c:pt idx="2986">
                  <c:v>4.0451388888888891E-2</c:v>
                </c:pt>
                <c:pt idx="2987">
                  <c:v>4.0486111111111105E-2</c:v>
                </c:pt>
                <c:pt idx="2988">
                  <c:v>4.0486111111111105E-2</c:v>
                </c:pt>
                <c:pt idx="2989">
                  <c:v>4.0497685185185185E-2</c:v>
                </c:pt>
                <c:pt idx="2990">
                  <c:v>4.0497685185185185E-2</c:v>
                </c:pt>
                <c:pt idx="2991">
                  <c:v>4.0532407407407406E-2</c:v>
                </c:pt>
                <c:pt idx="2992">
                  <c:v>4.0532407407407406E-2</c:v>
                </c:pt>
                <c:pt idx="2993">
                  <c:v>4.0555555555555553E-2</c:v>
                </c:pt>
                <c:pt idx="2994">
                  <c:v>4.0567129629629627E-2</c:v>
                </c:pt>
                <c:pt idx="2995">
                  <c:v>4.05787037037037E-2</c:v>
                </c:pt>
                <c:pt idx="2996">
                  <c:v>4.0590277777777781E-2</c:v>
                </c:pt>
                <c:pt idx="2997">
                  <c:v>4.0601851851851854E-2</c:v>
                </c:pt>
                <c:pt idx="2998">
                  <c:v>4.0601851851851854E-2</c:v>
                </c:pt>
                <c:pt idx="2999">
                  <c:v>4.0601851851851854E-2</c:v>
                </c:pt>
                <c:pt idx="3000">
                  <c:v>4.0601851851851854E-2</c:v>
                </c:pt>
                <c:pt idx="3001">
                  <c:v>4.0601851851851854E-2</c:v>
                </c:pt>
                <c:pt idx="3002">
                  <c:v>4.0613425925925928E-2</c:v>
                </c:pt>
                <c:pt idx="3003">
                  <c:v>4.0682870370370376E-2</c:v>
                </c:pt>
                <c:pt idx="3004">
                  <c:v>4.0694444444444443E-2</c:v>
                </c:pt>
                <c:pt idx="3005">
                  <c:v>4.071759259259259E-2</c:v>
                </c:pt>
                <c:pt idx="3006">
                  <c:v>4.0729166666666664E-2</c:v>
                </c:pt>
                <c:pt idx="3007">
                  <c:v>4.0740740740740737E-2</c:v>
                </c:pt>
                <c:pt idx="3008">
                  <c:v>4.0740740740740737E-2</c:v>
                </c:pt>
                <c:pt idx="3009">
                  <c:v>4.0763888888888891E-2</c:v>
                </c:pt>
                <c:pt idx="3010">
                  <c:v>4.0833333333333333E-2</c:v>
                </c:pt>
                <c:pt idx="3011">
                  <c:v>4.0844907407407406E-2</c:v>
                </c:pt>
                <c:pt idx="3012">
                  <c:v>4.0879629629629634E-2</c:v>
                </c:pt>
                <c:pt idx="3013">
                  <c:v>4.08912037037037E-2</c:v>
                </c:pt>
                <c:pt idx="3014">
                  <c:v>4.0937500000000002E-2</c:v>
                </c:pt>
                <c:pt idx="3015">
                  <c:v>4.0937500000000002E-2</c:v>
                </c:pt>
                <c:pt idx="3016">
                  <c:v>4.0949074074074075E-2</c:v>
                </c:pt>
                <c:pt idx="3017">
                  <c:v>4.0960648148148149E-2</c:v>
                </c:pt>
                <c:pt idx="3018">
                  <c:v>4.0972222222222222E-2</c:v>
                </c:pt>
                <c:pt idx="3019">
                  <c:v>4.0972222222222222E-2</c:v>
                </c:pt>
                <c:pt idx="3020">
                  <c:v>4.0983796296296296E-2</c:v>
                </c:pt>
                <c:pt idx="3021">
                  <c:v>4.099537037037037E-2</c:v>
                </c:pt>
                <c:pt idx="3022">
                  <c:v>4.1041666666666664E-2</c:v>
                </c:pt>
                <c:pt idx="3023">
                  <c:v>4.1041666666666664E-2</c:v>
                </c:pt>
                <c:pt idx="3024">
                  <c:v>4.1111111111111112E-2</c:v>
                </c:pt>
                <c:pt idx="3025">
                  <c:v>4.1134259259259259E-2</c:v>
                </c:pt>
                <c:pt idx="3026">
                  <c:v>4.1134259259259259E-2</c:v>
                </c:pt>
                <c:pt idx="3027">
                  <c:v>4.1134259259259259E-2</c:v>
                </c:pt>
                <c:pt idx="3028">
                  <c:v>4.1134259259259259E-2</c:v>
                </c:pt>
                <c:pt idx="3029">
                  <c:v>4.1134259259259259E-2</c:v>
                </c:pt>
                <c:pt idx="3030">
                  <c:v>4.1134259259259259E-2</c:v>
                </c:pt>
                <c:pt idx="3031">
                  <c:v>4.1145833333333333E-2</c:v>
                </c:pt>
                <c:pt idx="3032">
                  <c:v>4.1192129629629634E-2</c:v>
                </c:pt>
                <c:pt idx="3033">
                  <c:v>4.1192129629629634E-2</c:v>
                </c:pt>
                <c:pt idx="3034">
                  <c:v>4.1192129629629634E-2</c:v>
                </c:pt>
                <c:pt idx="3035">
                  <c:v>4.1215277777777774E-2</c:v>
                </c:pt>
                <c:pt idx="3036">
                  <c:v>4.1226851851851855E-2</c:v>
                </c:pt>
                <c:pt idx="3037">
                  <c:v>4.1238425925925921E-2</c:v>
                </c:pt>
                <c:pt idx="3038">
                  <c:v>4.1273148148148149E-2</c:v>
                </c:pt>
                <c:pt idx="3039">
                  <c:v>4.130787037037037E-2</c:v>
                </c:pt>
                <c:pt idx="3040">
                  <c:v>4.1319444444444443E-2</c:v>
                </c:pt>
                <c:pt idx="3041">
                  <c:v>4.1342592592592591E-2</c:v>
                </c:pt>
                <c:pt idx="3042">
                  <c:v>4.1342592592592591E-2</c:v>
                </c:pt>
                <c:pt idx="3043">
                  <c:v>4.1354166666666664E-2</c:v>
                </c:pt>
                <c:pt idx="3044">
                  <c:v>4.1365740740740745E-2</c:v>
                </c:pt>
                <c:pt idx="3045">
                  <c:v>4.1377314814814818E-2</c:v>
                </c:pt>
                <c:pt idx="3046">
                  <c:v>4.1377314814814818E-2</c:v>
                </c:pt>
                <c:pt idx="3047">
                  <c:v>4.1377314814814818E-2</c:v>
                </c:pt>
                <c:pt idx="3048">
                  <c:v>4.1388888888888892E-2</c:v>
                </c:pt>
                <c:pt idx="3049">
                  <c:v>4.1400462962962965E-2</c:v>
                </c:pt>
                <c:pt idx="3050">
                  <c:v>4.1435185185185179E-2</c:v>
                </c:pt>
                <c:pt idx="3051">
                  <c:v>4.1458333333333333E-2</c:v>
                </c:pt>
                <c:pt idx="3052">
                  <c:v>4.1539351851851855E-2</c:v>
                </c:pt>
                <c:pt idx="3053">
                  <c:v>4.1550925925925929E-2</c:v>
                </c:pt>
                <c:pt idx="3054">
                  <c:v>4.1574074074074076E-2</c:v>
                </c:pt>
                <c:pt idx="3055">
                  <c:v>4.1608796296296297E-2</c:v>
                </c:pt>
                <c:pt idx="3056">
                  <c:v>4.162037037037037E-2</c:v>
                </c:pt>
                <c:pt idx="3057">
                  <c:v>4.1666666666666664E-2</c:v>
                </c:pt>
                <c:pt idx="3058">
                  <c:v>4.1701388888888885E-2</c:v>
                </c:pt>
                <c:pt idx="3059">
                  <c:v>4.1701388888888885E-2</c:v>
                </c:pt>
                <c:pt idx="3060">
                  <c:v>4.1712962962962959E-2</c:v>
                </c:pt>
                <c:pt idx="3061">
                  <c:v>4.1747685185185186E-2</c:v>
                </c:pt>
                <c:pt idx="3062">
                  <c:v>4.1747685185185186E-2</c:v>
                </c:pt>
                <c:pt idx="3063">
                  <c:v>4.1759259259259253E-2</c:v>
                </c:pt>
                <c:pt idx="3064">
                  <c:v>4.1770833333333333E-2</c:v>
                </c:pt>
                <c:pt idx="3065">
                  <c:v>4.1770833333333333E-2</c:v>
                </c:pt>
                <c:pt idx="3066">
                  <c:v>4.1770833333333333E-2</c:v>
                </c:pt>
                <c:pt idx="3067">
                  <c:v>4.1805555555555561E-2</c:v>
                </c:pt>
                <c:pt idx="3068">
                  <c:v>4.1828703703703701E-2</c:v>
                </c:pt>
                <c:pt idx="3069">
                  <c:v>4.1874999999999996E-2</c:v>
                </c:pt>
                <c:pt idx="3070">
                  <c:v>4.1921296296296297E-2</c:v>
                </c:pt>
                <c:pt idx="3071">
                  <c:v>4.1944444444444444E-2</c:v>
                </c:pt>
                <c:pt idx="3072">
                  <c:v>4.1956018518518517E-2</c:v>
                </c:pt>
                <c:pt idx="3073">
                  <c:v>4.1979166666666672E-2</c:v>
                </c:pt>
                <c:pt idx="3074">
                  <c:v>4.1990740740740745E-2</c:v>
                </c:pt>
                <c:pt idx="3075">
                  <c:v>4.2048611111111113E-2</c:v>
                </c:pt>
                <c:pt idx="3076">
                  <c:v>4.2048611111111113E-2</c:v>
                </c:pt>
                <c:pt idx="3077">
                  <c:v>4.207175925925926E-2</c:v>
                </c:pt>
                <c:pt idx="3078">
                  <c:v>4.207175925925926E-2</c:v>
                </c:pt>
                <c:pt idx="3079">
                  <c:v>4.2129629629629628E-2</c:v>
                </c:pt>
                <c:pt idx="3080">
                  <c:v>4.2141203703703702E-2</c:v>
                </c:pt>
                <c:pt idx="3081">
                  <c:v>4.2152777777777782E-2</c:v>
                </c:pt>
                <c:pt idx="3082">
                  <c:v>4.2152777777777782E-2</c:v>
                </c:pt>
                <c:pt idx="3083">
                  <c:v>4.2164351851851856E-2</c:v>
                </c:pt>
                <c:pt idx="3084">
                  <c:v>4.2175925925925922E-2</c:v>
                </c:pt>
                <c:pt idx="3085">
                  <c:v>4.2187499999999996E-2</c:v>
                </c:pt>
                <c:pt idx="3086">
                  <c:v>4.2199074074074076E-2</c:v>
                </c:pt>
                <c:pt idx="3087">
                  <c:v>4.2222222222222223E-2</c:v>
                </c:pt>
                <c:pt idx="3088">
                  <c:v>4.2303240740740738E-2</c:v>
                </c:pt>
                <c:pt idx="3089">
                  <c:v>4.2314814814814812E-2</c:v>
                </c:pt>
                <c:pt idx="3090">
                  <c:v>4.2326388888888893E-2</c:v>
                </c:pt>
                <c:pt idx="3091">
                  <c:v>4.2372685185185187E-2</c:v>
                </c:pt>
                <c:pt idx="3092">
                  <c:v>4.238425925925926E-2</c:v>
                </c:pt>
                <c:pt idx="3093">
                  <c:v>4.2430555555555555E-2</c:v>
                </c:pt>
                <c:pt idx="3094">
                  <c:v>4.2430555555555555E-2</c:v>
                </c:pt>
                <c:pt idx="3095">
                  <c:v>4.2430555555555555E-2</c:v>
                </c:pt>
                <c:pt idx="3096">
                  <c:v>4.2442129629629628E-2</c:v>
                </c:pt>
                <c:pt idx="3097">
                  <c:v>4.2488425925925923E-2</c:v>
                </c:pt>
                <c:pt idx="3098">
                  <c:v>4.2511574074074077E-2</c:v>
                </c:pt>
                <c:pt idx="3099">
                  <c:v>4.2534722222222217E-2</c:v>
                </c:pt>
                <c:pt idx="3100">
                  <c:v>4.2534722222222217E-2</c:v>
                </c:pt>
                <c:pt idx="3101">
                  <c:v>4.2546296296296297E-2</c:v>
                </c:pt>
                <c:pt idx="3102">
                  <c:v>4.2581018518518525E-2</c:v>
                </c:pt>
                <c:pt idx="3103">
                  <c:v>4.2604166666666665E-2</c:v>
                </c:pt>
                <c:pt idx="3104">
                  <c:v>4.2604166666666665E-2</c:v>
                </c:pt>
                <c:pt idx="3105">
                  <c:v>4.2604166666666665E-2</c:v>
                </c:pt>
                <c:pt idx="3106">
                  <c:v>4.2662037037037033E-2</c:v>
                </c:pt>
                <c:pt idx="3107">
                  <c:v>4.2662037037037033E-2</c:v>
                </c:pt>
                <c:pt idx="3108">
                  <c:v>4.2685185185185187E-2</c:v>
                </c:pt>
                <c:pt idx="3109">
                  <c:v>4.2696759259259261E-2</c:v>
                </c:pt>
                <c:pt idx="3110">
                  <c:v>4.2719907407407408E-2</c:v>
                </c:pt>
                <c:pt idx="3111">
                  <c:v>4.2719907407407408E-2</c:v>
                </c:pt>
                <c:pt idx="3112">
                  <c:v>4.2719907407407408E-2</c:v>
                </c:pt>
                <c:pt idx="3113">
                  <c:v>4.2731481481481481E-2</c:v>
                </c:pt>
                <c:pt idx="3114">
                  <c:v>4.2731481481481481E-2</c:v>
                </c:pt>
                <c:pt idx="3115">
                  <c:v>4.2754629629629635E-2</c:v>
                </c:pt>
                <c:pt idx="3116">
                  <c:v>4.2766203703703702E-2</c:v>
                </c:pt>
                <c:pt idx="3117">
                  <c:v>4.2766203703703702E-2</c:v>
                </c:pt>
                <c:pt idx="3118">
                  <c:v>4.280092592592593E-2</c:v>
                </c:pt>
                <c:pt idx="3119">
                  <c:v>4.282407407407407E-2</c:v>
                </c:pt>
                <c:pt idx="3120">
                  <c:v>4.2870370370370371E-2</c:v>
                </c:pt>
                <c:pt idx="3121">
                  <c:v>4.2916666666666665E-2</c:v>
                </c:pt>
                <c:pt idx="3122">
                  <c:v>4.3032407407407408E-2</c:v>
                </c:pt>
                <c:pt idx="3123">
                  <c:v>4.3032407407407408E-2</c:v>
                </c:pt>
                <c:pt idx="3124">
                  <c:v>4.3067129629629629E-2</c:v>
                </c:pt>
                <c:pt idx="3125">
                  <c:v>4.3067129629629629E-2</c:v>
                </c:pt>
                <c:pt idx="3126">
                  <c:v>4.3090277777777776E-2</c:v>
                </c:pt>
                <c:pt idx="3127">
                  <c:v>4.311342592592593E-2</c:v>
                </c:pt>
                <c:pt idx="3128">
                  <c:v>4.311342592592593E-2</c:v>
                </c:pt>
                <c:pt idx="3129">
                  <c:v>4.3124999999999997E-2</c:v>
                </c:pt>
                <c:pt idx="3130">
                  <c:v>4.3124999999999997E-2</c:v>
                </c:pt>
                <c:pt idx="3131">
                  <c:v>4.313657407407407E-2</c:v>
                </c:pt>
                <c:pt idx="3132">
                  <c:v>4.3148148148148151E-2</c:v>
                </c:pt>
                <c:pt idx="3133">
                  <c:v>4.3148148148148151E-2</c:v>
                </c:pt>
                <c:pt idx="3134">
                  <c:v>4.3171296296296298E-2</c:v>
                </c:pt>
                <c:pt idx="3135">
                  <c:v>4.3182870370370365E-2</c:v>
                </c:pt>
                <c:pt idx="3136">
                  <c:v>4.3194444444444445E-2</c:v>
                </c:pt>
                <c:pt idx="3137">
                  <c:v>4.3217592592592592E-2</c:v>
                </c:pt>
                <c:pt idx="3138">
                  <c:v>4.3240740740740739E-2</c:v>
                </c:pt>
                <c:pt idx="3139">
                  <c:v>4.3252314814814813E-2</c:v>
                </c:pt>
                <c:pt idx="3140">
                  <c:v>4.3263888888888886E-2</c:v>
                </c:pt>
                <c:pt idx="3141">
                  <c:v>4.3287037037037041E-2</c:v>
                </c:pt>
                <c:pt idx="3142">
                  <c:v>4.3287037037037041E-2</c:v>
                </c:pt>
                <c:pt idx="3143">
                  <c:v>4.3298611111111107E-2</c:v>
                </c:pt>
                <c:pt idx="3144">
                  <c:v>4.3298611111111107E-2</c:v>
                </c:pt>
                <c:pt idx="3145">
                  <c:v>4.3321759259259261E-2</c:v>
                </c:pt>
                <c:pt idx="3146">
                  <c:v>4.3321759259259261E-2</c:v>
                </c:pt>
                <c:pt idx="3147">
                  <c:v>4.3344907407407408E-2</c:v>
                </c:pt>
                <c:pt idx="3148">
                  <c:v>4.3391203703703703E-2</c:v>
                </c:pt>
                <c:pt idx="3149">
                  <c:v>4.3402777777777783E-2</c:v>
                </c:pt>
                <c:pt idx="3150">
                  <c:v>4.3402777777777783E-2</c:v>
                </c:pt>
                <c:pt idx="3151">
                  <c:v>4.3425925925925923E-2</c:v>
                </c:pt>
                <c:pt idx="3152">
                  <c:v>4.3425925925925923E-2</c:v>
                </c:pt>
                <c:pt idx="3153">
                  <c:v>4.3449074074074077E-2</c:v>
                </c:pt>
                <c:pt idx="3154">
                  <c:v>4.3472222222222225E-2</c:v>
                </c:pt>
                <c:pt idx="3155">
                  <c:v>4.3495370370370372E-2</c:v>
                </c:pt>
                <c:pt idx="3156">
                  <c:v>4.355324074074074E-2</c:v>
                </c:pt>
                <c:pt idx="3157">
                  <c:v>4.3576388888888894E-2</c:v>
                </c:pt>
                <c:pt idx="3158">
                  <c:v>4.3587962962962967E-2</c:v>
                </c:pt>
                <c:pt idx="3159">
                  <c:v>4.3599537037037034E-2</c:v>
                </c:pt>
                <c:pt idx="3160">
                  <c:v>4.3611111111111107E-2</c:v>
                </c:pt>
                <c:pt idx="3161">
                  <c:v>4.3611111111111107E-2</c:v>
                </c:pt>
                <c:pt idx="3162">
                  <c:v>4.3634259259259262E-2</c:v>
                </c:pt>
                <c:pt idx="3163">
                  <c:v>4.370370370370371E-2</c:v>
                </c:pt>
                <c:pt idx="3164">
                  <c:v>4.3761574074074078E-2</c:v>
                </c:pt>
                <c:pt idx="3165">
                  <c:v>4.3784722222222218E-2</c:v>
                </c:pt>
                <c:pt idx="3166">
                  <c:v>4.3784722222222218E-2</c:v>
                </c:pt>
                <c:pt idx="3167">
                  <c:v>4.3796296296296298E-2</c:v>
                </c:pt>
                <c:pt idx="3168">
                  <c:v>4.3807870370370372E-2</c:v>
                </c:pt>
                <c:pt idx="3169">
                  <c:v>4.3819444444444446E-2</c:v>
                </c:pt>
                <c:pt idx="3170">
                  <c:v>4.3819444444444446E-2</c:v>
                </c:pt>
                <c:pt idx="3171">
                  <c:v>4.387731481481482E-2</c:v>
                </c:pt>
                <c:pt idx="3172">
                  <c:v>4.3888888888888887E-2</c:v>
                </c:pt>
                <c:pt idx="3173">
                  <c:v>4.3946759259259255E-2</c:v>
                </c:pt>
                <c:pt idx="3174">
                  <c:v>4.3946759259259255E-2</c:v>
                </c:pt>
                <c:pt idx="3175">
                  <c:v>4.3981481481481483E-2</c:v>
                </c:pt>
                <c:pt idx="3176">
                  <c:v>4.4004629629629623E-2</c:v>
                </c:pt>
                <c:pt idx="3177">
                  <c:v>4.4062500000000004E-2</c:v>
                </c:pt>
                <c:pt idx="3178">
                  <c:v>4.4062500000000004E-2</c:v>
                </c:pt>
                <c:pt idx="3179">
                  <c:v>4.4074074074074071E-2</c:v>
                </c:pt>
                <c:pt idx="3180">
                  <c:v>4.4097222222222225E-2</c:v>
                </c:pt>
                <c:pt idx="3181">
                  <c:v>4.4131944444444439E-2</c:v>
                </c:pt>
                <c:pt idx="3182">
                  <c:v>4.4189814814814814E-2</c:v>
                </c:pt>
                <c:pt idx="3183">
                  <c:v>4.4189814814814814E-2</c:v>
                </c:pt>
                <c:pt idx="3184">
                  <c:v>4.4201388888888887E-2</c:v>
                </c:pt>
                <c:pt idx="3185">
                  <c:v>4.4201388888888887E-2</c:v>
                </c:pt>
                <c:pt idx="3186">
                  <c:v>4.4236111111111115E-2</c:v>
                </c:pt>
                <c:pt idx="3187">
                  <c:v>4.4259259259259255E-2</c:v>
                </c:pt>
                <c:pt idx="3188">
                  <c:v>4.4293981481481483E-2</c:v>
                </c:pt>
                <c:pt idx="3189">
                  <c:v>4.4305555555555549E-2</c:v>
                </c:pt>
                <c:pt idx="3190">
                  <c:v>4.431712962962963E-2</c:v>
                </c:pt>
                <c:pt idx="3191">
                  <c:v>4.4340277777777777E-2</c:v>
                </c:pt>
                <c:pt idx="3192">
                  <c:v>4.4340277777777777E-2</c:v>
                </c:pt>
                <c:pt idx="3193">
                  <c:v>4.4374999999999998E-2</c:v>
                </c:pt>
                <c:pt idx="3194">
                  <c:v>4.4432870370370366E-2</c:v>
                </c:pt>
                <c:pt idx="3195">
                  <c:v>4.4444444444444446E-2</c:v>
                </c:pt>
                <c:pt idx="3196">
                  <c:v>4.4444444444444446E-2</c:v>
                </c:pt>
                <c:pt idx="3197">
                  <c:v>4.445601851851852E-2</c:v>
                </c:pt>
                <c:pt idx="3198">
                  <c:v>4.4502314814814814E-2</c:v>
                </c:pt>
                <c:pt idx="3199">
                  <c:v>4.4502314814814814E-2</c:v>
                </c:pt>
                <c:pt idx="3200">
                  <c:v>4.4502314814814814E-2</c:v>
                </c:pt>
                <c:pt idx="3201">
                  <c:v>4.4537037037037042E-2</c:v>
                </c:pt>
                <c:pt idx="3202">
                  <c:v>4.4537037037037042E-2</c:v>
                </c:pt>
                <c:pt idx="3203">
                  <c:v>4.4571759259259262E-2</c:v>
                </c:pt>
                <c:pt idx="3204">
                  <c:v>4.4571759259259262E-2</c:v>
                </c:pt>
                <c:pt idx="3205">
                  <c:v>4.4571759259259262E-2</c:v>
                </c:pt>
                <c:pt idx="3206">
                  <c:v>4.4583333333333336E-2</c:v>
                </c:pt>
                <c:pt idx="3207">
                  <c:v>4.462962962962963E-2</c:v>
                </c:pt>
                <c:pt idx="3208">
                  <c:v>4.4641203703703704E-2</c:v>
                </c:pt>
                <c:pt idx="3209">
                  <c:v>4.4652777777777784E-2</c:v>
                </c:pt>
                <c:pt idx="3210">
                  <c:v>4.4652777777777784E-2</c:v>
                </c:pt>
                <c:pt idx="3211">
                  <c:v>4.4652777777777784E-2</c:v>
                </c:pt>
                <c:pt idx="3212">
                  <c:v>4.4675925925925924E-2</c:v>
                </c:pt>
                <c:pt idx="3213">
                  <c:v>4.4675925925925924E-2</c:v>
                </c:pt>
                <c:pt idx="3214">
                  <c:v>4.4675925925925924E-2</c:v>
                </c:pt>
                <c:pt idx="3215">
                  <c:v>4.4699074074074079E-2</c:v>
                </c:pt>
                <c:pt idx="3216">
                  <c:v>4.4710648148148152E-2</c:v>
                </c:pt>
                <c:pt idx="3217">
                  <c:v>4.4780092592592587E-2</c:v>
                </c:pt>
                <c:pt idx="3218">
                  <c:v>4.4780092592592587E-2</c:v>
                </c:pt>
                <c:pt idx="3219">
                  <c:v>4.4780092592592587E-2</c:v>
                </c:pt>
                <c:pt idx="3220">
                  <c:v>4.4791666666666667E-2</c:v>
                </c:pt>
                <c:pt idx="3221">
                  <c:v>4.4895833333333329E-2</c:v>
                </c:pt>
                <c:pt idx="3222">
                  <c:v>4.4895833333333329E-2</c:v>
                </c:pt>
                <c:pt idx="3223">
                  <c:v>4.494212962962963E-2</c:v>
                </c:pt>
                <c:pt idx="3224">
                  <c:v>4.4965277777777778E-2</c:v>
                </c:pt>
                <c:pt idx="3225">
                  <c:v>4.4965277777777778E-2</c:v>
                </c:pt>
                <c:pt idx="3226">
                  <c:v>4.5000000000000005E-2</c:v>
                </c:pt>
                <c:pt idx="3227">
                  <c:v>4.5023148148148145E-2</c:v>
                </c:pt>
                <c:pt idx="3228">
                  <c:v>4.5034722222222219E-2</c:v>
                </c:pt>
                <c:pt idx="3229">
                  <c:v>4.5092592592592594E-2</c:v>
                </c:pt>
                <c:pt idx="3230">
                  <c:v>4.5150462962962962E-2</c:v>
                </c:pt>
                <c:pt idx="3231">
                  <c:v>4.5162037037037035E-2</c:v>
                </c:pt>
                <c:pt idx="3232">
                  <c:v>4.5162037037037035E-2</c:v>
                </c:pt>
                <c:pt idx="3233">
                  <c:v>4.5196759259259256E-2</c:v>
                </c:pt>
                <c:pt idx="3234">
                  <c:v>4.5196759259259256E-2</c:v>
                </c:pt>
                <c:pt idx="3235">
                  <c:v>4.5231481481481484E-2</c:v>
                </c:pt>
                <c:pt idx="3236">
                  <c:v>4.5266203703703704E-2</c:v>
                </c:pt>
                <c:pt idx="3237">
                  <c:v>4.5266203703703704E-2</c:v>
                </c:pt>
                <c:pt idx="3238">
                  <c:v>4.5277777777777778E-2</c:v>
                </c:pt>
                <c:pt idx="3239">
                  <c:v>4.5277777777777778E-2</c:v>
                </c:pt>
                <c:pt idx="3240">
                  <c:v>4.5289351851851851E-2</c:v>
                </c:pt>
                <c:pt idx="3241">
                  <c:v>4.5300925925925932E-2</c:v>
                </c:pt>
                <c:pt idx="3242">
                  <c:v>4.5312499999999999E-2</c:v>
                </c:pt>
                <c:pt idx="3243">
                  <c:v>4.5335648148148146E-2</c:v>
                </c:pt>
                <c:pt idx="3244">
                  <c:v>4.53587962962963E-2</c:v>
                </c:pt>
                <c:pt idx="3245">
                  <c:v>4.5370370370370366E-2</c:v>
                </c:pt>
                <c:pt idx="3246">
                  <c:v>4.5393518518518521E-2</c:v>
                </c:pt>
                <c:pt idx="3247">
                  <c:v>4.5405092592592594E-2</c:v>
                </c:pt>
                <c:pt idx="3248">
                  <c:v>4.5405092592592594E-2</c:v>
                </c:pt>
                <c:pt idx="3249">
                  <c:v>4.5416666666666668E-2</c:v>
                </c:pt>
                <c:pt idx="3250">
                  <c:v>4.5428240740740734E-2</c:v>
                </c:pt>
                <c:pt idx="3251">
                  <c:v>4.5428240740740734E-2</c:v>
                </c:pt>
                <c:pt idx="3252">
                  <c:v>4.5439814814814815E-2</c:v>
                </c:pt>
                <c:pt idx="3253">
                  <c:v>4.5451388888888888E-2</c:v>
                </c:pt>
                <c:pt idx="3254">
                  <c:v>4.5462962962962962E-2</c:v>
                </c:pt>
                <c:pt idx="3255">
                  <c:v>4.5486111111111109E-2</c:v>
                </c:pt>
                <c:pt idx="3256">
                  <c:v>4.5486111111111109E-2</c:v>
                </c:pt>
                <c:pt idx="3257">
                  <c:v>4.5509259259259256E-2</c:v>
                </c:pt>
                <c:pt idx="3258">
                  <c:v>4.5509259259259256E-2</c:v>
                </c:pt>
                <c:pt idx="3259">
                  <c:v>4.5509259259259256E-2</c:v>
                </c:pt>
                <c:pt idx="3260">
                  <c:v>4.553240740740741E-2</c:v>
                </c:pt>
                <c:pt idx="3261">
                  <c:v>4.5567129629629631E-2</c:v>
                </c:pt>
                <c:pt idx="3262">
                  <c:v>4.5578703703703705E-2</c:v>
                </c:pt>
                <c:pt idx="3263">
                  <c:v>4.5578703703703705E-2</c:v>
                </c:pt>
                <c:pt idx="3264">
                  <c:v>4.5694444444444447E-2</c:v>
                </c:pt>
                <c:pt idx="3265">
                  <c:v>4.5717592592592594E-2</c:v>
                </c:pt>
                <c:pt idx="3266">
                  <c:v>4.5717592592592594E-2</c:v>
                </c:pt>
                <c:pt idx="3267">
                  <c:v>4.5717592592592594E-2</c:v>
                </c:pt>
                <c:pt idx="3268">
                  <c:v>4.5740740740740742E-2</c:v>
                </c:pt>
                <c:pt idx="3269">
                  <c:v>4.5787037037037036E-2</c:v>
                </c:pt>
                <c:pt idx="3270">
                  <c:v>4.5821759259259263E-2</c:v>
                </c:pt>
                <c:pt idx="3271">
                  <c:v>4.5833333333333337E-2</c:v>
                </c:pt>
                <c:pt idx="3272">
                  <c:v>4.5891203703703705E-2</c:v>
                </c:pt>
                <c:pt idx="3273">
                  <c:v>4.5902777777777772E-2</c:v>
                </c:pt>
                <c:pt idx="3274">
                  <c:v>4.5902777777777772E-2</c:v>
                </c:pt>
                <c:pt idx="3275">
                  <c:v>4.594907407407408E-2</c:v>
                </c:pt>
                <c:pt idx="3276">
                  <c:v>4.6053240740740742E-2</c:v>
                </c:pt>
                <c:pt idx="3277">
                  <c:v>4.6064814814814815E-2</c:v>
                </c:pt>
                <c:pt idx="3278">
                  <c:v>4.6087962962962963E-2</c:v>
                </c:pt>
                <c:pt idx="3279">
                  <c:v>4.6099537037037036E-2</c:v>
                </c:pt>
                <c:pt idx="3280">
                  <c:v>4.6134259259259264E-2</c:v>
                </c:pt>
                <c:pt idx="3281">
                  <c:v>4.628472222222222E-2</c:v>
                </c:pt>
                <c:pt idx="3282">
                  <c:v>4.6296296296296301E-2</c:v>
                </c:pt>
                <c:pt idx="3283">
                  <c:v>4.6307870370370374E-2</c:v>
                </c:pt>
                <c:pt idx="3284">
                  <c:v>4.6319444444444441E-2</c:v>
                </c:pt>
                <c:pt idx="3285">
                  <c:v>4.6319444444444441E-2</c:v>
                </c:pt>
                <c:pt idx="3286">
                  <c:v>4.6331018518518514E-2</c:v>
                </c:pt>
                <c:pt idx="3287">
                  <c:v>4.6331018518518514E-2</c:v>
                </c:pt>
                <c:pt idx="3288">
                  <c:v>4.6365740740740742E-2</c:v>
                </c:pt>
                <c:pt idx="3289">
                  <c:v>4.6400462962962963E-2</c:v>
                </c:pt>
                <c:pt idx="3290">
                  <c:v>4.6412037037037036E-2</c:v>
                </c:pt>
                <c:pt idx="3291">
                  <c:v>4.6481481481481485E-2</c:v>
                </c:pt>
                <c:pt idx="3292">
                  <c:v>4.6516203703703705E-2</c:v>
                </c:pt>
                <c:pt idx="3293">
                  <c:v>4.65625E-2</c:v>
                </c:pt>
                <c:pt idx="3294">
                  <c:v>4.6574074074074073E-2</c:v>
                </c:pt>
                <c:pt idx="3295">
                  <c:v>4.6608796296296294E-2</c:v>
                </c:pt>
                <c:pt idx="3296">
                  <c:v>4.6666666666666669E-2</c:v>
                </c:pt>
                <c:pt idx="3297">
                  <c:v>4.6678240740740735E-2</c:v>
                </c:pt>
                <c:pt idx="3298">
                  <c:v>4.6712962962962963E-2</c:v>
                </c:pt>
                <c:pt idx="3299">
                  <c:v>4.673611111111111E-2</c:v>
                </c:pt>
                <c:pt idx="3300">
                  <c:v>4.6817129629629632E-2</c:v>
                </c:pt>
                <c:pt idx="3301">
                  <c:v>4.6828703703703706E-2</c:v>
                </c:pt>
                <c:pt idx="3302">
                  <c:v>4.6828703703703706E-2</c:v>
                </c:pt>
                <c:pt idx="3303">
                  <c:v>4.6840277777777779E-2</c:v>
                </c:pt>
                <c:pt idx="3304">
                  <c:v>4.6875E-2</c:v>
                </c:pt>
                <c:pt idx="3305">
                  <c:v>4.6886574074074074E-2</c:v>
                </c:pt>
                <c:pt idx="3306">
                  <c:v>4.6921296296296294E-2</c:v>
                </c:pt>
                <c:pt idx="3307">
                  <c:v>4.6944444444444448E-2</c:v>
                </c:pt>
                <c:pt idx="3308">
                  <c:v>4.6956018518518522E-2</c:v>
                </c:pt>
                <c:pt idx="3309">
                  <c:v>4.6967592592592589E-2</c:v>
                </c:pt>
                <c:pt idx="3310">
                  <c:v>4.6979166666666662E-2</c:v>
                </c:pt>
                <c:pt idx="3311">
                  <c:v>4.701388888888889E-2</c:v>
                </c:pt>
                <c:pt idx="3312">
                  <c:v>4.702546296296297E-2</c:v>
                </c:pt>
                <c:pt idx="3313">
                  <c:v>4.704861111111111E-2</c:v>
                </c:pt>
                <c:pt idx="3314">
                  <c:v>4.7071759259259265E-2</c:v>
                </c:pt>
                <c:pt idx="3315">
                  <c:v>4.7094907407407405E-2</c:v>
                </c:pt>
                <c:pt idx="3316">
                  <c:v>4.7118055555555559E-2</c:v>
                </c:pt>
                <c:pt idx="3317">
                  <c:v>4.7129629629629632E-2</c:v>
                </c:pt>
                <c:pt idx="3318">
                  <c:v>4.7129629629629632E-2</c:v>
                </c:pt>
                <c:pt idx="3319">
                  <c:v>4.7152777777777773E-2</c:v>
                </c:pt>
                <c:pt idx="3320">
                  <c:v>4.7152777777777773E-2</c:v>
                </c:pt>
                <c:pt idx="3321">
                  <c:v>4.71875E-2</c:v>
                </c:pt>
                <c:pt idx="3322">
                  <c:v>4.71875E-2</c:v>
                </c:pt>
                <c:pt idx="3323">
                  <c:v>4.7210648148148147E-2</c:v>
                </c:pt>
                <c:pt idx="3324">
                  <c:v>4.7210648148148147E-2</c:v>
                </c:pt>
                <c:pt idx="3325">
                  <c:v>4.7268518518518515E-2</c:v>
                </c:pt>
                <c:pt idx="3326">
                  <c:v>4.7361111111111111E-2</c:v>
                </c:pt>
                <c:pt idx="3327">
                  <c:v>4.7361111111111111E-2</c:v>
                </c:pt>
                <c:pt idx="3328">
                  <c:v>4.7372685185185191E-2</c:v>
                </c:pt>
                <c:pt idx="3329">
                  <c:v>4.7372685185185191E-2</c:v>
                </c:pt>
                <c:pt idx="3330">
                  <c:v>4.7418981481481486E-2</c:v>
                </c:pt>
                <c:pt idx="3331">
                  <c:v>4.7442129629629626E-2</c:v>
                </c:pt>
                <c:pt idx="3332">
                  <c:v>4.7476851851851853E-2</c:v>
                </c:pt>
                <c:pt idx="3333">
                  <c:v>4.7476851851851853E-2</c:v>
                </c:pt>
                <c:pt idx="3334">
                  <c:v>4.7569444444444442E-2</c:v>
                </c:pt>
                <c:pt idx="3335">
                  <c:v>4.7569444444444442E-2</c:v>
                </c:pt>
                <c:pt idx="3336">
                  <c:v>4.760416666666667E-2</c:v>
                </c:pt>
                <c:pt idx="3337">
                  <c:v>4.7615740740740743E-2</c:v>
                </c:pt>
                <c:pt idx="3338">
                  <c:v>4.763888888888889E-2</c:v>
                </c:pt>
                <c:pt idx="3339">
                  <c:v>4.7673611111111104E-2</c:v>
                </c:pt>
                <c:pt idx="3340">
                  <c:v>4.7673611111111104E-2</c:v>
                </c:pt>
                <c:pt idx="3341">
                  <c:v>4.7685185185185185E-2</c:v>
                </c:pt>
                <c:pt idx="3342">
                  <c:v>4.7685185185185185E-2</c:v>
                </c:pt>
                <c:pt idx="3343">
                  <c:v>4.7719907407407412E-2</c:v>
                </c:pt>
                <c:pt idx="3344">
                  <c:v>4.7766203703703707E-2</c:v>
                </c:pt>
                <c:pt idx="3345">
                  <c:v>4.777777777777778E-2</c:v>
                </c:pt>
                <c:pt idx="3346">
                  <c:v>4.777777777777778E-2</c:v>
                </c:pt>
                <c:pt idx="3347">
                  <c:v>4.780092592592592E-2</c:v>
                </c:pt>
                <c:pt idx="3348">
                  <c:v>4.7870370370370369E-2</c:v>
                </c:pt>
                <c:pt idx="3349">
                  <c:v>4.7893518518518523E-2</c:v>
                </c:pt>
                <c:pt idx="3350">
                  <c:v>4.7905092592592589E-2</c:v>
                </c:pt>
                <c:pt idx="3351">
                  <c:v>4.7928240740740737E-2</c:v>
                </c:pt>
                <c:pt idx="3352">
                  <c:v>4.7951388888888891E-2</c:v>
                </c:pt>
                <c:pt idx="3353">
                  <c:v>4.7951388888888891E-2</c:v>
                </c:pt>
                <c:pt idx="3354">
                  <c:v>4.7962962962962964E-2</c:v>
                </c:pt>
                <c:pt idx="3355">
                  <c:v>4.7997685185185185E-2</c:v>
                </c:pt>
                <c:pt idx="3356">
                  <c:v>4.8020833333333339E-2</c:v>
                </c:pt>
                <c:pt idx="3357">
                  <c:v>4.8055555555555553E-2</c:v>
                </c:pt>
                <c:pt idx="3358">
                  <c:v>4.809027777777778E-2</c:v>
                </c:pt>
                <c:pt idx="3359">
                  <c:v>4.8101851851851847E-2</c:v>
                </c:pt>
                <c:pt idx="3360">
                  <c:v>4.8113425925925928E-2</c:v>
                </c:pt>
                <c:pt idx="3361">
                  <c:v>4.8171296296296295E-2</c:v>
                </c:pt>
                <c:pt idx="3362">
                  <c:v>4.8194444444444449E-2</c:v>
                </c:pt>
                <c:pt idx="3363">
                  <c:v>4.8206018518518523E-2</c:v>
                </c:pt>
                <c:pt idx="3364">
                  <c:v>4.821759259259259E-2</c:v>
                </c:pt>
                <c:pt idx="3365">
                  <c:v>4.8240740740740744E-2</c:v>
                </c:pt>
                <c:pt idx="3366">
                  <c:v>4.8310185185185185E-2</c:v>
                </c:pt>
                <c:pt idx="3367">
                  <c:v>4.8333333333333332E-2</c:v>
                </c:pt>
                <c:pt idx="3368">
                  <c:v>4.836805555555556E-2</c:v>
                </c:pt>
                <c:pt idx="3369">
                  <c:v>4.8379629629629627E-2</c:v>
                </c:pt>
                <c:pt idx="3370">
                  <c:v>4.8402777777777774E-2</c:v>
                </c:pt>
                <c:pt idx="3371">
                  <c:v>4.8437500000000001E-2</c:v>
                </c:pt>
                <c:pt idx="3372">
                  <c:v>4.8472222222222222E-2</c:v>
                </c:pt>
                <c:pt idx="3373">
                  <c:v>4.853009259259259E-2</c:v>
                </c:pt>
                <c:pt idx="3374">
                  <c:v>4.854166666666667E-2</c:v>
                </c:pt>
                <c:pt idx="3375">
                  <c:v>4.8576388888888884E-2</c:v>
                </c:pt>
                <c:pt idx="3376">
                  <c:v>4.8634259259259259E-2</c:v>
                </c:pt>
                <c:pt idx="3377">
                  <c:v>4.8668981481481487E-2</c:v>
                </c:pt>
                <c:pt idx="3378">
                  <c:v>4.8668981481481487E-2</c:v>
                </c:pt>
                <c:pt idx="3379">
                  <c:v>4.868055555555556E-2</c:v>
                </c:pt>
                <c:pt idx="3380">
                  <c:v>4.8749999999999995E-2</c:v>
                </c:pt>
                <c:pt idx="3381">
                  <c:v>4.880787037037037E-2</c:v>
                </c:pt>
                <c:pt idx="3382">
                  <c:v>4.8912037037037039E-2</c:v>
                </c:pt>
                <c:pt idx="3383">
                  <c:v>4.9050925925925921E-2</c:v>
                </c:pt>
                <c:pt idx="3384">
                  <c:v>4.9074074074074076E-2</c:v>
                </c:pt>
                <c:pt idx="3385">
                  <c:v>4.9131944444444443E-2</c:v>
                </c:pt>
                <c:pt idx="3386">
                  <c:v>4.9178240740740738E-2</c:v>
                </c:pt>
                <c:pt idx="3387">
                  <c:v>4.9201388888888892E-2</c:v>
                </c:pt>
                <c:pt idx="3388">
                  <c:v>4.9236111111111112E-2</c:v>
                </c:pt>
                <c:pt idx="3389">
                  <c:v>4.925925925925926E-2</c:v>
                </c:pt>
                <c:pt idx="3390">
                  <c:v>4.925925925925926E-2</c:v>
                </c:pt>
                <c:pt idx="3391">
                  <c:v>4.9282407407407407E-2</c:v>
                </c:pt>
                <c:pt idx="3392">
                  <c:v>4.9305555555555554E-2</c:v>
                </c:pt>
                <c:pt idx="3393">
                  <c:v>4.9317129629629634E-2</c:v>
                </c:pt>
                <c:pt idx="3394">
                  <c:v>4.9340277777777775E-2</c:v>
                </c:pt>
                <c:pt idx="3395">
                  <c:v>4.9351851851851848E-2</c:v>
                </c:pt>
                <c:pt idx="3396">
                  <c:v>4.9490740740740745E-2</c:v>
                </c:pt>
                <c:pt idx="3397">
                  <c:v>4.9502314814814818E-2</c:v>
                </c:pt>
                <c:pt idx="3398">
                  <c:v>4.9525462962962959E-2</c:v>
                </c:pt>
                <c:pt idx="3399">
                  <c:v>4.9537037037037039E-2</c:v>
                </c:pt>
                <c:pt idx="3400">
                  <c:v>4.9606481481481481E-2</c:v>
                </c:pt>
                <c:pt idx="3401">
                  <c:v>4.9606481481481481E-2</c:v>
                </c:pt>
                <c:pt idx="3402">
                  <c:v>4.9606481481481481E-2</c:v>
                </c:pt>
                <c:pt idx="3403">
                  <c:v>4.9618055555555561E-2</c:v>
                </c:pt>
                <c:pt idx="3404">
                  <c:v>4.9629629629629635E-2</c:v>
                </c:pt>
                <c:pt idx="3405">
                  <c:v>4.9675925925925929E-2</c:v>
                </c:pt>
                <c:pt idx="3406">
                  <c:v>4.9699074074074069E-2</c:v>
                </c:pt>
                <c:pt idx="3407">
                  <c:v>4.9699074074074069E-2</c:v>
                </c:pt>
                <c:pt idx="3408">
                  <c:v>4.9722222222222223E-2</c:v>
                </c:pt>
                <c:pt idx="3409">
                  <c:v>4.9733796296296297E-2</c:v>
                </c:pt>
                <c:pt idx="3410">
                  <c:v>4.9745370370370377E-2</c:v>
                </c:pt>
                <c:pt idx="3411">
                  <c:v>4.9814814814814812E-2</c:v>
                </c:pt>
                <c:pt idx="3412">
                  <c:v>4.9849537037037039E-2</c:v>
                </c:pt>
                <c:pt idx="3413">
                  <c:v>4.987268518518518E-2</c:v>
                </c:pt>
                <c:pt idx="3414">
                  <c:v>4.987268518518518E-2</c:v>
                </c:pt>
                <c:pt idx="3415">
                  <c:v>4.9895833333333334E-2</c:v>
                </c:pt>
                <c:pt idx="3416">
                  <c:v>4.9930555555555554E-2</c:v>
                </c:pt>
                <c:pt idx="3417">
                  <c:v>4.9942129629629628E-2</c:v>
                </c:pt>
                <c:pt idx="3418">
                  <c:v>4.9953703703703702E-2</c:v>
                </c:pt>
                <c:pt idx="3419">
                  <c:v>4.9976851851851856E-2</c:v>
                </c:pt>
                <c:pt idx="3420">
                  <c:v>5.002314814814815E-2</c:v>
                </c:pt>
                <c:pt idx="3421">
                  <c:v>5.002314814814815E-2</c:v>
                </c:pt>
                <c:pt idx="3422">
                  <c:v>5.004629629629629E-2</c:v>
                </c:pt>
                <c:pt idx="3423">
                  <c:v>5.0057870370370371E-2</c:v>
                </c:pt>
                <c:pt idx="3424">
                  <c:v>5.0092592592592598E-2</c:v>
                </c:pt>
                <c:pt idx="3425">
                  <c:v>5.0127314814814812E-2</c:v>
                </c:pt>
                <c:pt idx="3426">
                  <c:v>5.0138888888888893E-2</c:v>
                </c:pt>
                <c:pt idx="3427">
                  <c:v>5.0138888888888893E-2</c:v>
                </c:pt>
                <c:pt idx="3428">
                  <c:v>5.0138888888888893E-2</c:v>
                </c:pt>
                <c:pt idx="3429">
                  <c:v>5.0150462962962966E-2</c:v>
                </c:pt>
                <c:pt idx="3430">
                  <c:v>5.0173611111111106E-2</c:v>
                </c:pt>
                <c:pt idx="3431">
                  <c:v>5.0185185185185187E-2</c:v>
                </c:pt>
                <c:pt idx="3432">
                  <c:v>5.0208333333333334E-2</c:v>
                </c:pt>
                <c:pt idx="3433">
                  <c:v>5.0243055555555555E-2</c:v>
                </c:pt>
                <c:pt idx="3434">
                  <c:v>5.0254629629629628E-2</c:v>
                </c:pt>
                <c:pt idx="3435">
                  <c:v>5.0300925925925923E-2</c:v>
                </c:pt>
                <c:pt idx="3436">
                  <c:v>5.033564814814815E-2</c:v>
                </c:pt>
                <c:pt idx="3437">
                  <c:v>5.0347222222222217E-2</c:v>
                </c:pt>
                <c:pt idx="3438">
                  <c:v>5.0381944444444444E-2</c:v>
                </c:pt>
                <c:pt idx="3439">
                  <c:v>5.0520833333333327E-2</c:v>
                </c:pt>
                <c:pt idx="3440">
                  <c:v>5.0520833333333327E-2</c:v>
                </c:pt>
                <c:pt idx="3441">
                  <c:v>5.0532407407407408E-2</c:v>
                </c:pt>
                <c:pt idx="3442">
                  <c:v>5.0567129629629635E-2</c:v>
                </c:pt>
                <c:pt idx="3443">
                  <c:v>5.0578703703703709E-2</c:v>
                </c:pt>
                <c:pt idx="3444">
                  <c:v>5.0590277777777776E-2</c:v>
                </c:pt>
                <c:pt idx="3445">
                  <c:v>5.063657407407407E-2</c:v>
                </c:pt>
                <c:pt idx="3446">
                  <c:v>5.0682870370370371E-2</c:v>
                </c:pt>
                <c:pt idx="3447">
                  <c:v>5.0682870370370371E-2</c:v>
                </c:pt>
                <c:pt idx="3448">
                  <c:v>5.0694444444444452E-2</c:v>
                </c:pt>
                <c:pt idx="3449">
                  <c:v>5.0706018518518518E-2</c:v>
                </c:pt>
                <c:pt idx="3450">
                  <c:v>5.0729166666666665E-2</c:v>
                </c:pt>
                <c:pt idx="3451">
                  <c:v>5.078703703703704E-2</c:v>
                </c:pt>
                <c:pt idx="3452">
                  <c:v>5.0821759259259254E-2</c:v>
                </c:pt>
                <c:pt idx="3453">
                  <c:v>5.0891203703703702E-2</c:v>
                </c:pt>
                <c:pt idx="3454">
                  <c:v>5.0960648148148151E-2</c:v>
                </c:pt>
                <c:pt idx="3455">
                  <c:v>5.1018518518518519E-2</c:v>
                </c:pt>
                <c:pt idx="3456">
                  <c:v>5.1041666666666673E-2</c:v>
                </c:pt>
                <c:pt idx="3457">
                  <c:v>5.1064814814814813E-2</c:v>
                </c:pt>
                <c:pt idx="3458">
                  <c:v>5.1215277777777783E-2</c:v>
                </c:pt>
                <c:pt idx="3459">
                  <c:v>5.122685185185185E-2</c:v>
                </c:pt>
                <c:pt idx="3460">
                  <c:v>5.1273148148148151E-2</c:v>
                </c:pt>
                <c:pt idx="3461">
                  <c:v>5.1273148148148151E-2</c:v>
                </c:pt>
                <c:pt idx="3462">
                  <c:v>5.1273148148148151E-2</c:v>
                </c:pt>
                <c:pt idx="3463">
                  <c:v>5.1377314814814813E-2</c:v>
                </c:pt>
                <c:pt idx="3464">
                  <c:v>5.1377314814814813E-2</c:v>
                </c:pt>
                <c:pt idx="3465">
                  <c:v>5.1458333333333328E-2</c:v>
                </c:pt>
                <c:pt idx="3466">
                  <c:v>5.1504629629629629E-2</c:v>
                </c:pt>
                <c:pt idx="3467">
                  <c:v>5.151620370370371E-2</c:v>
                </c:pt>
                <c:pt idx="3468">
                  <c:v>5.1527777777777777E-2</c:v>
                </c:pt>
                <c:pt idx="3469">
                  <c:v>5.1562500000000004E-2</c:v>
                </c:pt>
                <c:pt idx="3470">
                  <c:v>5.1585648148148144E-2</c:v>
                </c:pt>
                <c:pt idx="3471">
                  <c:v>5.1585648148148144E-2</c:v>
                </c:pt>
                <c:pt idx="3472">
                  <c:v>5.1597222222222218E-2</c:v>
                </c:pt>
                <c:pt idx="3473">
                  <c:v>5.1620370370370372E-2</c:v>
                </c:pt>
                <c:pt idx="3474">
                  <c:v>5.1643518518518526E-2</c:v>
                </c:pt>
                <c:pt idx="3475">
                  <c:v>5.167824074074074E-2</c:v>
                </c:pt>
                <c:pt idx="3476">
                  <c:v>5.168981481481482E-2</c:v>
                </c:pt>
                <c:pt idx="3477">
                  <c:v>5.1701388888888887E-2</c:v>
                </c:pt>
                <c:pt idx="3478">
                  <c:v>5.1724537037037034E-2</c:v>
                </c:pt>
                <c:pt idx="3479">
                  <c:v>5.1759259259259262E-2</c:v>
                </c:pt>
                <c:pt idx="3480">
                  <c:v>5.1782407407407409E-2</c:v>
                </c:pt>
                <c:pt idx="3481">
                  <c:v>5.1793981481481483E-2</c:v>
                </c:pt>
                <c:pt idx="3482">
                  <c:v>5.1805555555555556E-2</c:v>
                </c:pt>
                <c:pt idx="3483">
                  <c:v>5.1817129629629623E-2</c:v>
                </c:pt>
                <c:pt idx="3484">
                  <c:v>5.1840277777777777E-2</c:v>
                </c:pt>
                <c:pt idx="3485">
                  <c:v>5.185185185185185E-2</c:v>
                </c:pt>
                <c:pt idx="3486">
                  <c:v>5.1863425925925931E-2</c:v>
                </c:pt>
                <c:pt idx="3487">
                  <c:v>5.1898148148148145E-2</c:v>
                </c:pt>
                <c:pt idx="3488">
                  <c:v>5.1944444444444439E-2</c:v>
                </c:pt>
                <c:pt idx="3489">
                  <c:v>5.1944444444444439E-2</c:v>
                </c:pt>
                <c:pt idx="3490">
                  <c:v>5.2037037037037041E-2</c:v>
                </c:pt>
                <c:pt idx="3491">
                  <c:v>5.2048611111111108E-2</c:v>
                </c:pt>
                <c:pt idx="3492">
                  <c:v>5.2118055555555563E-2</c:v>
                </c:pt>
                <c:pt idx="3493">
                  <c:v>5.212962962962963E-2</c:v>
                </c:pt>
                <c:pt idx="3494">
                  <c:v>5.2152777777777777E-2</c:v>
                </c:pt>
                <c:pt idx="3495">
                  <c:v>5.2164351851851858E-2</c:v>
                </c:pt>
                <c:pt idx="3496">
                  <c:v>5.2245370370370366E-2</c:v>
                </c:pt>
                <c:pt idx="3497">
                  <c:v>5.229166666666666E-2</c:v>
                </c:pt>
                <c:pt idx="3498">
                  <c:v>5.2361111111111108E-2</c:v>
                </c:pt>
                <c:pt idx="3499">
                  <c:v>5.2372685185185182E-2</c:v>
                </c:pt>
                <c:pt idx="3500">
                  <c:v>5.2418981481481476E-2</c:v>
                </c:pt>
                <c:pt idx="3501">
                  <c:v>5.2488425925925924E-2</c:v>
                </c:pt>
                <c:pt idx="3502">
                  <c:v>5.2499999999999998E-2</c:v>
                </c:pt>
                <c:pt idx="3503">
                  <c:v>5.2499999999999998E-2</c:v>
                </c:pt>
                <c:pt idx="3504">
                  <c:v>5.2511574074074079E-2</c:v>
                </c:pt>
                <c:pt idx="3505">
                  <c:v>5.2534722222222219E-2</c:v>
                </c:pt>
                <c:pt idx="3506">
                  <c:v>5.2627314814814814E-2</c:v>
                </c:pt>
                <c:pt idx="3507">
                  <c:v>5.2777777777777778E-2</c:v>
                </c:pt>
                <c:pt idx="3508">
                  <c:v>5.2789351851851851E-2</c:v>
                </c:pt>
                <c:pt idx="3509">
                  <c:v>5.2800925925925925E-2</c:v>
                </c:pt>
                <c:pt idx="3510">
                  <c:v>5.2812500000000005E-2</c:v>
                </c:pt>
                <c:pt idx="3511">
                  <c:v>5.2870370370370373E-2</c:v>
                </c:pt>
                <c:pt idx="3512">
                  <c:v>5.288194444444444E-2</c:v>
                </c:pt>
                <c:pt idx="3513">
                  <c:v>5.2986111111111116E-2</c:v>
                </c:pt>
                <c:pt idx="3514">
                  <c:v>5.3043981481481484E-2</c:v>
                </c:pt>
                <c:pt idx="3515">
                  <c:v>5.3055555555555557E-2</c:v>
                </c:pt>
                <c:pt idx="3516">
                  <c:v>5.3055555555555557E-2</c:v>
                </c:pt>
                <c:pt idx="3517">
                  <c:v>5.3113425925925932E-2</c:v>
                </c:pt>
                <c:pt idx="3518">
                  <c:v>5.319444444444444E-2</c:v>
                </c:pt>
                <c:pt idx="3519">
                  <c:v>5.3275462962962962E-2</c:v>
                </c:pt>
                <c:pt idx="3520">
                  <c:v>5.3368055555555551E-2</c:v>
                </c:pt>
                <c:pt idx="3521">
                  <c:v>5.3379629629629631E-2</c:v>
                </c:pt>
                <c:pt idx="3522">
                  <c:v>5.3391203703703705E-2</c:v>
                </c:pt>
                <c:pt idx="3523">
                  <c:v>5.3425925925925925E-2</c:v>
                </c:pt>
                <c:pt idx="3524">
                  <c:v>5.3425925925925925E-2</c:v>
                </c:pt>
                <c:pt idx="3525">
                  <c:v>5.3460648148148153E-2</c:v>
                </c:pt>
                <c:pt idx="3526">
                  <c:v>5.3460648148148153E-2</c:v>
                </c:pt>
                <c:pt idx="3527">
                  <c:v>5.3506944444444447E-2</c:v>
                </c:pt>
                <c:pt idx="3528">
                  <c:v>5.3553240740740742E-2</c:v>
                </c:pt>
                <c:pt idx="3529">
                  <c:v>5.3749999999999999E-2</c:v>
                </c:pt>
                <c:pt idx="3530">
                  <c:v>5.3773148148148153E-2</c:v>
                </c:pt>
                <c:pt idx="3531">
                  <c:v>5.3807870370370374E-2</c:v>
                </c:pt>
                <c:pt idx="3532">
                  <c:v>5.3831018518518514E-2</c:v>
                </c:pt>
                <c:pt idx="3533">
                  <c:v>5.393518518518519E-2</c:v>
                </c:pt>
                <c:pt idx="3534">
                  <c:v>5.3969907407407404E-2</c:v>
                </c:pt>
                <c:pt idx="3535">
                  <c:v>5.3993055555555558E-2</c:v>
                </c:pt>
                <c:pt idx="3536">
                  <c:v>5.4039351851851852E-2</c:v>
                </c:pt>
                <c:pt idx="3537">
                  <c:v>5.4050925925925926E-2</c:v>
                </c:pt>
                <c:pt idx="3538">
                  <c:v>5.4120370370370374E-2</c:v>
                </c:pt>
                <c:pt idx="3539">
                  <c:v>5.4143518518518514E-2</c:v>
                </c:pt>
                <c:pt idx="3540">
                  <c:v>5.4155092592592595E-2</c:v>
                </c:pt>
                <c:pt idx="3541">
                  <c:v>5.4212962962962963E-2</c:v>
                </c:pt>
                <c:pt idx="3542">
                  <c:v>5.4236111111111117E-2</c:v>
                </c:pt>
                <c:pt idx="3543">
                  <c:v>5.4317129629629625E-2</c:v>
                </c:pt>
                <c:pt idx="3544">
                  <c:v>5.4340277777777779E-2</c:v>
                </c:pt>
                <c:pt idx="3545">
                  <c:v>5.4398148148148147E-2</c:v>
                </c:pt>
                <c:pt idx="3546">
                  <c:v>5.4409722222222227E-2</c:v>
                </c:pt>
                <c:pt idx="3547">
                  <c:v>5.4456018518518522E-2</c:v>
                </c:pt>
                <c:pt idx="3548">
                  <c:v>5.4560185185185184E-2</c:v>
                </c:pt>
                <c:pt idx="3549">
                  <c:v>5.4652777777777772E-2</c:v>
                </c:pt>
                <c:pt idx="3550">
                  <c:v>5.4675925925925926E-2</c:v>
                </c:pt>
                <c:pt idx="3551">
                  <c:v>5.46875E-2</c:v>
                </c:pt>
                <c:pt idx="3552">
                  <c:v>5.4710648148148154E-2</c:v>
                </c:pt>
                <c:pt idx="3553">
                  <c:v>5.4722222222222228E-2</c:v>
                </c:pt>
                <c:pt idx="3554">
                  <c:v>5.4756944444444448E-2</c:v>
                </c:pt>
                <c:pt idx="3555">
                  <c:v>5.4768518518518522E-2</c:v>
                </c:pt>
                <c:pt idx="3556">
                  <c:v>5.4791666666666662E-2</c:v>
                </c:pt>
                <c:pt idx="3557">
                  <c:v>5.4814814814814816E-2</c:v>
                </c:pt>
                <c:pt idx="3558">
                  <c:v>5.4872685185185184E-2</c:v>
                </c:pt>
                <c:pt idx="3559">
                  <c:v>5.5046296296296295E-2</c:v>
                </c:pt>
                <c:pt idx="3560">
                  <c:v>5.5069444444444449E-2</c:v>
                </c:pt>
                <c:pt idx="3561">
                  <c:v>5.5081018518518515E-2</c:v>
                </c:pt>
                <c:pt idx="3562">
                  <c:v>5.5196759259259265E-2</c:v>
                </c:pt>
                <c:pt idx="3563">
                  <c:v>5.5231481481481486E-2</c:v>
                </c:pt>
                <c:pt idx="3564">
                  <c:v>5.5312499999999994E-2</c:v>
                </c:pt>
                <c:pt idx="3565">
                  <c:v>5.5335648148148148E-2</c:v>
                </c:pt>
                <c:pt idx="3566">
                  <c:v>5.5358796296296288E-2</c:v>
                </c:pt>
                <c:pt idx="3567">
                  <c:v>5.541666666666667E-2</c:v>
                </c:pt>
                <c:pt idx="3568">
                  <c:v>5.5462962962962964E-2</c:v>
                </c:pt>
                <c:pt idx="3569">
                  <c:v>5.5462962962962964E-2</c:v>
                </c:pt>
                <c:pt idx="3570">
                  <c:v>5.5462962962962964E-2</c:v>
                </c:pt>
                <c:pt idx="3571">
                  <c:v>5.5486111111111104E-2</c:v>
                </c:pt>
                <c:pt idx="3572">
                  <c:v>5.5486111111111104E-2</c:v>
                </c:pt>
                <c:pt idx="3573">
                  <c:v>5.5497685185185185E-2</c:v>
                </c:pt>
                <c:pt idx="3574">
                  <c:v>5.5520833333333332E-2</c:v>
                </c:pt>
                <c:pt idx="3575">
                  <c:v>5.5601851851851847E-2</c:v>
                </c:pt>
                <c:pt idx="3576">
                  <c:v>5.5659722222222228E-2</c:v>
                </c:pt>
                <c:pt idx="3577">
                  <c:v>5.5740740740740737E-2</c:v>
                </c:pt>
                <c:pt idx="3578">
                  <c:v>5.5856481481481479E-2</c:v>
                </c:pt>
                <c:pt idx="3579">
                  <c:v>5.5879629629629633E-2</c:v>
                </c:pt>
                <c:pt idx="3580">
                  <c:v>5.5983796296296295E-2</c:v>
                </c:pt>
                <c:pt idx="3581">
                  <c:v>5.6018518518518523E-2</c:v>
                </c:pt>
                <c:pt idx="3582">
                  <c:v>5.6018518518518523E-2</c:v>
                </c:pt>
                <c:pt idx="3583">
                  <c:v>5.603009259259259E-2</c:v>
                </c:pt>
                <c:pt idx="3584">
                  <c:v>5.6099537037037038E-2</c:v>
                </c:pt>
                <c:pt idx="3585">
                  <c:v>5.618055555555556E-2</c:v>
                </c:pt>
                <c:pt idx="3586">
                  <c:v>5.6412037037037038E-2</c:v>
                </c:pt>
                <c:pt idx="3587">
                  <c:v>5.6423611111111112E-2</c:v>
                </c:pt>
                <c:pt idx="3588">
                  <c:v>5.6469907407407406E-2</c:v>
                </c:pt>
                <c:pt idx="3589">
                  <c:v>5.6504629629629627E-2</c:v>
                </c:pt>
                <c:pt idx="3590">
                  <c:v>5.6574074074074075E-2</c:v>
                </c:pt>
                <c:pt idx="3591">
                  <c:v>5.6597222222222222E-2</c:v>
                </c:pt>
                <c:pt idx="3592">
                  <c:v>5.6620370370370376E-2</c:v>
                </c:pt>
                <c:pt idx="3593">
                  <c:v>5.6655092592592597E-2</c:v>
                </c:pt>
                <c:pt idx="3594">
                  <c:v>5.6701388888888891E-2</c:v>
                </c:pt>
                <c:pt idx="3595">
                  <c:v>5.6712962962962965E-2</c:v>
                </c:pt>
                <c:pt idx="3596">
                  <c:v>5.6736111111111105E-2</c:v>
                </c:pt>
                <c:pt idx="3597">
                  <c:v>5.679398148148148E-2</c:v>
                </c:pt>
                <c:pt idx="3598">
                  <c:v>5.6851851851851855E-2</c:v>
                </c:pt>
                <c:pt idx="3599">
                  <c:v>5.6967592592592597E-2</c:v>
                </c:pt>
                <c:pt idx="3600">
                  <c:v>5.6990740740740738E-2</c:v>
                </c:pt>
                <c:pt idx="3601">
                  <c:v>5.7060185185185186E-2</c:v>
                </c:pt>
                <c:pt idx="3602">
                  <c:v>5.708333333333334E-2</c:v>
                </c:pt>
                <c:pt idx="3603">
                  <c:v>5.7187500000000002E-2</c:v>
                </c:pt>
                <c:pt idx="3604">
                  <c:v>5.7210648148148142E-2</c:v>
                </c:pt>
                <c:pt idx="3605">
                  <c:v>5.7222222222222223E-2</c:v>
                </c:pt>
                <c:pt idx="3606">
                  <c:v>5.7268518518518517E-2</c:v>
                </c:pt>
                <c:pt idx="3607">
                  <c:v>5.7499999999999996E-2</c:v>
                </c:pt>
                <c:pt idx="3608">
                  <c:v>5.7499999999999996E-2</c:v>
                </c:pt>
                <c:pt idx="3609">
                  <c:v>5.7581018518518517E-2</c:v>
                </c:pt>
                <c:pt idx="3610">
                  <c:v>5.7581018518518517E-2</c:v>
                </c:pt>
                <c:pt idx="3611">
                  <c:v>5.7673611111111113E-2</c:v>
                </c:pt>
                <c:pt idx="3612">
                  <c:v>5.7673611111111113E-2</c:v>
                </c:pt>
                <c:pt idx="3613">
                  <c:v>5.769675925925926E-2</c:v>
                </c:pt>
                <c:pt idx="3614">
                  <c:v>5.7812499999999996E-2</c:v>
                </c:pt>
                <c:pt idx="3615">
                  <c:v>5.7824074074074076E-2</c:v>
                </c:pt>
                <c:pt idx="3616">
                  <c:v>5.7847222222222223E-2</c:v>
                </c:pt>
                <c:pt idx="3617">
                  <c:v>5.7870370370370371E-2</c:v>
                </c:pt>
                <c:pt idx="3618">
                  <c:v>5.7881944444444444E-2</c:v>
                </c:pt>
                <c:pt idx="3619">
                  <c:v>5.7893518518518518E-2</c:v>
                </c:pt>
                <c:pt idx="3620">
                  <c:v>5.7893518518518518E-2</c:v>
                </c:pt>
                <c:pt idx="3621">
                  <c:v>5.7986111111111106E-2</c:v>
                </c:pt>
                <c:pt idx="3622">
                  <c:v>5.8032407407407414E-2</c:v>
                </c:pt>
                <c:pt idx="3623">
                  <c:v>5.814814814814815E-2</c:v>
                </c:pt>
                <c:pt idx="3624">
                  <c:v>5.8171296296296297E-2</c:v>
                </c:pt>
                <c:pt idx="3625">
                  <c:v>5.8182870370370371E-2</c:v>
                </c:pt>
                <c:pt idx="3626">
                  <c:v>5.8217592592592592E-2</c:v>
                </c:pt>
                <c:pt idx="3627">
                  <c:v>5.8275462962962966E-2</c:v>
                </c:pt>
                <c:pt idx="3628">
                  <c:v>5.8298611111111114E-2</c:v>
                </c:pt>
                <c:pt idx="3629">
                  <c:v>5.8379629629629635E-2</c:v>
                </c:pt>
                <c:pt idx="3630">
                  <c:v>5.8402777777777776E-2</c:v>
                </c:pt>
                <c:pt idx="3631">
                  <c:v>5.8506944444444452E-2</c:v>
                </c:pt>
                <c:pt idx="3632">
                  <c:v>5.8530092592592592E-2</c:v>
                </c:pt>
                <c:pt idx="3633">
                  <c:v>5.8541666666666665E-2</c:v>
                </c:pt>
                <c:pt idx="3634">
                  <c:v>5.858796296296296E-2</c:v>
                </c:pt>
                <c:pt idx="3635">
                  <c:v>5.8657407407407408E-2</c:v>
                </c:pt>
                <c:pt idx="3636">
                  <c:v>5.8668981481481482E-2</c:v>
                </c:pt>
                <c:pt idx="3637">
                  <c:v>5.8726851851851856E-2</c:v>
                </c:pt>
                <c:pt idx="3638">
                  <c:v>5.8726851851851856E-2</c:v>
                </c:pt>
                <c:pt idx="3639">
                  <c:v>5.873842592592593E-2</c:v>
                </c:pt>
                <c:pt idx="3640">
                  <c:v>5.8854166666666673E-2</c:v>
                </c:pt>
                <c:pt idx="3641">
                  <c:v>5.8877314814814813E-2</c:v>
                </c:pt>
                <c:pt idx="3642">
                  <c:v>5.8981481481481489E-2</c:v>
                </c:pt>
                <c:pt idx="3643">
                  <c:v>5.9062499999999997E-2</c:v>
                </c:pt>
                <c:pt idx="3644">
                  <c:v>5.9155092592592586E-2</c:v>
                </c:pt>
                <c:pt idx="3645">
                  <c:v>5.9247685185185188E-2</c:v>
                </c:pt>
                <c:pt idx="3646">
                  <c:v>5.9340277777777777E-2</c:v>
                </c:pt>
                <c:pt idx="3647">
                  <c:v>5.9386574074074071E-2</c:v>
                </c:pt>
                <c:pt idx="3648">
                  <c:v>5.9409722222222218E-2</c:v>
                </c:pt>
                <c:pt idx="3649">
                  <c:v>5.9479166666666666E-2</c:v>
                </c:pt>
                <c:pt idx="3650">
                  <c:v>5.9571759259259262E-2</c:v>
                </c:pt>
                <c:pt idx="3651">
                  <c:v>5.9571759259259262E-2</c:v>
                </c:pt>
                <c:pt idx="3652">
                  <c:v>5.9618055555555556E-2</c:v>
                </c:pt>
                <c:pt idx="3653">
                  <c:v>5.9641203703703703E-2</c:v>
                </c:pt>
                <c:pt idx="3654">
                  <c:v>5.9791666666666667E-2</c:v>
                </c:pt>
                <c:pt idx="3655">
                  <c:v>5.9826388888888887E-2</c:v>
                </c:pt>
                <c:pt idx="3656">
                  <c:v>5.9884259259259255E-2</c:v>
                </c:pt>
                <c:pt idx="3657">
                  <c:v>5.9907407407407409E-2</c:v>
                </c:pt>
                <c:pt idx="3658">
                  <c:v>5.9907407407407409E-2</c:v>
                </c:pt>
                <c:pt idx="3659">
                  <c:v>5.9907407407407409E-2</c:v>
                </c:pt>
                <c:pt idx="3660">
                  <c:v>5.9988425925925924E-2</c:v>
                </c:pt>
                <c:pt idx="3661">
                  <c:v>6.0011574074074071E-2</c:v>
                </c:pt>
                <c:pt idx="3662">
                  <c:v>6.008101851851852E-2</c:v>
                </c:pt>
                <c:pt idx="3663">
                  <c:v>6.008101851851852E-2</c:v>
                </c:pt>
                <c:pt idx="3664">
                  <c:v>6.0150462962962968E-2</c:v>
                </c:pt>
                <c:pt idx="3665">
                  <c:v>6.0567129629629624E-2</c:v>
                </c:pt>
                <c:pt idx="3666">
                  <c:v>6.0578703703703697E-2</c:v>
                </c:pt>
                <c:pt idx="3667">
                  <c:v>6.0659722222222219E-2</c:v>
                </c:pt>
                <c:pt idx="3668">
                  <c:v>6.06712962962963E-2</c:v>
                </c:pt>
                <c:pt idx="3669">
                  <c:v>6.0706018518518513E-2</c:v>
                </c:pt>
                <c:pt idx="3670">
                  <c:v>6.0717592592592594E-2</c:v>
                </c:pt>
                <c:pt idx="3671">
                  <c:v>6.0949074074074072E-2</c:v>
                </c:pt>
                <c:pt idx="3672">
                  <c:v>6.1087962962962962E-2</c:v>
                </c:pt>
                <c:pt idx="3673">
                  <c:v>6.1087962962962962E-2</c:v>
                </c:pt>
                <c:pt idx="3674">
                  <c:v>6.1145833333333337E-2</c:v>
                </c:pt>
                <c:pt idx="3675">
                  <c:v>6.1192129629629631E-2</c:v>
                </c:pt>
                <c:pt idx="3676">
                  <c:v>6.1249999999999999E-2</c:v>
                </c:pt>
                <c:pt idx="3677">
                  <c:v>6.1388888888888889E-2</c:v>
                </c:pt>
                <c:pt idx="3678">
                  <c:v>6.1446759259259263E-2</c:v>
                </c:pt>
                <c:pt idx="3679">
                  <c:v>6.1458333333333337E-2</c:v>
                </c:pt>
                <c:pt idx="3680">
                  <c:v>6.1527777777777772E-2</c:v>
                </c:pt>
                <c:pt idx="3681">
                  <c:v>6.1701388888888896E-2</c:v>
                </c:pt>
                <c:pt idx="3682">
                  <c:v>6.1921296296296301E-2</c:v>
                </c:pt>
                <c:pt idx="3683">
                  <c:v>6.2118055555555551E-2</c:v>
                </c:pt>
                <c:pt idx="3684">
                  <c:v>6.2199074074074073E-2</c:v>
                </c:pt>
                <c:pt idx="3685">
                  <c:v>6.2199074074074073E-2</c:v>
                </c:pt>
                <c:pt idx="3686">
                  <c:v>6.2210648148148147E-2</c:v>
                </c:pt>
                <c:pt idx="3687">
                  <c:v>6.2372685185185184E-2</c:v>
                </c:pt>
                <c:pt idx="3688">
                  <c:v>6.2407407407407411E-2</c:v>
                </c:pt>
                <c:pt idx="3689">
                  <c:v>6.25E-2</c:v>
                </c:pt>
                <c:pt idx="3690">
                  <c:v>6.2534722222222228E-2</c:v>
                </c:pt>
                <c:pt idx="3691">
                  <c:v>6.2546296296296294E-2</c:v>
                </c:pt>
                <c:pt idx="3692">
                  <c:v>6.2557870370370375E-2</c:v>
                </c:pt>
                <c:pt idx="3693">
                  <c:v>6.2581018518518508E-2</c:v>
                </c:pt>
                <c:pt idx="3694">
                  <c:v>6.2592592592592589E-2</c:v>
                </c:pt>
                <c:pt idx="3695">
                  <c:v>6.267361111111111E-2</c:v>
                </c:pt>
                <c:pt idx="3696">
                  <c:v>6.2708333333333324E-2</c:v>
                </c:pt>
                <c:pt idx="3697">
                  <c:v>6.2754629629629632E-2</c:v>
                </c:pt>
                <c:pt idx="3698">
                  <c:v>6.2893518518518529E-2</c:v>
                </c:pt>
                <c:pt idx="3699">
                  <c:v>6.3182870370370361E-2</c:v>
                </c:pt>
                <c:pt idx="3700">
                  <c:v>6.3541666666666663E-2</c:v>
                </c:pt>
                <c:pt idx="3701">
                  <c:v>6.3993055555555553E-2</c:v>
                </c:pt>
                <c:pt idx="3702">
                  <c:v>6.4097222222222222E-2</c:v>
                </c:pt>
                <c:pt idx="3703">
                  <c:v>6.4108796296296303E-2</c:v>
                </c:pt>
                <c:pt idx="3704">
                  <c:v>6.4386574074074068E-2</c:v>
                </c:pt>
                <c:pt idx="3705">
                  <c:v>6.4618055555555554E-2</c:v>
                </c:pt>
                <c:pt idx="3706">
                  <c:v>6.4710648148148142E-2</c:v>
                </c:pt>
                <c:pt idx="3707">
                  <c:v>6.4814814814814811E-2</c:v>
                </c:pt>
                <c:pt idx="3708">
                  <c:v>6.5069444444444444E-2</c:v>
                </c:pt>
                <c:pt idx="3709">
                  <c:v>6.5324074074074076E-2</c:v>
                </c:pt>
                <c:pt idx="3710">
                  <c:v>6.5358796296296304E-2</c:v>
                </c:pt>
                <c:pt idx="3711">
                  <c:v>6.6157407407407401E-2</c:v>
                </c:pt>
                <c:pt idx="3712">
                  <c:v>6.6192129629629629E-2</c:v>
                </c:pt>
                <c:pt idx="3713">
                  <c:v>6.6284722222222217E-2</c:v>
                </c:pt>
                <c:pt idx="3714">
                  <c:v>6.6377314814814806E-2</c:v>
                </c:pt>
                <c:pt idx="3715">
                  <c:v>6.6527777777777783E-2</c:v>
                </c:pt>
                <c:pt idx="3716">
                  <c:v>6.653935185185185E-2</c:v>
                </c:pt>
                <c:pt idx="3717">
                  <c:v>6.6620370370370371E-2</c:v>
                </c:pt>
                <c:pt idx="3718">
                  <c:v>6.6805555555555562E-2</c:v>
                </c:pt>
                <c:pt idx="3719">
                  <c:v>6.7083333333333328E-2</c:v>
                </c:pt>
                <c:pt idx="3720">
                  <c:v>6.7314814814814813E-2</c:v>
                </c:pt>
                <c:pt idx="3721">
                  <c:v>6.7453703703703696E-2</c:v>
                </c:pt>
                <c:pt idx="3722">
                  <c:v>6.7557870370370365E-2</c:v>
                </c:pt>
                <c:pt idx="3723">
                  <c:v>6.7604166666666674E-2</c:v>
                </c:pt>
                <c:pt idx="3724">
                  <c:v>6.7673611111111115E-2</c:v>
                </c:pt>
                <c:pt idx="3725">
                  <c:v>6.7905092592592586E-2</c:v>
                </c:pt>
                <c:pt idx="3726">
                  <c:v>6.7939814814814814E-2</c:v>
                </c:pt>
                <c:pt idx="3727">
                  <c:v>6.8263888888888888E-2</c:v>
                </c:pt>
                <c:pt idx="3728">
                  <c:v>6.8877314814814808E-2</c:v>
                </c:pt>
                <c:pt idx="3729">
                  <c:v>6.9074074074074079E-2</c:v>
                </c:pt>
                <c:pt idx="3730">
                  <c:v>6.9166666666666668E-2</c:v>
                </c:pt>
                <c:pt idx="3731">
                  <c:v>6.9224537037037029E-2</c:v>
                </c:pt>
                <c:pt idx="3732">
                  <c:v>7.0011574074074087E-2</c:v>
                </c:pt>
                <c:pt idx="3733">
                  <c:v>7.0057870370370368E-2</c:v>
                </c:pt>
                <c:pt idx="3734">
                  <c:v>7.0821759259259265E-2</c:v>
                </c:pt>
                <c:pt idx="3735">
                  <c:v>7.1574074074074082E-2</c:v>
                </c:pt>
                <c:pt idx="3736">
                  <c:v>7.1620370370370376E-2</c:v>
                </c:pt>
                <c:pt idx="3737">
                  <c:v>7.2488425925925928E-2</c:v>
                </c:pt>
                <c:pt idx="3738">
                  <c:v>7.3761574074074077E-2</c:v>
                </c:pt>
                <c:pt idx="3739">
                  <c:v>7.5405092592592593E-2</c:v>
                </c:pt>
                <c:pt idx="3740">
                  <c:v>7.5856481481481483E-2</c:v>
                </c:pt>
                <c:pt idx="3741">
                  <c:v>7.662037037037038E-2</c:v>
                </c:pt>
                <c:pt idx="3742">
                  <c:v>7.6840277777777785E-2</c:v>
                </c:pt>
                <c:pt idx="3743">
                  <c:v>7.694444444444444E-2</c:v>
                </c:pt>
                <c:pt idx="3744">
                  <c:v>7.7164351851851845E-2</c:v>
                </c:pt>
                <c:pt idx="3745">
                  <c:v>7.7592592592592588E-2</c:v>
                </c:pt>
                <c:pt idx="3746">
                  <c:v>7.8692129629629626E-2</c:v>
                </c:pt>
                <c:pt idx="3747">
                  <c:v>7.9409722222222215E-2</c:v>
                </c:pt>
                <c:pt idx="3748">
                  <c:v>8.1215277777777775E-2</c:v>
                </c:pt>
                <c:pt idx="3749">
                  <c:v>8.3506944444444453E-2</c:v>
                </c:pt>
                <c:pt idx="3750">
                  <c:v>0.22177083333333333</c:v>
                </c:pt>
              </c:numCache>
            </c:numRef>
          </c:val>
          <c:smooth val="0"/>
          <c:extLst>
            <c:ext xmlns:c16="http://schemas.microsoft.com/office/drawing/2014/chart" uri="{C3380CC4-5D6E-409C-BE32-E72D297353CC}">
              <c16:uniqueId val="{00000001-25B1-4B82-994D-173F7A5F1A1A}"/>
            </c:ext>
          </c:extLst>
        </c:ser>
        <c:dLbls>
          <c:showLegendKey val="0"/>
          <c:showVal val="0"/>
          <c:showCatName val="0"/>
          <c:showSerName val="0"/>
          <c:showPercent val="0"/>
          <c:showBubbleSize val="0"/>
        </c:dLbls>
        <c:marker val="1"/>
        <c:smooth val="0"/>
        <c:axId val="1955937968"/>
        <c:axId val="2063696224"/>
      </c:lineChart>
      <c:catAx>
        <c:axId val="1955937968"/>
        <c:scaling>
          <c:orientation val="minMax"/>
        </c:scaling>
        <c:delete val="1"/>
        <c:axPos val="b"/>
        <c:majorTickMark val="none"/>
        <c:minorTickMark val="none"/>
        <c:tickLblPos val="nextTo"/>
        <c:crossAx val="2063696224"/>
        <c:crosses val="autoZero"/>
        <c:auto val="1"/>
        <c:lblAlgn val="ctr"/>
        <c:lblOffset val="100"/>
        <c:noMultiLvlLbl val="0"/>
      </c:catAx>
      <c:valAx>
        <c:axId val="2063696224"/>
        <c:scaling>
          <c:orientation val="minMax"/>
          <c:max val="7.5000000000000011E-2"/>
        </c:scaling>
        <c:delete val="0"/>
        <c:axPos val="l"/>
        <c:majorGridlines>
          <c:spPr>
            <a:ln w="9525" cap="flat" cmpd="sng" algn="ctr">
              <a:solidFill>
                <a:schemeClr val="tx1">
                  <a:lumMod val="15000"/>
                  <a:lumOff val="85000"/>
                </a:schemeClr>
              </a:solidFill>
              <a:round/>
            </a:ln>
            <a:effectLst/>
          </c:spPr>
        </c:majorGridlines>
        <c:numFmt formatCode="h:mm:ss"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5937968"/>
        <c:crosses val="autoZero"/>
        <c:crossBetween val="between"/>
      </c:valAx>
      <c:valAx>
        <c:axId val="2063692768"/>
        <c:scaling>
          <c:orientation val="minMax"/>
          <c:max val="1"/>
          <c:min val="0"/>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5916752"/>
        <c:crosses val="max"/>
        <c:crossBetween val="between"/>
      </c:valAx>
      <c:catAx>
        <c:axId val="1955916752"/>
        <c:scaling>
          <c:orientation val="minMax"/>
        </c:scaling>
        <c:delete val="1"/>
        <c:axPos val="b"/>
        <c:majorTickMark val="out"/>
        <c:minorTickMark val="none"/>
        <c:tickLblPos val="nextTo"/>
        <c:crossAx val="206369276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i="0" baseline="0">
                <a:effectLst/>
              </a:rPr>
              <a:t>absolute</a:t>
            </a:r>
            <a:r>
              <a:rPr lang="en-GB" altLang="zh-CN" sz="1400" b="0" i="0" baseline="0">
                <a:effectLst/>
              </a:rPr>
              <a:t> error</a:t>
            </a:r>
            <a:endParaRPr lang="zh-CN" altLang="zh-CN" sz="11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spPr>
            <a:solidFill>
              <a:schemeClr val="accent1"/>
            </a:solidFill>
            <a:ln>
              <a:noFill/>
            </a:ln>
            <a:effectLst/>
          </c:spPr>
          <c:invertIfNegative val="0"/>
          <c:cat>
            <c:strRef>
              <c:f>Sheet10!$A$1:$A$5114</c:f>
              <c:strCache>
                <c:ptCount val="5112"/>
                <c:pt idx="0">
                  <c:v>time</c:v>
                </c:pt>
                <c:pt idx="1">
                  <c:v>0:03</c:v>
                </c:pt>
                <c:pt idx="2">
                  <c:v>0:04</c:v>
                </c:pt>
                <c:pt idx="3">
                  <c:v>0:04</c:v>
                </c:pt>
                <c:pt idx="4">
                  <c:v>0:05</c:v>
                </c:pt>
                <c:pt idx="5">
                  <c:v>0:05</c:v>
                </c:pt>
                <c:pt idx="6">
                  <c:v>0:05</c:v>
                </c:pt>
                <c:pt idx="7">
                  <c:v>0:05</c:v>
                </c:pt>
                <c:pt idx="8">
                  <c:v>0:05</c:v>
                </c:pt>
                <c:pt idx="9">
                  <c:v>0:05</c:v>
                </c:pt>
                <c:pt idx="10">
                  <c:v>0:05</c:v>
                </c:pt>
                <c:pt idx="11">
                  <c:v>0:05</c:v>
                </c:pt>
                <c:pt idx="12">
                  <c:v>0:05</c:v>
                </c:pt>
                <c:pt idx="13">
                  <c:v>0:05</c:v>
                </c:pt>
                <c:pt idx="14">
                  <c:v>0:05</c:v>
                </c:pt>
                <c:pt idx="15">
                  <c:v>0:05</c:v>
                </c:pt>
                <c:pt idx="16">
                  <c:v>0:05</c:v>
                </c:pt>
                <c:pt idx="17">
                  <c:v>0:05</c:v>
                </c:pt>
                <c:pt idx="18">
                  <c:v>0:05</c:v>
                </c:pt>
                <c:pt idx="19">
                  <c:v>0:05</c:v>
                </c:pt>
                <c:pt idx="20">
                  <c:v>0:06</c:v>
                </c:pt>
                <c:pt idx="21">
                  <c:v>0:06</c:v>
                </c:pt>
                <c:pt idx="22">
                  <c:v>0:06</c:v>
                </c:pt>
                <c:pt idx="23">
                  <c:v>0:06</c:v>
                </c:pt>
                <c:pt idx="24">
                  <c:v>0:06</c:v>
                </c:pt>
                <c:pt idx="25">
                  <c:v>0:06</c:v>
                </c:pt>
                <c:pt idx="26">
                  <c:v>0:06</c:v>
                </c:pt>
                <c:pt idx="27">
                  <c:v>0:06</c:v>
                </c:pt>
                <c:pt idx="28">
                  <c:v>0:06</c:v>
                </c:pt>
                <c:pt idx="29">
                  <c:v>0:06</c:v>
                </c:pt>
                <c:pt idx="30">
                  <c:v>0:06</c:v>
                </c:pt>
                <c:pt idx="31">
                  <c:v>0:06</c:v>
                </c:pt>
                <c:pt idx="32">
                  <c:v>0:07</c:v>
                </c:pt>
                <c:pt idx="33">
                  <c:v>0:07</c:v>
                </c:pt>
                <c:pt idx="34">
                  <c:v>0:07</c:v>
                </c:pt>
                <c:pt idx="35">
                  <c:v>0:07</c:v>
                </c:pt>
                <c:pt idx="36">
                  <c:v>0:07</c:v>
                </c:pt>
                <c:pt idx="37">
                  <c:v>0:07</c:v>
                </c:pt>
                <c:pt idx="38">
                  <c:v>0:07</c:v>
                </c:pt>
                <c:pt idx="39">
                  <c:v>0:07</c:v>
                </c:pt>
                <c:pt idx="40">
                  <c:v>0:07</c:v>
                </c:pt>
                <c:pt idx="41">
                  <c:v>0:07</c:v>
                </c:pt>
                <c:pt idx="42">
                  <c:v>0:07</c:v>
                </c:pt>
                <c:pt idx="43">
                  <c:v>0:07</c:v>
                </c:pt>
                <c:pt idx="44">
                  <c:v>0:07</c:v>
                </c:pt>
                <c:pt idx="45">
                  <c:v>0:07</c:v>
                </c:pt>
                <c:pt idx="46">
                  <c:v>0:07</c:v>
                </c:pt>
                <c:pt idx="47">
                  <c:v>0:07</c:v>
                </c:pt>
                <c:pt idx="48">
                  <c:v>0:08</c:v>
                </c:pt>
                <c:pt idx="49">
                  <c:v>0:08</c:v>
                </c:pt>
                <c:pt idx="50">
                  <c:v>0:08</c:v>
                </c:pt>
                <c:pt idx="51">
                  <c:v>0:08</c:v>
                </c:pt>
                <c:pt idx="52">
                  <c:v>0:08</c:v>
                </c:pt>
                <c:pt idx="53">
                  <c:v>0:08</c:v>
                </c:pt>
                <c:pt idx="54">
                  <c:v>0:08</c:v>
                </c:pt>
                <c:pt idx="55">
                  <c:v>0:08</c:v>
                </c:pt>
                <c:pt idx="56">
                  <c:v>0:08</c:v>
                </c:pt>
                <c:pt idx="57">
                  <c:v>0:08</c:v>
                </c:pt>
                <c:pt idx="58">
                  <c:v>0:08</c:v>
                </c:pt>
                <c:pt idx="59">
                  <c:v>0:08</c:v>
                </c:pt>
                <c:pt idx="60">
                  <c:v>0:08</c:v>
                </c:pt>
                <c:pt idx="61">
                  <c:v>0:08</c:v>
                </c:pt>
                <c:pt idx="62">
                  <c:v>0:08</c:v>
                </c:pt>
                <c:pt idx="63">
                  <c:v>0:08</c:v>
                </c:pt>
                <c:pt idx="64">
                  <c:v>0:08</c:v>
                </c:pt>
                <c:pt idx="65">
                  <c:v>0:08</c:v>
                </c:pt>
                <c:pt idx="66">
                  <c:v>0:08</c:v>
                </c:pt>
                <c:pt idx="67">
                  <c:v>0:08</c:v>
                </c:pt>
                <c:pt idx="68">
                  <c:v>0:08</c:v>
                </c:pt>
                <c:pt idx="69">
                  <c:v>0:08</c:v>
                </c:pt>
                <c:pt idx="70">
                  <c:v>0:09</c:v>
                </c:pt>
                <c:pt idx="71">
                  <c:v>0:09</c:v>
                </c:pt>
                <c:pt idx="72">
                  <c:v>0:09</c:v>
                </c:pt>
                <c:pt idx="73">
                  <c:v>0:09</c:v>
                </c:pt>
                <c:pt idx="74">
                  <c:v>0:09</c:v>
                </c:pt>
                <c:pt idx="75">
                  <c:v>0:09</c:v>
                </c:pt>
                <c:pt idx="76">
                  <c:v>0:09</c:v>
                </c:pt>
                <c:pt idx="77">
                  <c:v>0:09</c:v>
                </c:pt>
                <c:pt idx="78">
                  <c:v>0:09</c:v>
                </c:pt>
                <c:pt idx="79">
                  <c:v>0:09</c:v>
                </c:pt>
                <c:pt idx="80">
                  <c:v>0:09</c:v>
                </c:pt>
                <c:pt idx="81">
                  <c:v>0:09</c:v>
                </c:pt>
                <c:pt idx="82">
                  <c:v>0:09</c:v>
                </c:pt>
                <c:pt idx="83">
                  <c:v>0:09</c:v>
                </c:pt>
                <c:pt idx="84">
                  <c:v>0:09</c:v>
                </c:pt>
                <c:pt idx="85">
                  <c:v>0:09</c:v>
                </c:pt>
                <c:pt idx="86">
                  <c:v>0:09</c:v>
                </c:pt>
                <c:pt idx="87">
                  <c:v>0:09</c:v>
                </c:pt>
                <c:pt idx="88">
                  <c:v>0:09</c:v>
                </c:pt>
                <c:pt idx="89">
                  <c:v>0:09</c:v>
                </c:pt>
                <c:pt idx="90">
                  <c:v>0:10</c:v>
                </c:pt>
                <c:pt idx="91">
                  <c:v>0:10</c:v>
                </c:pt>
                <c:pt idx="92">
                  <c:v>0:10</c:v>
                </c:pt>
                <c:pt idx="93">
                  <c:v>0:10</c:v>
                </c:pt>
                <c:pt idx="94">
                  <c:v>0:10</c:v>
                </c:pt>
                <c:pt idx="95">
                  <c:v>0:10</c:v>
                </c:pt>
                <c:pt idx="96">
                  <c:v>0:10</c:v>
                </c:pt>
                <c:pt idx="97">
                  <c:v>0:10</c:v>
                </c:pt>
                <c:pt idx="98">
                  <c:v>0:10</c:v>
                </c:pt>
                <c:pt idx="99">
                  <c:v>0:10</c:v>
                </c:pt>
                <c:pt idx="100">
                  <c:v>0:10</c:v>
                </c:pt>
                <c:pt idx="101">
                  <c:v>0:10</c:v>
                </c:pt>
                <c:pt idx="102">
                  <c:v>0:10</c:v>
                </c:pt>
                <c:pt idx="103">
                  <c:v>0:10</c:v>
                </c:pt>
                <c:pt idx="104">
                  <c:v>0:11</c:v>
                </c:pt>
                <c:pt idx="105">
                  <c:v>0:11</c:v>
                </c:pt>
                <c:pt idx="106">
                  <c:v>0:11</c:v>
                </c:pt>
                <c:pt idx="107">
                  <c:v>0:11</c:v>
                </c:pt>
                <c:pt idx="108">
                  <c:v>0:11</c:v>
                </c:pt>
                <c:pt idx="109">
                  <c:v>0:11</c:v>
                </c:pt>
                <c:pt idx="110">
                  <c:v>0:11</c:v>
                </c:pt>
                <c:pt idx="111">
                  <c:v>0:11</c:v>
                </c:pt>
                <c:pt idx="112">
                  <c:v>0:11</c:v>
                </c:pt>
                <c:pt idx="113">
                  <c:v>0:11</c:v>
                </c:pt>
                <c:pt idx="114">
                  <c:v>0:11</c:v>
                </c:pt>
                <c:pt idx="115">
                  <c:v>0:11</c:v>
                </c:pt>
                <c:pt idx="116">
                  <c:v>0:11</c:v>
                </c:pt>
                <c:pt idx="117">
                  <c:v>0:11</c:v>
                </c:pt>
                <c:pt idx="118">
                  <c:v>0:11</c:v>
                </c:pt>
                <c:pt idx="119">
                  <c:v>0:11</c:v>
                </c:pt>
                <c:pt idx="120">
                  <c:v>0:12</c:v>
                </c:pt>
                <c:pt idx="121">
                  <c:v>0:12</c:v>
                </c:pt>
                <c:pt idx="122">
                  <c:v>0:12</c:v>
                </c:pt>
                <c:pt idx="123">
                  <c:v>0:12</c:v>
                </c:pt>
                <c:pt idx="124">
                  <c:v>0:12</c:v>
                </c:pt>
                <c:pt idx="125">
                  <c:v>0:12</c:v>
                </c:pt>
                <c:pt idx="126">
                  <c:v>0:12</c:v>
                </c:pt>
                <c:pt idx="127">
                  <c:v>0:12</c:v>
                </c:pt>
                <c:pt idx="128">
                  <c:v>0:12</c:v>
                </c:pt>
                <c:pt idx="129">
                  <c:v>0:12</c:v>
                </c:pt>
                <c:pt idx="130">
                  <c:v>0:12</c:v>
                </c:pt>
                <c:pt idx="131">
                  <c:v>0:12</c:v>
                </c:pt>
                <c:pt idx="132">
                  <c:v>0:12</c:v>
                </c:pt>
                <c:pt idx="133">
                  <c:v>0:12</c:v>
                </c:pt>
                <c:pt idx="134">
                  <c:v>0:12</c:v>
                </c:pt>
                <c:pt idx="135">
                  <c:v>0:12</c:v>
                </c:pt>
                <c:pt idx="136">
                  <c:v>0:12</c:v>
                </c:pt>
                <c:pt idx="137">
                  <c:v>0:12</c:v>
                </c:pt>
                <c:pt idx="138">
                  <c:v>0:12</c:v>
                </c:pt>
                <c:pt idx="139">
                  <c:v>0:12</c:v>
                </c:pt>
                <c:pt idx="140">
                  <c:v>0:12</c:v>
                </c:pt>
                <c:pt idx="141">
                  <c:v>0:12</c:v>
                </c:pt>
                <c:pt idx="142">
                  <c:v>0:12</c:v>
                </c:pt>
                <c:pt idx="143">
                  <c:v>0:12</c:v>
                </c:pt>
                <c:pt idx="144">
                  <c:v>0:12</c:v>
                </c:pt>
                <c:pt idx="145">
                  <c:v>0:13</c:v>
                </c:pt>
                <c:pt idx="146">
                  <c:v>0:13</c:v>
                </c:pt>
                <c:pt idx="147">
                  <c:v>0:13</c:v>
                </c:pt>
                <c:pt idx="148">
                  <c:v>0:13</c:v>
                </c:pt>
                <c:pt idx="149">
                  <c:v>0:13</c:v>
                </c:pt>
                <c:pt idx="150">
                  <c:v>0:13</c:v>
                </c:pt>
                <c:pt idx="151">
                  <c:v>0:13</c:v>
                </c:pt>
                <c:pt idx="152">
                  <c:v>0:13</c:v>
                </c:pt>
                <c:pt idx="153">
                  <c:v>0:13</c:v>
                </c:pt>
                <c:pt idx="154">
                  <c:v>0:13</c:v>
                </c:pt>
                <c:pt idx="155">
                  <c:v>0:13</c:v>
                </c:pt>
                <c:pt idx="156">
                  <c:v>0:13</c:v>
                </c:pt>
                <c:pt idx="157">
                  <c:v>0:13</c:v>
                </c:pt>
                <c:pt idx="158">
                  <c:v>0:13</c:v>
                </c:pt>
                <c:pt idx="159">
                  <c:v>0:13</c:v>
                </c:pt>
                <c:pt idx="160">
                  <c:v>0:13</c:v>
                </c:pt>
                <c:pt idx="161">
                  <c:v>0:13</c:v>
                </c:pt>
                <c:pt idx="162">
                  <c:v>0:13</c:v>
                </c:pt>
                <c:pt idx="163">
                  <c:v>0:13</c:v>
                </c:pt>
                <c:pt idx="164">
                  <c:v>0:13</c:v>
                </c:pt>
                <c:pt idx="165">
                  <c:v>0:13</c:v>
                </c:pt>
                <c:pt idx="166">
                  <c:v>0:13</c:v>
                </c:pt>
                <c:pt idx="167">
                  <c:v>0:13</c:v>
                </c:pt>
                <c:pt idx="168">
                  <c:v>0:13</c:v>
                </c:pt>
                <c:pt idx="169">
                  <c:v>0:14</c:v>
                </c:pt>
                <c:pt idx="170">
                  <c:v>0:14</c:v>
                </c:pt>
                <c:pt idx="171">
                  <c:v>0:14</c:v>
                </c:pt>
                <c:pt idx="172">
                  <c:v>0:14</c:v>
                </c:pt>
                <c:pt idx="173">
                  <c:v>0:14</c:v>
                </c:pt>
                <c:pt idx="174">
                  <c:v>0:14</c:v>
                </c:pt>
                <c:pt idx="175">
                  <c:v>0:14</c:v>
                </c:pt>
                <c:pt idx="176">
                  <c:v>0:14</c:v>
                </c:pt>
                <c:pt idx="177">
                  <c:v>0:14</c:v>
                </c:pt>
                <c:pt idx="178">
                  <c:v>0:14</c:v>
                </c:pt>
                <c:pt idx="179">
                  <c:v>0:14</c:v>
                </c:pt>
                <c:pt idx="180">
                  <c:v>0:14</c:v>
                </c:pt>
                <c:pt idx="181">
                  <c:v>0:14</c:v>
                </c:pt>
                <c:pt idx="182">
                  <c:v>0:14</c:v>
                </c:pt>
                <c:pt idx="183">
                  <c:v>0:14</c:v>
                </c:pt>
                <c:pt idx="184">
                  <c:v>0:14</c:v>
                </c:pt>
                <c:pt idx="185">
                  <c:v>0:14</c:v>
                </c:pt>
                <c:pt idx="186">
                  <c:v>0:14</c:v>
                </c:pt>
                <c:pt idx="187">
                  <c:v>0:14</c:v>
                </c:pt>
                <c:pt idx="188">
                  <c:v>0:14</c:v>
                </c:pt>
                <c:pt idx="189">
                  <c:v>0:14</c:v>
                </c:pt>
                <c:pt idx="190">
                  <c:v>0:14</c:v>
                </c:pt>
                <c:pt idx="191">
                  <c:v>0:14</c:v>
                </c:pt>
                <c:pt idx="192">
                  <c:v>0:14</c:v>
                </c:pt>
                <c:pt idx="193">
                  <c:v>0:14</c:v>
                </c:pt>
                <c:pt idx="194">
                  <c:v>0:14</c:v>
                </c:pt>
                <c:pt idx="195">
                  <c:v>0:14</c:v>
                </c:pt>
                <c:pt idx="196">
                  <c:v>0:14</c:v>
                </c:pt>
                <c:pt idx="197">
                  <c:v>0:14</c:v>
                </c:pt>
                <c:pt idx="198">
                  <c:v>0:14</c:v>
                </c:pt>
                <c:pt idx="199">
                  <c:v>0:14</c:v>
                </c:pt>
                <c:pt idx="200">
                  <c:v>0:14</c:v>
                </c:pt>
                <c:pt idx="201">
                  <c:v>0:14</c:v>
                </c:pt>
                <c:pt idx="202">
                  <c:v>0:14</c:v>
                </c:pt>
                <c:pt idx="203">
                  <c:v>0:14</c:v>
                </c:pt>
                <c:pt idx="204">
                  <c:v>0:14</c:v>
                </c:pt>
                <c:pt idx="205">
                  <c:v>0:14</c:v>
                </c:pt>
                <c:pt idx="206">
                  <c:v>0:14</c:v>
                </c:pt>
                <c:pt idx="207">
                  <c:v>0:14</c:v>
                </c:pt>
                <c:pt idx="208">
                  <c:v>0:14</c:v>
                </c:pt>
                <c:pt idx="209">
                  <c:v>0:14</c:v>
                </c:pt>
                <c:pt idx="210">
                  <c:v>0:14</c:v>
                </c:pt>
                <c:pt idx="211">
                  <c:v>0:14</c:v>
                </c:pt>
                <c:pt idx="212">
                  <c:v>0:14</c:v>
                </c:pt>
                <c:pt idx="213">
                  <c:v>0:14</c:v>
                </c:pt>
                <c:pt idx="214">
                  <c:v>0:14</c:v>
                </c:pt>
                <c:pt idx="215">
                  <c:v>0:15</c:v>
                </c:pt>
                <c:pt idx="216">
                  <c:v>0:15</c:v>
                </c:pt>
                <c:pt idx="217">
                  <c:v>0:15</c:v>
                </c:pt>
                <c:pt idx="218">
                  <c:v>0:15</c:v>
                </c:pt>
                <c:pt idx="219">
                  <c:v>0:15</c:v>
                </c:pt>
                <c:pt idx="220">
                  <c:v>0:15</c:v>
                </c:pt>
                <c:pt idx="221">
                  <c:v>0:15</c:v>
                </c:pt>
                <c:pt idx="222">
                  <c:v>0:15</c:v>
                </c:pt>
                <c:pt idx="223">
                  <c:v>0:15</c:v>
                </c:pt>
                <c:pt idx="224">
                  <c:v>0:15</c:v>
                </c:pt>
                <c:pt idx="225">
                  <c:v>0:15</c:v>
                </c:pt>
                <c:pt idx="226">
                  <c:v>0:15</c:v>
                </c:pt>
                <c:pt idx="227">
                  <c:v>0:15</c:v>
                </c:pt>
                <c:pt idx="228">
                  <c:v>0:15</c:v>
                </c:pt>
                <c:pt idx="229">
                  <c:v>0:15</c:v>
                </c:pt>
                <c:pt idx="230">
                  <c:v>0:15</c:v>
                </c:pt>
                <c:pt idx="231">
                  <c:v>0:15</c:v>
                </c:pt>
                <c:pt idx="232">
                  <c:v>0:15</c:v>
                </c:pt>
                <c:pt idx="233">
                  <c:v>0:15</c:v>
                </c:pt>
                <c:pt idx="234">
                  <c:v>0:15</c:v>
                </c:pt>
                <c:pt idx="235">
                  <c:v>0:15</c:v>
                </c:pt>
                <c:pt idx="236">
                  <c:v>0:15</c:v>
                </c:pt>
                <c:pt idx="237">
                  <c:v>0:15</c:v>
                </c:pt>
                <c:pt idx="238">
                  <c:v>0:15</c:v>
                </c:pt>
                <c:pt idx="239">
                  <c:v>0:15</c:v>
                </c:pt>
                <c:pt idx="240">
                  <c:v>0:15</c:v>
                </c:pt>
                <c:pt idx="241">
                  <c:v>0:15</c:v>
                </c:pt>
                <c:pt idx="242">
                  <c:v>0:15</c:v>
                </c:pt>
                <c:pt idx="243">
                  <c:v>0:15</c:v>
                </c:pt>
                <c:pt idx="244">
                  <c:v>0:15</c:v>
                </c:pt>
                <c:pt idx="245">
                  <c:v>0:15</c:v>
                </c:pt>
                <c:pt idx="246">
                  <c:v>0:15</c:v>
                </c:pt>
                <c:pt idx="247">
                  <c:v>0:15</c:v>
                </c:pt>
                <c:pt idx="248">
                  <c:v>0:15</c:v>
                </c:pt>
                <c:pt idx="249">
                  <c:v>0:15</c:v>
                </c:pt>
                <c:pt idx="250">
                  <c:v>0:15</c:v>
                </c:pt>
                <c:pt idx="251">
                  <c:v>0:16</c:v>
                </c:pt>
                <c:pt idx="252">
                  <c:v>0:16</c:v>
                </c:pt>
                <c:pt idx="253">
                  <c:v>0:16</c:v>
                </c:pt>
                <c:pt idx="254">
                  <c:v>0:16</c:v>
                </c:pt>
                <c:pt idx="255">
                  <c:v>0:16</c:v>
                </c:pt>
                <c:pt idx="256">
                  <c:v>0:16</c:v>
                </c:pt>
                <c:pt idx="257">
                  <c:v>0:16</c:v>
                </c:pt>
                <c:pt idx="258">
                  <c:v>0:16</c:v>
                </c:pt>
                <c:pt idx="259">
                  <c:v>0:16</c:v>
                </c:pt>
                <c:pt idx="260">
                  <c:v>0:16</c:v>
                </c:pt>
                <c:pt idx="261">
                  <c:v>0:16</c:v>
                </c:pt>
                <c:pt idx="262">
                  <c:v>0:16</c:v>
                </c:pt>
                <c:pt idx="263">
                  <c:v>0:16</c:v>
                </c:pt>
                <c:pt idx="264">
                  <c:v>0:16</c:v>
                </c:pt>
                <c:pt idx="265">
                  <c:v>0:16</c:v>
                </c:pt>
                <c:pt idx="266">
                  <c:v>0:16</c:v>
                </c:pt>
                <c:pt idx="267">
                  <c:v>0:16</c:v>
                </c:pt>
                <c:pt idx="268">
                  <c:v>0:16</c:v>
                </c:pt>
                <c:pt idx="269">
                  <c:v>0:16</c:v>
                </c:pt>
                <c:pt idx="270">
                  <c:v>0:16</c:v>
                </c:pt>
                <c:pt idx="271">
                  <c:v>0:16</c:v>
                </c:pt>
                <c:pt idx="272">
                  <c:v>0:16</c:v>
                </c:pt>
                <c:pt idx="273">
                  <c:v>0:16</c:v>
                </c:pt>
                <c:pt idx="274">
                  <c:v>0:16</c:v>
                </c:pt>
                <c:pt idx="275">
                  <c:v>0:16</c:v>
                </c:pt>
                <c:pt idx="276">
                  <c:v>0:16</c:v>
                </c:pt>
                <c:pt idx="277">
                  <c:v>0:16</c:v>
                </c:pt>
                <c:pt idx="278">
                  <c:v>0:16</c:v>
                </c:pt>
                <c:pt idx="279">
                  <c:v>0:16</c:v>
                </c:pt>
                <c:pt idx="280">
                  <c:v>0:16</c:v>
                </c:pt>
                <c:pt idx="281">
                  <c:v>0:16</c:v>
                </c:pt>
                <c:pt idx="282">
                  <c:v>0:16</c:v>
                </c:pt>
                <c:pt idx="283">
                  <c:v>0:16</c:v>
                </c:pt>
                <c:pt idx="284">
                  <c:v>0:16</c:v>
                </c:pt>
                <c:pt idx="285">
                  <c:v>0:17</c:v>
                </c:pt>
                <c:pt idx="286">
                  <c:v>0:17</c:v>
                </c:pt>
                <c:pt idx="287">
                  <c:v>0:17</c:v>
                </c:pt>
                <c:pt idx="288">
                  <c:v>0:17</c:v>
                </c:pt>
                <c:pt idx="289">
                  <c:v>0:17</c:v>
                </c:pt>
                <c:pt idx="290">
                  <c:v>0:17</c:v>
                </c:pt>
                <c:pt idx="291">
                  <c:v>0:17</c:v>
                </c:pt>
                <c:pt idx="292">
                  <c:v>0:17</c:v>
                </c:pt>
                <c:pt idx="293">
                  <c:v>0:17</c:v>
                </c:pt>
                <c:pt idx="294">
                  <c:v>0:17</c:v>
                </c:pt>
                <c:pt idx="295">
                  <c:v>0:17</c:v>
                </c:pt>
                <c:pt idx="296">
                  <c:v>0:17</c:v>
                </c:pt>
                <c:pt idx="297">
                  <c:v>0:17</c:v>
                </c:pt>
                <c:pt idx="298">
                  <c:v>0:17</c:v>
                </c:pt>
                <c:pt idx="299">
                  <c:v>0:17</c:v>
                </c:pt>
                <c:pt idx="300">
                  <c:v>0:17</c:v>
                </c:pt>
                <c:pt idx="301">
                  <c:v>0:17</c:v>
                </c:pt>
                <c:pt idx="302">
                  <c:v>0:17</c:v>
                </c:pt>
                <c:pt idx="303">
                  <c:v>0:17</c:v>
                </c:pt>
                <c:pt idx="304">
                  <c:v>0:17</c:v>
                </c:pt>
                <c:pt idx="305">
                  <c:v>0:17</c:v>
                </c:pt>
                <c:pt idx="306">
                  <c:v>0:17</c:v>
                </c:pt>
                <c:pt idx="307">
                  <c:v>0:17</c:v>
                </c:pt>
                <c:pt idx="308">
                  <c:v>0:17</c:v>
                </c:pt>
                <c:pt idx="309">
                  <c:v>0:17</c:v>
                </c:pt>
                <c:pt idx="310">
                  <c:v>0:17</c:v>
                </c:pt>
                <c:pt idx="311">
                  <c:v>0:17</c:v>
                </c:pt>
                <c:pt idx="312">
                  <c:v>0:17</c:v>
                </c:pt>
                <c:pt idx="313">
                  <c:v>0:17</c:v>
                </c:pt>
                <c:pt idx="314">
                  <c:v>0:17</c:v>
                </c:pt>
                <c:pt idx="315">
                  <c:v>0:17</c:v>
                </c:pt>
                <c:pt idx="316">
                  <c:v>0:17</c:v>
                </c:pt>
                <c:pt idx="317">
                  <c:v>0:17</c:v>
                </c:pt>
                <c:pt idx="318">
                  <c:v>0:17</c:v>
                </c:pt>
                <c:pt idx="319">
                  <c:v>0:17</c:v>
                </c:pt>
                <c:pt idx="320">
                  <c:v>0:17</c:v>
                </c:pt>
                <c:pt idx="321">
                  <c:v>0:17</c:v>
                </c:pt>
                <c:pt idx="322">
                  <c:v>0:17</c:v>
                </c:pt>
                <c:pt idx="323">
                  <c:v>0:17</c:v>
                </c:pt>
                <c:pt idx="324">
                  <c:v>0:17</c:v>
                </c:pt>
                <c:pt idx="325">
                  <c:v>0:17</c:v>
                </c:pt>
                <c:pt idx="326">
                  <c:v>0:17</c:v>
                </c:pt>
                <c:pt idx="327">
                  <c:v>0:17</c:v>
                </c:pt>
                <c:pt idx="328">
                  <c:v>0:17</c:v>
                </c:pt>
                <c:pt idx="329">
                  <c:v>0:17</c:v>
                </c:pt>
                <c:pt idx="330">
                  <c:v>0:17</c:v>
                </c:pt>
                <c:pt idx="331">
                  <c:v>0:18</c:v>
                </c:pt>
                <c:pt idx="332">
                  <c:v>0:18</c:v>
                </c:pt>
                <c:pt idx="333">
                  <c:v>0:18</c:v>
                </c:pt>
                <c:pt idx="334">
                  <c:v>0:18</c:v>
                </c:pt>
                <c:pt idx="335">
                  <c:v>0:18</c:v>
                </c:pt>
                <c:pt idx="336">
                  <c:v>0:18</c:v>
                </c:pt>
                <c:pt idx="337">
                  <c:v>0:18</c:v>
                </c:pt>
                <c:pt idx="338">
                  <c:v>0:18</c:v>
                </c:pt>
                <c:pt idx="339">
                  <c:v>0:18</c:v>
                </c:pt>
                <c:pt idx="340">
                  <c:v>0:18</c:v>
                </c:pt>
                <c:pt idx="341">
                  <c:v>0:18</c:v>
                </c:pt>
                <c:pt idx="342">
                  <c:v>0:18</c:v>
                </c:pt>
                <c:pt idx="343">
                  <c:v>0:18</c:v>
                </c:pt>
                <c:pt idx="344">
                  <c:v>0:18</c:v>
                </c:pt>
                <c:pt idx="345">
                  <c:v>0:18</c:v>
                </c:pt>
                <c:pt idx="346">
                  <c:v>0:18</c:v>
                </c:pt>
                <c:pt idx="347">
                  <c:v>0:18</c:v>
                </c:pt>
                <c:pt idx="348">
                  <c:v>0:18</c:v>
                </c:pt>
                <c:pt idx="349">
                  <c:v>0:18</c:v>
                </c:pt>
                <c:pt idx="350">
                  <c:v>0:18</c:v>
                </c:pt>
                <c:pt idx="351">
                  <c:v>0:18</c:v>
                </c:pt>
                <c:pt idx="352">
                  <c:v>0:18</c:v>
                </c:pt>
                <c:pt idx="353">
                  <c:v>0:18</c:v>
                </c:pt>
                <c:pt idx="354">
                  <c:v>0:18</c:v>
                </c:pt>
                <c:pt idx="355">
                  <c:v>0:18</c:v>
                </c:pt>
                <c:pt idx="356">
                  <c:v>0:18</c:v>
                </c:pt>
                <c:pt idx="357">
                  <c:v>0:18</c:v>
                </c:pt>
                <c:pt idx="358">
                  <c:v>0:18</c:v>
                </c:pt>
                <c:pt idx="359">
                  <c:v>0:18</c:v>
                </c:pt>
                <c:pt idx="360">
                  <c:v>0:18</c:v>
                </c:pt>
                <c:pt idx="361">
                  <c:v>0:18</c:v>
                </c:pt>
                <c:pt idx="362">
                  <c:v>0:18</c:v>
                </c:pt>
                <c:pt idx="363">
                  <c:v>0:18</c:v>
                </c:pt>
                <c:pt idx="364">
                  <c:v>0:18</c:v>
                </c:pt>
                <c:pt idx="365">
                  <c:v>0:18</c:v>
                </c:pt>
                <c:pt idx="366">
                  <c:v>0:18</c:v>
                </c:pt>
                <c:pt idx="367">
                  <c:v>0:18</c:v>
                </c:pt>
                <c:pt idx="368">
                  <c:v>0:18</c:v>
                </c:pt>
                <c:pt idx="369">
                  <c:v>0:18</c:v>
                </c:pt>
                <c:pt idx="370">
                  <c:v>0:18</c:v>
                </c:pt>
                <c:pt idx="371">
                  <c:v>0:18</c:v>
                </c:pt>
                <c:pt idx="372">
                  <c:v>0:18</c:v>
                </c:pt>
                <c:pt idx="373">
                  <c:v>0:18</c:v>
                </c:pt>
                <c:pt idx="374">
                  <c:v>0:18</c:v>
                </c:pt>
                <c:pt idx="375">
                  <c:v>0:18</c:v>
                </c:pt>
                <c:pt idx="376">
                  <c:v>0:18</c:v>
                </c:pt>
                <c:pt idx="377">
                  <c:v>0:18</c:v>
                </c:pt>
                <c:pt idx="378">
                  <c:v>0:18</c:v>
                </c:pt>
                <c:pt idx="379">
                  <c:v>0:18</c:v>
                </c:pt>
                <c:pt idx="380">
                  <c:v>0:18</c:v>
                </c:pt>
                <c:pt idx="381">
                  <c:v>0:18</c:v>
                </c:pt>
                <c:pt idx="382">
                  <c:v>0:18</c:v>
                </c:pt>
                <c:pt idx="383">
                  <c:v>0:18</c:v>
                </c:pt>
                <c:pt idx="384">
                  <c:v>0:18</c:v>
                </c:pt>
                <c:pt idx="385">
                  <c:v>0:18</c:v>
                </c:pt>
                <c:pt idx="386">
                  <c:v>0:18</c:v>
                </c:pt>
                <c:pt idx="387">
                  <c:v>0:18</c:v>
                </c:pt>
                <c:pt idx="388">
                  <c:v>0:18</c:v>
                </c:pt>
                <c:pt idx="389">
                  <c:v>0:18</c:v>
                </c:pt>
                <c:pt idx="390">
                  <c:v>0:18</c:v>
                </c:pt>
                <c:pt idx="391">
                  <c:v>0:18</c:v>
                </c:pt>
                <c:pt idx="392">
                  <c:v>0:18</c:v>
                </c:pt>
                <c:pt idx="393">
                  <c:v>0:18</c:v>
                </c:pt>
                <c:pt idx="394">
                  <c:v>0:18</c:v>
                </c:pt>
                <c:pt idx="395">
                  <c:v>0:19</c:v>
                </c:pt>
                <c:pt idx="396">
                  <c:v>0:19</c:v>
                </c:pt>
                <c:pt idx="397">
                  <c:v>0:19</c:v>
                </c:pt>
                <c:pt idx="398">
                  <c:v>0:19</c:v>
                </c:pt>
                <c:pt idx="399">
                  <c:v>0:19</c:v>
                </c:pt>
                <c:pt idx="400">
                  <c:v>0:19</c:v>
                </c:pt>
                <c:pt idx="401">
                  <c:v>0:19</c:v>
                </c:pt>
                <c:pt idx="402">
                  <c:v>0:19</c:v>
                </c:pt>
                <c:pt idx="403">
                  <c:v>0:19</c:v>
                </c:pt>
                <c:pt idx="404">
                  <c:v>0:19</c:v>
                </c:pt>
                <c:pt idx="405">
                  <c:v>0:19</c:v>
                </c:pt>
                <c:pt idx="406">
                  <c:v>0:19</c:v>
                </c:pt>
                <c:pt idx="407">
                  <c:v>0:19</c:v>
                </c:pt>
                <c:pt idx="408">
                  <c:v>0:19</c:v>
                </c:pt>
                <c:pt idx="409">
                  <c:v>0:19</c:v>
                </c:pt>
                <c:pt idx="410">
                  <c:v>0:19</c:v>
                </c:pt>
                <c:pt idx="411">
                  <c:v>0:19</c:v>
                </c:pt>
                <c:pt idx="412">
                  <c:v>0:19</c:v>
                </c:pt>
                <c:pt idx="413">
                  <c:v>0:19</c:v>
                </c:pt>
                <c:pt idx="414">
                  <c:v>0:19</c:v>
                </c:pt>
                <c:pt idx="415">
                  <c:v>0:19</c:v>
                </c:pt>
                <c:pt idx="416">
                  <c:v>0:19</c:v>
                </c:pt>
                <c:pt idx="417">
                  <c:v>0:19</c:v>
                </c:pt>
                <c:pt idx="418">
                  <c:v>0:19</c:v>
                </c:pt>
                <c:pt idx="419">
                  <c:v>0:19</c:v>
                </c:pt>
                <c:pt idx="420">
                  <c:v>0:19</c:v>
                </c:pt>
                <c:pt idx="421">
                  <c:v>0:19</c:v>
                </c:pt>
                <c:pt idx="422">
                  <c:v>0:19</c:v>
                </c:pt>
                <c:pt idx="423">
                  <c:v>0:19</c:v>
                </c:pt>
                <c:pt idx="424">
                  <c:v>0:19</c:v>
                </c:pt>
                <c:pt idx="425">
                  <c:v>0:19</c:v>
                </c:pt>
                <c:pt idx="426">
                  <c:v>0:19</c:v>
                </c:pt>
                <c:pt idx="427">
                  <c:v>0:19</c:v>
                </c:pt>
                <c:pt idx="428">
                  <c:v>0:19</c:v>
                </c:pt>
                <c:pt idx="429">
                  <c:v>0:19</c:v>
                </c:pt>
                <c:pt idx="430">
                  <c:v>0:19</c:v>
                </c:pt>
                <c:pt idx="431">
                  <c:v>0:19</c:v>
                </c:pt>
                <c:pt idx="432">
                  <c:v>0:19</c:v>
                </c:pt>
                <c:pt idx="433">
                  <c:v>0:19</c:v>
                </c:pt>
                <c:pt idx="434">
                  <c:v>0:19</c:v>
                </c:pt>
                <c:pt idx="435">
                  <c:v>0:19</c:v>
                </c:pt>
                <c:pt idx="436">
                  <c:v>0:19</c:v>
                </c:pt>
                <c:pt idx="437">
                  <c:v>0:19</c:v>
                </c:pt>
                <c:pt idx="438">
                  <c:v>0:19</c:v>
                </c:pt>
                <c:pt idx="439">
                  <c:v>0:19</c:v>
                </c:pt>
                <c:pt idx="440">
                  <c:v>0:19</c:v>
                </c:pt>
                <c:pt idx="441">
                  <c:v>0:19</c:v>
                </c:pt>
                <c:pt idx="442">
                  <c:v>0:19</c:v>
                </c:pt>
                <c:pt idx="443">
                  <c:v>0:19</c:v>
                </c:pt>
                <c:pt idx="444">
                  <c:v>0:19</c:v>
                </c:pt>
                <c:pt idx="445">
                  <c:v>0:19</c:v>
                </c:pt>
                <c:pt idx="446">
                  <c:v>0:19</c:v>
                </c:pt>
                <c:pt idx="447">
                  <c:v>0:19</c:v>
                </c:pt>
                <c:pt idx="448">
                  <c:v>0:19</c:v>
                </c:pt>
                <c:pt idx="449">
                  <c:v>0:19</c:v>
                </c:pt>
                <c:pt idx="450">
                  <c:v>0:20</c:v>
                </c:pt>
                <c:pt idx="451">
                  <c:v>0:20</c:v>
                </c:pt>
                <c:pt idx="452">
                  <c:v>0:20</c:v>
                </c:pt>
                <c:pt idx="453">
                  <c:v>0:20</c:v>
                </c:pt>
                <c:pt idx="454">
                  <c:v>0:20</c:v>
                </c:pt>
                <c:pt idx="455">
                  <c:v>0:20</c:v>
                </c:pt>
                <c:pt idx="456">
                  <c:v>0:20</c:v>
                </c:pt>
                <c:pt idx="457">
                  <c:v>0:20</c:v>
                </c:pt>
                <c:pt idx="458">
                  <c:v>0:20</c:v>
                </c:pt>
                <c:pt idx="459">
                  <c:v>0:20</c:v>
                </c:pt>
                <c:pt idx="460">
                  <c:v>0:20</c:v>
                </c:pt>
                <c:pt idx="461">
                  <c:v>0:20</c:v>
                </c:pt>
                <c:pt idx="462">
                  <c:v>0:20</c:v>
                </c:pt>
                <c:pt idx="463">
                  <c:v>0:20</c:v>
                </c:pt>
                <c:pt idx="464">
                  <c:v>0:20</c:v>
                </c:pt>
                <c:pt idx="465">
                  <c:v>0:20</c:v>
                </c:pt>
                <c:pt idx="466">
                  <c:v>0:20</c:v>
                </c:pt>
                <c:pt idx="467">
                  <c:v>0:20</c:v>
                </c:pt>
                <c:pt idx="468">
                  <c:v>0:20</c:v>
                </c:pt>
                <c:pt idx="469">
                  <c:v>0:20</c:v>
                </c:pt>
                <c:pt idx="470">
                  <c:v>0:20</c:v>
                </c:pt>
                <c:pt idx="471">
                  <c:v>0:20</c:v>
                </c:pt>
                <c:pt idx="472">
                  <c:v>0:20</c:v>
                </c:pt>
                <c:pt idx="473">
                  <c:v>0:20</c:v>
                </c:pt>
                <c:pt idx="474">
                  <c:v>0:20</c:v>
                </c:pt>
                <c:pt idx="475">
                  <c:v>0:20</c:v>
                </c:pt>
                <c:pt idx="476">
                  <c:v>0:20</c:v>
                </c:pt>
                <c:pt idx="477">
                  <c:v>0:20</c:v>
                </c:pt>
                <c:pt idx="478">
                  <c:v>0:20</c:v>
                </c:pt>
                <c:pt idx="479">
                  <c:v>0:20</c:v>
                </c:pt>
                <c:pt idx="480">
                  <c:v>0:20</c:v>
                </c:pt>
                <c:pt idx="481">
                  <c:v>0:20</c:v>
                </c:pt>
                <c:pt idx="482">
                  <c:v>0:20</c:v>
                </c:pt>
                <c:pt idx="483">
                  <c:v>0:20</c:v>
                </c:pt>
                <c:pt idx="484">
                  <c:v>0:20</c:v>
                </c:pt>
                <c:pt idx="485">
                  <c:v>0:20</c:v>
                </c:pt>
                <c:pt idx="486">
                  <c:v>0:20</c:v>
                </c:pt>
                <c:pt idx="487">
                  <c:v>0:20</c:v>
                </c:pt>
                <c:pt idx="488">
                  <c:v>0:20</c:v>
                </c:pt>
                <c:pt idx="489">
                  <c:v>0:20</c:v>
                </c:pt>
                <c:pt idx="490">
                  <c:v>0:20</c:v>
                </c:pt>
                <c:pt idx="491">
                  <c:v>0:20</c:v>
                </c:pt>
                <c:pt idx="492">
                  <c:v>0:20</c:v>
                </c:pt>
                <c:pt idx="493">
                  <c:v>0:20</c:v>
                </c:pt>
                <c:pt idx="494">
                  <c:v>0:20</c:v>
                </c:pt>
                <c:pt idx="495">
                  <c:v>0:20</c:v>
                </c:pt>
                <c:pt idx="496">
                  <c:v>0:20</c:v>
                </c:pt>
                <c:pt idx="497">
                  <c:v>0:20</c:v>
                </c:pt>
                <c:pt idx="498">
                  <c:v>0:20</c:v>
                </c:pt>
                <c:pt idx="499">
                  <c:v>0:20</c:v>
                </c:pt>
                <c:pt idx="500">
                  <c:v>0:20</c:v>
                </c:pt>
                <c:pt idx="501">
                  <c:v>0:20</c:v>
                </c:pt>
                <c:pt idx="502">
                  <c:v>0:20</c:v>
                </c:pt>
                <c:pt idx="503">
                  <c:v>0:20</c:v>
                </c:pt>
                <c:pt idx="504">
                  <c:v>0:20</c:v>
                </c:pt>
                <c:pt idx="505">
                  <c:v>0:20</c:v>
                </c:pt>
                <c:pt idx="506">
                  <c:v>0:20</c:v>
                </c:pt>
                <c:pt idx="507">
                  <c:v>0:20</c:v>
                </c:pt>
                <c:pt idx="508">
                  <c:v>0:20</c:v>
                </c:pt>
                <c:pt idx="509">
                  <c:v>0:20</c:v>
                </c:pt>
                <c:pt idx="510">
                  <c:v>0:21</c:v>
                </c:pt>
                <c:pt idx="511">
                  <c:v>0:21</c:v>
                </c:pt>
                <c:pt idx="512">
                  <c:v>0:21</c:v>
                </c:pt>
                <c:pt idx="513">
                  <c:v>0:21</c:v>
                </c:pt>
                <c:pt idx="514">
                  <c:v>0:21</c:v>
                </c:pt>
                <c:pt idx="515">
                  <c:v>0:21</c:v>
                </c:pt>
                <c:pt idx="516">
                  <c:v>0:21</c:v>
                </c:pt>
                <c:pt idx="517">
                  <c:v>0:21</c:v>
                </c:pt>
                <c:pt idx="518">
                  <c:v>0:21</c:v>
                </c:pt>
                <c:pt idx="519">
                  <c:v>0:21</c:v>
                </c:pt>
                <c:pt idx="520">
                  <c:v>0:21</c:v>
                </c:pt>
                <c:pt idx="521">
                  <c:v>0:21</c:v>
                </c:pt>
                <c:pt idx="522">
                  <c:v>0:21</c:v>
                </c:pt>
                <c:pt idx="523">
                  <c:v>0:21</c:v>
                </c:pt>
                <c:pt idx="524">
                  <c:v>0:21</c:v>
                </c:pt>
                <c:pt idx="525">
                  <c:v>0:21</c:v>
                </c:pt>
                <c:pt idx="526">
                  <c:v>0:21</c:v>
                </c:pt>
                <c:pt idx="527">
                  <c:v>0:21</c:v>
                </c:pt>
                <c:pt idx="528">
                  <c:v>0:21</c:v>
                </c:pt>
                <c:pt idx="529">
                  <c:v>0:21</c:v>
                </c:pt>
                <c:pt idx="530">
                  <c:v>0:21</c:v>
                </c:pt>
                <c:pt idx="531">
                  <c:v>0:21</c:v>
                </c:pt>
                <c:pt idx="532">
                  <c:v>0:21</c:v>
                </c:pt>
                <c:pt idx="533">
                  <c:v>0:21</c:v>
                </c:pt>
                <c:pt idx="534">
                  <c:v>0:21</c:v>
                </c:pt>
                <c:pt idx="535">
                  <c:v>0:21</c:v>
                </c:pt>
                <c:pt idx="536">
                  <c:v>0:21</c:v>
                </c:pt>
                <c:pt idx="537">
                  <c:v>0:21</c:v>
                </c:pt>
                <c:pt idx="538">
                  <c:v>0:21</c:v>
                </c:pt>
                <c:pt idx="539">
                  <c:v>0:21</c:v>
                </c:pt>
                <c:pt idx="540">
                  <c:v>0:21</c:v>
                </c:pt>
                <c:pt idx="541">
                  <c:v>0:21</c:v>
                </c:pt>
                <c:pt idx="542">
                  <c:v>0:21</c:v>
                </c:pt>
                <c:pt idx="543">
                  <c:v>0:21</c:v>
                </c:pt>
                <c:pt idx="544">
                  <c:v>0:21</c:v>
                </c:pt>
                <c:pt idx="545">
                  <c:v>0:21</c:v>
                </c:pt>
                <c:pt idx="546">
                  <c:v>0:21</c:v>
                </c:pt>
                <c:pt idx="547">
                  <c:v>0:21</c:v>
                </c:pt>
                <c:pt idx="548">
                  <c:v>0:21</c:v>
                </c:pt>
                <c:pt idx="549">
                  <c:v>0:21</c:v>
                </c:pt>
                <c:pt idx="550">
                  <c:v>0:21</c:v>
                </c:pt>
                <c:pt idx="551">
                  <c:v>0:21</c:v>
                </c:pt>
                <c:pt idx="552">
                  <c:v>0:21</c:v>
                </c:pt>
                <c:pt idx="553">
                  <c:v>0:21</c:v>
                </c:pt>
                <c:pt idx="554">
                  <c:v>0:21</c:v>
                </c:pt>
                <c:pt idx="555">
                  <c:v>0:21</c:v>
                </c:pt>
                <c:pt idx="556">
                  <c:v>0:21</c:v>
                </c:pt>
                <c:pt idx="557">
                  <c:v>0:21</c:v>
                </c:pt>
                <c:pt idx="558">
                  <c:v>0:21</c:v>
                </c:pt>
                <c:pt idx="559">
                  <c:v>0:21</c:v>
                </c:pt>
                <c:pt idx="560">
                  <c:v>0:21</c:v>
                </c:pt>
                <c:pt idx="561">
                  <c:v>0:21</c:v>
                </c:pt>
                <c:pt idx="562">
                  <c:v>0:21</c:v>
                </c:pt>
                <c:pt idx="563">
                  <c:v>0:21</c:v>
                </c:pt>
                <c:pt idx="564">
                  <c:v>0:21</c:v>
                </c:pt>
                <c:pt idx="565">
                  <c:v>0:21</c:v>
                </c:pt>
                <c:pt idx="566">
                  <c:v>0:21</c:v>
                </c:pt>
                <c:pt idx="567">
                  <c:v>0:21</c:v>
                </c:pt>
                <c:pt idx="568">
                  <c:v>0:21</c:v>
                </c:pt>
                <c:pt idx="569">
                  <c:v>0:21</c:v>
                </c:pt>
                <c:pt idx="570">
                  <c:v>0:21</c:v>
                </c:pt>
                <c:pt idx="571">
                  <c:v>0:21</c:v>
                </c:pt>
                <c:pt idx="572">
                  <c:v>0:21</c:v>
                </c:pt>
                <c:pt idx="573">
                  <c:v>0:21</c:v>
                </c:pt>
                <c:pt idx="574">
                  <c:v>0:21</c:v>
                </c:pt>
                <c:pt idx="575">
                  <c:v>0:21</c:v>
                </c:pt>
                <c:pt idx="576">
                  <c:v>0:21</c:v>
                </c:pt>
                <c:pt idx="577">
                  <c:v>0:21</c:v>
                </c:pt>
                <c:pt idx="578">
                  <c:v>0:21</c:v>
                </c:pt>
                <c:pt idx="579">
                  <c:v>0:21</c:v>
                </c:pt>
                <c:pt idx="580">
                  <c:v>0:21</c:v>
                </c:pt>
                <c:pt idx="581">
                  <c:v>0:21</c:v>
                </c:pt>
                <c:pt idx="582">
                  <c:v>0:21</c:v>
                </c:pt>
                <c:pt idx="583">
                  <c:v>0:21</c:v>
                </c:pt>
                <c:pt idx="584">
                  <c:v>0:21</c:v>
                </c:pt>
                <c:pt idx="585">
                  <c:v>0:21</c:v>
                </c:pt>
                <c:pt idx="586">
                  <c:v>0:21</c:v>
                </c:pt>
                <c:pt idx="587">
                  <c:v>0:21</c:v>
                </c:pt>
                <c:pt idx="588">
                  <c:v>0:21</c:v>
                </c:pt>
                <c:pt idx="589">
                  <c:v>0:21</c:v>
                </c:pt>
                <c:pt idx="590">
                  <c:v>0:22</c:v>
                </c:pt>
                <c:pt idx="591">
                  <c:v>0:22</c:v>
                </c:pt>
                <c:pt idx="592">
                  <c:v>0:22</c:v>
                </c:pt>
                <c:pt idx="593">
                  <c:v>0:22</c:v>
                </c:pt>
                <c:pt idx="594">
                  <c:v>0:22</c:v>
                </c:pt>
                <c:pt idx="595">
                  <c:v>0:22</c:v>
                </c:pt>
                <c:pt idx="596">
                  <c:v>0:22</c:v>
                </c:pt>
                <c:pt idx="597">
                  <c:v>0:22</c:v>
                </c:pt>
                <c:pt idx="598">
                  <c:v>0:22</c:v>
                </c:pt>
                <c:pt idx="599">
                  <c:v>0:22</c:v>
                </c:pt>
                <c:pt idx="600">
                  <c:v>0:22</c:v>
                </c:pt>
                <c:pt idx="601">
                  <c:v>0:22</c:v>
                </c:pt>
                <c:pt idx="602">
                  <c:v>0:22</c:v>
                </c:pt>
                <c:pt idx="603">
                  <c:v>0:22</c:v>
                </c:pt>
                <c:pt idx="604">
                  <c:v>0:22</c:v>
                </c:pt>
                <c:pt idx="605">
                  <c:v>0:22</c:v>
                </c:pt>
                <c:pt idx="606">
                  <c:v>0:22</c:v>
                </c:pt>
                <c:pt idx="607">
                  <c:v>0:22</c:v>
                </c:pt>
                <c:pt idx="608">
                  <c:v>0:22</c:v>
                </c:pt>
                <c:pt idx="609">
                  <c:v>0:22</c:v>
                </c:pt>
                <c:pt idx="610">
                  <c:v>0:22</c:v>
                </c:pt>
                <c:pt idx="611">
                  <c:v>0:22</c:v>
                </c:pt>
                <c:pt idx="612">
                  <c:v>0:22</c:v>
                </c:pt>
                <c:pt idx="613">
                  <c:v>0:22</c:v>
                </c:pt>
                <c:pt idx="614">
                  <c:v>0:22</c:v>
                </c:pt>
                <c:pt idx="615">
                  <c:v>0:22</c:v>
                </c:pt>
                <c:pt idx="616">
                  <c:v>0:22</c:v>
                </c:pt>
                <c:pt idx="617">
                  <c:v>0:22</c:v>
                </c:pt>
                <c:pt idx="618">
                  <c:v>0:22</c:v>
                </c:pt>
                <c:pt idx="619">
                  <c:v>0:22</c:v>
                </c:pt>
                <c:pt idx="620">
                  <c:v>0:22</c:v>
                </c:pt>
                <c:pt idx="621">
                  <c:v>0:22</c:v>
                </c:pt>
                <c:pt idx="622">
                  <c:v>0:22</c:v>
                </c:pt>
                <c:pt idx="623">
                  <c:v>0:22</c:v>
                </c:pt>
                <c:pt idx="624">
                  <c:v>0:22</c:v>
                </c:pt>
                <c:pt idx="625">
                  <c:v>0:22</c:v>
                </c:pt>
                <c:pt idx="626">
                  <c:v>0:22</c:v>
                </c:pt>
                <c:pt idx="627">
                  <c:v>0:22</c:v>
                </c:pt>
                <c:pt idx="628">
                  <c:v>0:22</c:v>
                </c:pt>
                <c:pt idx="629">
                  <c:v>0:22</c:v>
                </c:pt>
                <c:pt idx="630">
                  <c:v>0:22</c:v>
                </c:pt>
                <c:pt idx="631">
                  <c:v>0:22</c:v>
                </c:pt>
                <c:pt idx="632">
                  <c:v>0:22</c:v>
                </c:pt>
                <c:pt idx="633">
                  <c:v>0:22</c:v>
                </c:pt>
                <c:pt idx="634">
                  <c:v>0:22</c:v>
                </c:pt>
                <c:pt idx="635">
                  <c:v>0:22</c:v>
                </c:pt>
                <c:pt idx="636">
                  <c:v>0:22</c:v>
                </c:pt>
                <c:pt idx="637">
                  <c:v>0:22</c:v>
                </c:pt>
                <c:pt idx="638">
                  <c:v>0:22</c:v>
                </c:pt>
                <c:pt idx="639">
                  <c:v>0:22</c:v>
                </c:pt>
                <c:pt idx="640">
                  <c:v>0:22</c:v>
                </c:pt>
                <c:pt idx="641">
                  <c:v>0:22</c:v>
                </c:pt>
                <c:pt idx="642">
                  <c:v>0:22</c:v>
                </c:pt>
                <c:pt idx="643">
                  <c:v>0:22</c:v>
                </c:pt>
                <c:pt idx="644">
                  <c:v>0:22</c:v>
                </c:pt>
                <c:pt idx="645">
                  <c:v>0:22</c:v>
                </c:pt>
                <c:pt idx="646">
                  <c:v>0:22</c:v>
                </c:pt>
                <c:pt idx="647">
                  <c:v>0:22</c:v>
                </c:pt>
                <c:pt idx="648">
                  <c:v>0:22</c:v>
                </c:pt>
                <c:pt idx="649">
                  <c:v>0:22</c:v>
                </c:pt>
                <c:pt idx="650">
                  <c:v>0:22</c:v>
                </c:pt>
                <c:pt idx="651">
                  <c:v>0:22</c:v>
                </c:pt>
                <c:pt idx="652">
                  <c:v>0:23</c:v>
                </c:pt>
                <c:pt idx="653">
                  <c:v>0:23</c:v>
                </c:pt>
                <c:pt idx="654">
                  <c:v>0:23</c:v>
                </c:pt>
                <c:pt idx="655">
                  <c:v>0:23</c:v>
                </c:pt>
                <c:pt idx="656">
                  <c:v>0:23</c:v>
                </c:pt>
                <c:pt idx="657">
                  <c:v>0:23</c:v>
                </c:pt>
                <c:pt idx="658">
                  <c:v>0:23</c:v>
                </c:pt>
                <c:pt idx="659">
                  <c:v>0:23</c:v>
                </c:pt>
                <c:pt idx="660">
                  <c:v>0:23</c:v>
                </c:pt>
                <c:pt idx="661">
                  <c:v>0:23</c:v>
                </c:pt>
                <c:pt idx="662">
                  <c:v>0:23</c:v>
                </c:pt>
                <c:pt idx="663">
                  <c:v>0:23</c:v>
                </c:pt>
                <c:pt idx="664">
                  <c:v>0:23</c:v>
                </c:pt>
                <c:pt idx="665">
                  <c:v>0:23</c:v>
                </c:pt>
                <c:pt idx="666">
                  <c:v>0:23</c:v>
                </c:pt>
                <c:pt idx="667">
                  <c:v>0:23</c:v>
                </c:pt>
                <c:pt idx="668">
                  <c:v>0:23</c:v>
                </c:pt>
                <c:pt idx="669">
                  <c:v>0:23</c:v>
                </c:pt>
                <c:pt idx="670">
                  <c:v>0:23</c:v>
                </c:pt>
                <c:pt idx="671">
                  <c:v>0:23</c:v>
                </c:pt>
                <c:pt idx="672">
                  <c:v>0:23</c:v>
                </c:pt>
                <c:pt idx="673">
                  <c:v>0:23</c:v>
                </c:pt>
                <c:pt idx="674">
                  <c:v>0:23</c:v>
                </c:pt>
                <c:pt idx="675">
                  <c:v>0:23</c:v>
                </c:pt>
                <c:pt idx="676">
                  <c:v>0:23</c:v>
                </c:pt>
                <c:pt idx="677">
                  <c:v>0:23</c:v>
                </c:pt>
                <c:pt idx="678">
                  <c:v>0:23</c:v>
                </c:pt>
                <c:pt idx="679">
                  <c:v>0:23</c:v>
                </c:pt>
                <c:pt idx="680">
                  <c:v>0:23</c:v>
                </c:pt>
                <c:pt idx="681">
                  <c:v>0:23</c:v>
                </c:pt>
                <c:pt idx="682">
                  <c:v>0:23</c:v>
                </c:pt>
                <c:pt idx="683">
                  <c:v>0:23</c:v>
                </c:pt>
                <c:pt idx="684">
                  <c:v>0:23</c:v>
                </c:pt>
                <c:pt idx="685">
                  <c:v>0:23</c:v>
                </c:pt>
                <c:pt idx="686">
                  <c:v>0:23</c:v>
                </c:pt>
                <c:pt idx="687">
                  <c:v>0:23</c:v>
                </c:pt>
                <c:pt idx="688">
                  <c:v>0:23</c:v>
                </c:pt>
                <c:pt idx="689">
                  <c:v>0:23</c:v>
                </c:pt>
                <c:pt idx="690">
                  <c:v>0:23</c:v>
                </c:pt>
                <c:pt idx="691">
                  <c:v>0:23</c:v>
                </c:pt>
                <c:pt idx="692">
                  <c:v>0:23</c:v>
                </c:pt>
                <c:pt idx="693">
                  <c:v>0:23</c:v>
                </c:pt>
                <c:pt idx="694">
                  <c:v>0:23</c:v>
                </c:pt>
                <c:pt idx="695">
                  <c:v>0:23</c:v>
                </c:pt>
                <c:pt idx="696">
                  <c:v>0:23</c:v>
                </c:pt>
                <c:pt idx="697">
                  <c:v>0:23</c:v>
                </c:pt>
                <c:pt idx="698">
                  <c:v>0:23</c:v>
                </c:pt>
                <c:pt idx="699">
                  <c:v>0:23</c:v>
                </c:pt>
                <c:pt idx="700">
                  <c:v>0:23</c:v>
                </c:pt>
                <c:pt idx="701">
                  <c:v>0:23</c:v>
                </c:pt>
                <c:pt idx="702">
                  <c:v>0:23</c:v>
                </c:pt>
                <c:pt idx="703">
                  <c:v>0:23</c:v>
                </c:pt>
                <c:pt idx="704">
                  <c:v>0:23</c:v>
                </c:pt>
                <c:pt idx="705">
                  <c:v>0:23</c:v>
                </c:pt>
                <c:pt idx="706">
                  <c:v>0:23</c:v>
                </c:pt>
                <c:pt idx="707">
                  <c:v>0:23</c:v>
                </c:pt>
                <c:pt idx="708">
                  <c:v>0:23</c:v>
                </c:pt>
                <c:pt idx="709">
                  <c:v>0:23</c:v>
                </c:pt>
                <c:pt idx="710">
                  <c:v>0:23</c:v>
                </c:pt>
                <c:pt idx="711">
                  <c:v>0:23</c:v>
                </c:pt>
                <c:pt idx="712">
                  <c:v>0:23</c:v>
                </c:pt>
                <c:pt idx="713">
                  <c:v>0:23</c:v>
                </c:pt>
                <c:pt idx="714">
                  <c:v>0:23</c:v>
                </c:pt>
                <c:pt idx="715">
                  <c:v>0:23</c:v>
                </c:pt>
                <c:pt idx="716">
                  <c:v>0:23</c:v>
                </c:pt>
                <c:pt idx="717">
                  <c:v>0:23</c:v>
                </c:pt>
                <c:pt idx="718">
                  <c:v>0:23</c:v>
                </c:pt>
                <c:pt idx="719">
                  <c:v>0:23</c:v>
                </c:pt>
                <c:pt idx="720">
                  <c:v>0:23</c:v>
                </c:pt>
                <c:pt idx="721">
                  <c:v>0:23</c:v>
                </c:pt>
                <c:pt idx="722">
                  <c:v>0:23</c:v>
                </c:pt>
                <c:pt idx="723">
                  <c:v>0:23</c:v>
                </c:pt>
                <c:pt idx="724">
                  <c:v>0:23</c:v>
                </c:pt>
                <c:pt idx="725">
                  <c:v>0:23</c:v>
                </c:pt>
                <c:pt idx="726">
                  <c:v>0:23</c:v>
                </c:pt>
                <c:pt idx="727">
                  <c:v>0:23</c:v>
                </c:pt>
                <c:pt idx="728">
                  <c:v>0:23</c:v>
                </c:pt>
                <c:pt idx="729">
                  <c:v>0:23</c:v>
                </c:pt>
                <c:pt idx="730">
                  <c:v>0:23</c:v>
                </c:pt>
                <c:pt idx="731">
                  <c:v>0:23</c:v>
                </c:pt>
                <c:pt idx="732">
                  <c:v>0:23</c:v>
                </c:pt>
                <c:pt idx="733">
                  <c:v>0:24</c:v>
                </c:pt>
                <c:pt idx="734">
                  <c:v>0:24</c:v>
                </c:pt>
                <c:pt idx="735">
                  <c:v>0:24</c:v>
                </c:pt>
                <c:pt idx="736">
                  <c:v>0:24</c:v>
                </c:pt>
                <c:pt idx="737">
                  <c:v>0:24</c:v>
                </c:pt>
                <c:pt idx="738">
                  <c:v>0:24</c:v>
                </c:pt>
                <c:pt idx="739">
                  <c:v>0:24</c:v>
                </c:pt>
                <c:pt idx="740">
                  <c:v>0:24</c:v>
                </c:pt>
                <c:pt idx="741">
                  <c:v>0:24</c:v>
                </c:pt>
                <c:pt idx="742">
                  <c:v>0:24</c:v>
                </c:pt>
                <c:pt idx="743">
                  <c:v>0:24</c:v>
                </c:pt>
                <c:pt idx="744">
                  <c:v>0:24</c:v>
                </c:pt>
                <c:pt idx="745">
                  <c:v>0:24</c:v>
                </c:pt>
                <c:pt idx="746">
                  <c:v>0:24</c:v>
                </c:pt>
                <c:pt idx="747">
                  <c:v>0:24</c:v>
                </c:pt>
                <c:pt idx="748">
                  <c:v>0:24</c:v>
                </c:pt>
                <c:pt idx="749">
                  <c:v>0:24</c:v>
                </c:pt>
                <c:pt idx="750">
                  <c:v>0:24</c:v>
                </c:pt>
                <c:pt idx="751">
                  <c:v>0:24</c:v>
                </c:pt>
                <c:pt idx="752">
                  <c:v>0:24</c:v>
                </c:pt>
                <c:pt idx="753">
                  <c:v>0:24</c:v>
                </c:pt>
                <c:pt idx="754">
                  <c:v>0:24</c:v>
                </c:pt>
                <c:pt idx="755">
                  <c:v>0:24</c:v>
                </c:pt>
                <c:pt idx="756">
                  <c:v>0:24</c:v>
                </c:pt>
                <c:pt idx="757">
                  <c:v>0:24</c:v>
                </c:pt>
                <c:pt idx="758">
                  <c:v>0:24</c:v>
                </c:pt>
                <c:pt idx="759">
                  <c:v>0:24</c:v>
                </c:pt>
                <c:pt idx="760">
                  <c:v>0:24</c:v>
                </c:pt>
                <c:pt idx="761">
                  <c:v>0:24</c:v>
                </c:pt>
                <c:pt idx="762">
                  <c:v>0:24</c:v>
                </c:pt>
                <c:pt idx="763">
                  <c:v>0:24</c:v>
                </c:pt>
                <c:pt idx="764">
                  <c:v>0:24</c:v>
                </c:pt>
                <c:pt idx="765">
                  <c:v>0:24</c:v>
                </c:pt>
                <c:pt idx="766">
                  <c:v>0:24</c:v>
                </c:pt>
                <c:pt idx="767">
                  <c:v>0:24</c:v>
                </c:pt>
                <c:pt idx="768">
                  <c:v>0:24</c:v>
                </c:pt>
                <c:pt idx="769">
                  <c:v>0:24</c:v>
                </c:pt>
                <c:pt idx="770">
                  <c:v>0:24</c:v>
                </c:pt>
                <c:pt idx="771">
                  <c:v>0:24</c:v>
                </c:pt>
                <c:pt idx="772">
                  <c:v>0:24</c:v>
                </c:pt>
                <c:pt idx="773">
                  <c:v>0:24</c:v>
                </c:pt>
                <c:pt idx="774">
                  <c:v>0:24</c:v>
                </c:pt>
                <c:pt idx="775">
                  <c:v>0:24</c:v>
                </c:pt>
                <c:pt idx="776">
                  <c:v>0:24</c:v>
                </c:pt>
                <c:pt idx="777">
                  <c:v>0:24</c:v>
                </c:pt>
                <c:pt idx="778">
                  <c:v>0:24</c:v>
                </c:pt>
                <c:pt idx="779">
                  <c:v>0:24</c:v>
                </c:pt>
                <c:pt idx="780">
                  <c:v>0:24</c:v>
                </c:pt>
                <c:pt idx="781">
                  <c:v>0:24</c:v>
                </c:pt>
                <c:pt idx="782">
                  <c:v>0:24</c:v>
                </c:pt>
                <c:pt idx="783">
                  <c:v>0:24</c:v>
                </c:pt>
                <c:pt idx="784">
                  <c:v>0:24</c:v>
                </c:pt>
                <c:pt idx="785">
                  <c:v>0:24</c:v>
                </c:pt>
                <c:pt idx="786">
                  <c:v>0:24</c:v>
                </c:pt>
                <c:pt idx="787">
                  <c:v>0:24</c:v>
                </c:pt>
                <c:pt idx="788">
                  <c:v>0:24</c:v>
                </c:pt>
                <c:pt idx="789">
                  <c:v>0:24</c:v>
                </c:pt>
                <c:pt idx="790">
                  <c:v>0:24</c:v>
                </c:pt>
                <c:pt idx="791">
                  <c:v>0:24</c:v>
                </c:pt>
                <c:pt idx="792">
                  <c:v>0:24</c:v>
                </c:pt>
                <c:pt idx="793">
                  <c:v>0:24</c:v>
                </c:pt>
                <c:pt idx="794">
                  <c:v>0:24</c:v>
                </c:pt>
                <c:pt idx="795">
                  <c:v>0:24</c:v>
                </c:pt>
                <c:pt idx="796">
                  <c:v>0:24</c:v>
                </c:pt>
                <c:pt idx="797">
                  <c:v>0:24</c:v>
                </c:pt>
                <c:pt idx="798">
                  <c:v>0:24</c:v>
                </c:pt>
                <c:pt idx="799">
                  <c:v>0:24</c:v>
                </c:pt>
                <c:pt idx="800">
                  <c:v>0:24</c:v>
                </c:pt>
                <c:pt idx="801">
                  <c:v>0:24</c:v>
                </c:pt>
                <c:pt idx="802">
                  <c:v>0:24</c:v>
                </c:pt>
                <c:pt idx="803">
                  <c:v>0:24</c:v>
                </c:pt>
                <c:pt idx="804">
                  <c:v>0:24</c:v>
                </c:pt>
                <c:pt idx="805">
                  <c:v>0:24</c:v>
                </c:pt>
                <c:pt idx="806">
                  <c:v>0:24</c:v>
                </c:pt>
                <c:pt idx="807">
                  <c:v>0:24</c:v>
                </c:pt>
                <c:pt idx="808">
                  <c:v>0:24</c:v>
                </c:pt>
                <c:pt idx="809">
                  <c:v>0:24</c:v>
                </c:pt>
                <c:pt idx="810">
                  <c:v>0:24</c:v>
                </c:pt>
                <c:pt idx="811">
                  <c:v>0:24</c:v>
                </c:pt>
                <c:pt idx="812">
                  <c:v>0:24</c:v>
                </c:pt>
                <c:pt idx="813">
                  <c:v>0:24</c:v>
                </c:pt>
                <c:pt idx="814">
                  <c:v>0:24</c:v>
                </c:pt>
                <c:pt idx="815">
                  <c:v>0:24</c:v>
                </c:pt>
                <c:pt idx="816">
                  <c:v>0:24</c:v>
                </c:pt>
                <c:pt idx="817">
                  <c:v>0:24</c:v>
                </c:pt>
                <c:pt idx="818">
                  <c:v>0:25</c:v>
                </c:pt>
                <c:pt idx="819">
                  <c:v>0:25</c:v>
                </c:pt>
                <c:pt idx="820">
                  <c:v>0:25</c:v>
                </c:pt>
                <c:pt idx="821">
                  <c:v>0:25</c:v>
                </c:pt>
                <c:pt idx="822">
                  <c:v>0:25</c:v>
                </c:pt>
                <c:pt idx="823">
                  <c:v>0:25</c:v>
                </c:pt>
                <c:pt idx="824">
                  <c:v>0:25</c:v>
                </c:pt>
                <c:pt idx="825">
                  <c:v>0:25</c:v>
                </c:pt>
                <c:pt idx="826">
                  <c:v>0:25</c:v>
                </c:pt>
                <c:pt idx="827">
                  <c:v>0:25</c:v>
                </c:pt>
                <c:pt idx="828">
                  <c:v>0:25</c:v>
                </c:pt>
                <c:pt idx="829">
                  <c:v>0:25</c:v>
                </c:pt>
                <c:pt idx="830">
                  <c:v>0:25</c:v>
                </c:pt>
                <c:pt idx="831">
                  <c:v>0:25</c:v>
                </c:pt>
                <c:pt idx="832">
                  <c:v>0:25</c:v>
                </c:pt>
                <c:pt idx="833">
                  <c:v>0:25</c:v>
                </c:pt>
                <c:pt idx="834">
                  <c:v>0:25</c:v>
                </c:pt>
                <c:pt idx="835">
                  <c:v>0:25</c:v>
                </c:pt>
                <c:pt idx="836">
                  <c:v>0:25</c:v>
                </c:pt>
                <c:pt idx="837">
                  <c:v>0:25</c:v>
                </c:pt>
                <c:pt idx="838">
                  <c:v>0:25</c:v>
                </c:pt>
                <c:pt idx="839">
                  <c:v>0:25</c:v>
                </c:pt>
                <c:pt idx="840">
                  <c:v>0:25</c:v>
                </c:pt>
                <c:pt idx="841">
                  <c:v>0:25</c:v>
                </c:pt>
                <c:pt idx="842">
                  <c:v>0:25</c:v>
                </c:pt>
                <c:pt idx="843">
                  <c:v>0:25</c:v>
                </c:pt>
                <c:pt idx="844">
                  <c:v>0:25</c:v>
                </c:pt>
                <c:pt idx="845">
                  <c:v>0:25</c:v>
                </c:pt>
                <c:pt idx="846">
                  <c:v>0:25</c:v>
                </c:pt>
                <c:pt idx="847">
                  <c:v>0:25</c:v>
                </c:pt>
                <c:pt idx="848">
                  <c:v>0:25</c:v>
                </c:pt>
                <c:pt idx="849">
                  <c:v>0:25</c:v>
                </c:pt>
                <c:pt idx="850">
                  <c:v>0:25</c:v>
                </c:pt>
                <c:pt idx="851">
                  <c:v>0:25</c:v>
                </c:pt>
                <c:pt idx="852">
                  <c:v>0:25</c:v>
                </c:pt>
                <c:pt idx="853">
                  <c:v>0:25</c:v>
                </c:pt>
                <c:pt idx="854">
                  <c:v>0:25</c:v>
                </c:pt>
                <c:pt idx="855">
                  <c:v>0:25</c:v>
                </c:pt>
                <c:pt idx="856">
                  <c:v>0:25</c:v>
                </c:pt>
                <c:pt idx="857">
                  <c:v>0:25</c:v>
                </c:pt>
                <c:pt idx="858">
                  <c:v>0:25</c:v>
                </c:pt>
                <c:pt idx="859">
                  <c:v>0:25</c:v>
                </c:pt>
                <c:pt idx="860">
                  <c:v>0:25</c:v>
                </c:pt>
                <c:pt idx="861">
                  <c:v>0:25</c:v>
                </c:pt>
                <c:pt idx="862">
                  <c:v>0:25</c:v>
                </c:pt>
                <c:pt idx="863">
                  <c:v>0:25</c:v>
                </c:pt>
                <c:pt idx="864">
                  <c:v>0:25</c:v>
                </c:pt>
                <c:pt idx="865">
                  <c:v>0:25</c:v>
                </c:pt>
                <c:pt idx="866">
                  <c:v>0:25</c:v>
                </c:pt>
                <c:pt idx="867">
                  <c:v>0:25</c:v>
                </c:pt>
                <c:pt idx="868">
                  <c:v>0:25</c:v>
                </c:pt>
                <c:pt idx="869">
                  <c:v>0:25</c:v>
                </c:pt>
                <c:pt idx="870">
                  <c:v>0:25</c:v>
                </c:pt>
                <c:pt idx="871">
                  <c:v>0:25</c:v>
                </c:pt>
                <c:pt idx="872">
                  <c:v>0:25</c:v>
                </c:pt>
                <c:pt idx="873">
                  <c:v>0:25</c:v>
                </c:pt>
                <c:pt idx="874">
                  <c:v>0:25</c:v>
                </c:pt>
                <c:pt idx="875">
                  <c:v>0:25</c:v>
                </c:pt>
                <c:pt idx="876">
                  <c:v>0:25</c:v>
                </c:pt>
                <c:pt idx="877">
                  <c:v>0:25</c:v>
                </c:pt>
                <c:pt idx="878">
                  <c:v>0:25</c:v>
                </c:pt>
                <c:pt idx="879">
                  <c:v>0:25</c:v>
                </c:pt>
                <c:pt idx="880">
                  <c:v>0:25</c:v>
                </c:pt>
                <c:pt idx="881">
                  <c:v>0:25</c:v>
                </c:pt>
                <c:pt idx="882">
                  <c:v>0:25</c:v>
                </c:pt>
                <c:pt idx="883">
                  <c:v>0:25</c:v>
                </c:pt>
                <c:pt idx="884">
                  <c:v>0:25</c:v>
                </c:pt>
                <c:pt idx="885">
                  <c:v>0:25</c:v>
                </c:pt>
                <c:pt idx="886">
                  <c:v>0:25</c:v>
                </c:pt>
                <c:pt idx="887">
                  <c:v>0:25</c:v>
                </c:pt>
                <c:pt idx="888">
                  <c:v>0:25</c:v>
                </c:pt>
                <c:pt idx="889">
                  <c:v>0:25</c:v>
                </c:pt>
                <c:pt idx="890">
                  <c:v>0:25</c:v>
                </c:pt>
                <c:pt idx="891">
                  <c:v>0:25</c:v>
                </c:pt>
                <c:pt idx="892">
                  <c:v>0:25</c:v>
                </c:pt>
                <c:pt idx="893">
                  <c:v>0:26</c:v>
                </c:pt>
                <c:pt idx="894">
                  <c:v>0:26</c:v>
                </c:pt>
                <c:pt idx="895">
                  <c:v>0:26</c:v>
                </c:pt>
                <c:pt idx="896">
                  <c:v>0:26</c:v>
                </c:pt>
                <c:pt idx="897">
                  <c:v>0:26</c:v>
                </c:pt>
                <c:pt idx="898">
                  <c:v>0:26</c:v>
                </c:pt>
                <c:pt idx="899">
                  <c:v>0:26</c:v>
                </c:pt>
                <c:pt idx="900">
                  <c:v>0:26</c:v>
                </c:pt>
                <c:pt idx="901">
                  <c:v>0:26</c:v>
                </c:pt>
                <c:pt idx="902">
                  <c:v>0:26</c:v>
                </c:pt>
                <c:pt idx="903">
                  <c:v>0:26</c:v>
                </c:pt>
                <c:pt idx="904">
                  <c:v>0:26</c:v>
                </c:pt>
                <c:pt idx="905">
                  <c:v>0:26</c:v>
                </c:pt>
                <c:pt idx="906">
                  <c:v>0:26</c:v>
                </c:pt>
                <c:pt idx="907">
                  <c:v>0:26</c:v>
                </c:pt>
                <c:pt idx="908">
                  <c:v>0:26</c:v>
                </c:pt>
                <c:pt idx="909">
                  <c:v>0:26</c:v>
                </c:pt>
                <c:pt idx="910">
                  <c:v>0:26</c:v>
                </c:pt>
                <c:pt idx="911">
                  <c:v>0:26</c:v>
                </c:pt>
                <c:pt idx="912">
                  <c:v>0:26</c:v>
                </c:pt>
                <c:pt idx="913">
                  <c:v>0:26</c:v>
                </c:pt>
                <c:pt idx="914">
                  <c:v>0:26</c:v>
                </c:pt>
                <c:pt idx="915">
                  <c:v>0:26</c:v>
                </c:pt>
                <c:pt idx="916">
                  <c:v>0:26</c:v>
                </c:pt>
                <c:pt idx="917">
                  <c:v>0:26</c:v>
                </c:pt>
                <c:pt idx="918">
                  <c:v>0:26</c:v>
                </c:pt>
                <c:pt idx="919">
                  <c:v>0:26</c:v>
                </c:pt>
                <c:pt idx="920">
                  <c:v>0:26</c:v>
                </c:pt>
                <c:pt idx="921">
                  <c:v>0:26</c:v>
                </c:pt>
                <c:pt idx="922">
                  <c:v>0:26</c:v>
                </c:pt>
                <c:pt idx="923">
                  <c:v>0:26</c:v>
                </c:pt>
                <c:pt idx="924">
                  <c:v>0:26</c:v>
                </c:pt>
                <c:pt idx="925">
                  <c:v>0:26</c:v>
                </c:pt>
                <c:pt idx="926">
                  <c:v>0:26</c:v>
                </c:pt>
                <c:pt idx="927">
                  <c:v>0:26</c:v>
                </c:pt>
                <c:pt idx="928">
                  <c:v>0:26</c:v>
                </c:pt>
                <c:pt idx="929">
                  <c:v>0:26</c:v>
                </c:pt>
                <c:pt idx="930">
                  <c:v>0:26</c:v>
                </c:pt>
                <c:pt idx="931">
                  <c:v>0:26</c:v>
                </c:pt>
                <c:pt idx="932">
                  <c:v>0:26</c:v>
                </c:pt>
                <c:pt idx="933">
                  <c:v>0:26</c:v>
                </c:pt>
                <c:pt idx="934">
                  <c:v>0:26</c:v>
                </c:pt>
                <c:pt idx="935">
                  <c:v>0:26</c:v>
                </c:pt>
                <c:pt idx="936">
                  <c:v>0:26</c:v>
                </c:pt>
                <c:pt idx="937">
                  <c:v>0:26</c:v>
                </c:pt>
                <c:pt idx="938">
                  <c:v>0:26</c:v>
                </c:pt>
                <c:pt idx="939">
                  <c:v>0:26</c:v>
                </c:pt>
                <c:pt idx="940">
                  <c:v>0:26</c:v>
                </c:pt>
                <c:pt idx="941">
                  <c:v>0:26</c:v>
                </c:pt>
                <c:pt idx="942">
                  <c:v>0:26</c:v>
                </c:pt>
                <c:pt idx="943">
                  <c:v>0:26</c:v>
                </c:pt>
                <c:pt idx="944">
                  <c:v>0:26</c:v>
                </c:pt>
                <c:pt idx="945">
                  <c:v>0:26</c:v>
                </c:pt>
                <c:pt idx="946">
                  <c:v>0:26</c:v>
                </c:pt>
                <c:pt idx="947">
                  <c:v>0:26</c:v>
                </c:pt>
                <c:pt idx="948">
                  <c:v>0:26</c:v>
                </c:pt>
                <c:pt idx="949">
                  <c:v>0:26</c:v>
                </c:pt>
                <c:pt idx="950">
                  <c:v>0:26</c:v>
                </c:pt>
                <c:pt idx="951">
                  <c:v>0:26</c:v>
                </c:pt>
                <c:pt idx="952">
                  <c:v>0:26</c:v>
                </c:pt>
                <c:pt idx="953">
                  <c:v>0:26</c:v>
                </c:pt>
                <c:pt idx="954">
                  <c:v>0:26</c:v>
                </c:pt>
                <c:pt idx="955">
                  <c:v>0:26</c:v>
                </c:pt>
                <c:pt idx="956">
                  <c:v>0:26</c:v>
                </c:pt>
                <c:pt idx="957">
                  <c:v>0:26</c:v>
                </c:pt>
                <c:pt idx="958">
                  <c:v>0:26</c:v>
                </c:pt>
                <c:pt idx="959">
                  <c:v>0:26</c:v>
                </c:pt>
                <c:pt idx="960">
                  <c:v>0:26</c:v>
                </c:pt>
                <c:pt idx="961">
                  <c:v>0:26</c:v>
                </c:pt>
                <c:pt idx="962">
                  <c:v>0:26</c:v>
                </c:pt>
                <c:pt idx="963">
                  <c:v>0:26</c:v>
                </c:pt>
                <c:pt idx="964">
                  <c:v>0:26</c:v>
                </c:pt>
                <c:pt idx="965">
                  <c:v>0:26</c:v>
                </c:pt>
                <c:pt idx="966">
                  <c:v>0:26</c:v>
                </c:pt>
                <c:pt idx="967">
                  <c:v>0:26</c:v>
                </c:pt>
                <c:pt idx="968">
                  <c:v>0:26</c:v>
                </c:pt>
                <c:pt idx="969">
                  <c:v>0:26</c:v>
                </c:pt>
                <c:pt idx="970">
                  <c:v>0:26</c:v>
                </c:pt>
                <c:pt idx="971">
                  <c:v>0:26</c:v>
                </c:pt>
                <c:pt idx="972">
                  <c:v>0:26</c:v>
                </c:pt>
                <c:pt idx="973">
                  <c:v>0:26</c:v>
                </c:pt>
                <c:pt idx="974">
                  <c:v>0:26</c:v>
                </c:pt>
                <c:pt idx="975">
                  <c:v>0:26</c:v>
                </c:pt>
                <c:pt idx="976">
                  <c:v>0:26</c:v>
                </c:pt>
                <c:pt idx="977">
                  <c:v>0:26</c:v>
                </c:pt>
                <c:pt idx="978">
                  <c:v>0:26</c:v>
                </c:pt>
                <c:pt idx="979">
                  <c:v>0:26</c:v>
                </c:pt>
                <c:pt idx="980">
                  <c:v>0:26</c:v>
                </c:pt>
                <c:pt idx="981">
                  <c:v>0:26</c:v>
                </c:pt>
                <c:pt idx="982">
                  <c:v>0:26</c:v>
                </c:pt>
                <c:pt idx="983">
                  <c:v>0:26</c:v>
                </c:pt>
                <c:pt idx="984">
                  <c:v>0:26</c:v>
                </c:pt>
                <c:pt idx="985">
                  <c:v>0:26</c:v>
                </c:pt>
                <c:pt idx="986">
                  <c:v>0:27</c:v>
                </c:pt>
                <c:pt idx="987">
                  <c:v>0:27</c:v>
                </c:pt>
                <c:pt idx="988">
                  <c:v>0:27</c:v>
                </c:pt>
                <c:pt idx="989">
                  <c:v>0:27</c:v>
                </c:pt>
                <c:pt idx="990">
                  <c:v>0:27</c:v>
                </c:pt>
                <c:pt idx="991">
                  <c:v>0:27</c:v>
                </c:pt>
                <c:pt idx="992">
                  <c:v>0:27</c:v>
                </c:pt>
                <c:pt idx="993">
                  <c:v>0:27</c:v>
                </c:pt>
                <c:pt idx="994">
                  <c:v>0:27</c:v>
                </c:pt>
                <c:pt idx="995">
                  <c:v>0:27</c:v>
                </c:pt>
                <c:pt idx="996">
                  <c:v>0:27</c:v>
                </c:pt>
                <c:pt idx="997">
                  <c:v>0:27</c:v>
                </c:pt>
                <c:pt idx="998">
                  <c:v>0:27</c:v>
                </c:pt>
                <c:pt idx="999">
                  <c:v>0:27</c:v>
                </c:pt>
                <c:pt idx="1000">
                  <c:v>0:27</c:v>
                </c:pt>
                <c:pt idx="1001">
                  <c:v>0:27</c:v>
                </c:pt>
                <c:pt idx="1002">
                  <c:v>0:27</c:v>
                </c:pt>
                <c:pt idx="1003">
                  <c:v>0:27</c:v>
                </c:pt>
                <c:pt idx="1004">
                  <c:v>0:27</c:v>
                </c:pt>
                <c:pt idx="1005">
                  <c:v>0:27</c:v>
                </c:pt>
                <c:pt idx="1006">
                  <c:v>0:27</c:v>
                </c:pt>
                <c:pt idx="1007">
                  <c:v>0:27</c:v>
                </c:pt>
                <c:pt idx="1008">
                  <c:v>0:27</c:v>
                </c:pt>
                <c:pt idx="1009">
                  <c:v>0:27</c:v>
                </c:pt>
                <c:pt idx="1010">
                  <c:v>0:27</c:v>
                </c:pt>
                <c:pt idx="1011">
                  <c:v>0:27</c:v>
                </c:pt>
                <c:pt idx="1012">
                  <c:v>0:27</c:v>
                </c:pt>
                <c:pt idx="1013">
                  <c:v>0:27</c:v>
                </c:pt>
                <c:pt idx="1014">
                  <c:v>0:27</c:v>
                </c:pt>
                <c:pt idx="1015">
                  <c:v>0:27</c:v>
                </c:pt>
                <c:pt idx="1016">
                  <c:v>0:27</c:v>
                </c:pt>
                <c:pt idx="1017">
                  <c:v>0:27</c:v>
                </c:pt>
                <c:pt idx="1018">
                  <c:v>0:27</c:v>
                </c:pt>
                <c:pt idx="1019">
                  <c:v>0:27</c:v>
                </c:pt>
                <c:pt idx="1020">
                  <c:v>0:27</c:v>
                </c:pt>
                <c:pt idx="1021">
                  <c:v>0:27</c:v>
                </c:pt>
                <c:pt idx="1022">
                  <c:v>0:27</c:v>
                </c:pt>
                <c:pt idx="1023">
                  <c:v>0:27</c:v>
                </c:pt>
                <c:pt idx="1024">
                  <c:v>0:27</c:v>
                </c:pt>
                <c:pt idx="1025">
                  <c:v>0:27</c:v>
                </c:pt>
                <c:pt idx="1026">
                  <c:v>0:27</c:v>
                </c:pt>
                <c:pt idx="1027">
                  <c:v>0:27</c:v>
                </c:pt>
                <c:pt idx="1028">
                  <c:v>0:27</c:v>
                </c:pt>
                <c:pt idx="1029">
                  <c:v>0:27</c:v>
                </c:pt>
                <c:pt idx="1030">
                  <c:v>0:27</c:v>
                </c:pt>
                <c:pt idx="1031">
                  <c:v>0:27</c:v>
                </c:pt>
                <c:pt idx="1032">
                  <c:v>0:27</c:v>
                </c:pt>
                <c:pt idx="1033">
                  <c:v>0:27</c:v>
                </c:pt>
                <c:pt idx="1034">
                  <c:v>0:27</c:v>
                </c:pt>
                <c:pt idx="1035">
                  <c:v>0:27</c:v>
                </c:pt>
                <c:pt idx="1036">
                  <c:v>0:27</c:v>
                </c:pt>
                <c:pt idx="1037">
                  <c:v>0:27</c:v>
                </c:pt>
                <c:pt idx="1038">
                  <c:v>0:27</c:v>
                </c:pt>
                <c:pt idx="1039">
                  <c:v>0:27</c:v>
                </c:pt>
                <c:pt idx="1040">
                  <c:v>0:27</c:v>
                </c:pt>
                <c:pt idx="1041">
                  <c:v>0:27</c:v>
                </c:pt>
                <c:pt idx="1042">
                  <c:v>0:27</c:v>
                </c:pt>
                <c:pt idx="1043">
                  <c:v>0:27</c:v>
                </c:pt>
                <c:pt idx="1044">
                  <c:v>0:27</c:v>
                </c:pt>
                <c:pt idx="1045">
                  <c:v>0:27</c:v>
                </c:pt>
                <c:pt idx="1046">
                  <c:v>0:27</c:v>
                </c:pt>
                <c:pt idx="1047">
                  <c:v>0:27</c:v>
                </c:pt>
                <c:pt idx="1048">
                  <c:v>0:27</c:v>
                </c:pt>
                <c:pt idx="1049">
                  <c:v>0:27</c:v>
                </c:pt>
                <c:pt idx="1050">
                  <c:v>0:27</c:v>
                </c:pt>
                <c:pt idx="1051">
                  <c:v>0:27</c:v>
                </c:pt>
                <c:pt idx="1052">
                  <c:v>0:27</c:v>
                </c:pt>
                <c:pt idx="1053">
                  <c:v>0:27</c:v>
                </c:pt>
                <c:pt idx="1054">
                  <c:v>0:27</c:v>
                </c:pt>
                <c:pt idx="1055">
                  <c:v>0:27</c:v>
                </c:pt>
                <c:pt idx="1056">
                  <c:v>0:27</c:v>
                </c:pt>
                <c:pt idx="1057">
                  <c:v>0:27</c:v>
                </c:pt>
                <c:pt idx="1058">
                  <c:v>0:27</c:v>
                </c:pt>
                <c:pt idx="1059">
                  <c:v>0:27</c:v>
                </c:pt>
                <c:pt idx="1060">
                  <c:v>0:27</c:v>
                </c:pt>
                <c:pt idx="1061">
                  <c:v>0:27</c:v>
                </c:pt>
                <c:pt idx="1062">
                  <c:v>0:27</c:v>
                </c:pt>
                <c:pt idx="1063">
                  <c:v>0:27</c:v>
                </c:pt>
                <c:pt idx="1064">
                  <c:v>0:27</c:v>
                </c:pt>
                <c:pt idx="1065">
                  <c:v>0:27</c:v>
                </c:pt>
                <c:pt idx="1066">
                  <c:v>0:27</c:v>
                </c:pt>
                <c:pt idx="1067">
                  <c:v>0:27</c:v>
                </c:pt>
                <c:pt idx="1068">
                  <c:v>0:27</c:v>
                </c:pt>
                <c:pt idx="1069">
                  <c:v>0:27</c:v>
                </c:pt>
                <c:pt idx="1070">
                  <c:v>0:27</c:v>
                </c:pt>
                <c:pt idx="1071">
                  <c:v>0:27</c:v>
                </c:pt>
                <c:pt idx="1072">
                  <c:v>0:27</c:v>
                </c:pt>
                <c:pt idx="1073">
                  <c:v>0:27</c:v>
                </c:pt>
                <c:pt idx="1074">
                  <c:v>0:27</c:v>
                </c:pt>
                <c:pt idx="1075">
                  <c:v>0:27</c:v>
                </c:pt>
                <c:pt idx="1076">
                  <c:v>0:27</c:v>
                </c:pt>
                <c:pt idx="1077">
                  <c:v>0:27</c:v>
                </c:pt>
                <c:pt idx="1078">
                  <c:v>0:27</c:v>
                </c:pt>
                <c:pt idx="1079">
                  <c:v>0:27</c:v>
                </c:pt>
                <c:pt idx="1080">
                  <c:v>0:27</c:v>
                </c:pt>
                <c:pt idx="1081">
                  <c:v>0:27</c:v>
                </c:pt>
                <c:pt idx="1082">
                  <c:v>0:27</c:v>
                </c:pt>
                <c:pt idx="1083">
                  <c:v>0:28</c:v>
                </c:pt>
                <c:pt idx="1084">
                  <c:v>0:28</c:v>
                </c:pt>
                <c:pt idx="1085">
                  <c:v>0:28</c:v>
                </c:pt>
                <c:pt idx="1086">
                  <c:v>0:28</c:v>
                </c:pt>
                <c:pt idx="1087">
                  <c:v>0:28</c:v>
                </c:pt>
                <c:pt idx="1088">
                  <c:v>0:28</c:v>
                </c:pt>
                <c:pt idx="1089">
                  <c:v>0:28</c:v>
                </c:pt>
                <c:pt idx="1090">
                  <c:v>0:28</c:v>
                </c:pt>
                <c:pt idx="1091">
                  <c:v>0:28</c:v>
                </c:pt>
                <c:pt idx="1092">
                  <c:v>0:28</c:v>
                </c:pt>
                <c:pt idx="1093">
                  <c:v>0:28</c:v>
                </c:pt>
                <c:pt idx="1094">
                  <c:v>0:28</c:v>
                </c:pt>
                <c:pt idx="1095">
                  <c:v>0:28</c:v>
                </c:pt>
                <c:pt idx="1096">
                  <c:v>0:28</c:v>
                </c:pt>
                <c:pt idx="1097">
                  <c:v>0:28</c:v>
                </c:pt>
                <c:pt idx="1098">
                  <c:v>0:28</c:v>
                </c:pt>
                <c:pt idx="1099">
                  <c:v>0:28</c:v>
                </c:pt>
                <c:pt idx="1100">
                  <c:v>0:28</c:v>
                </c:pt>
                <c:pt idx="1101">
                  <c:v>0:28</c:v>
                </c:pt>
                <c:pt idx="1102">
                  <c:v>0:28</c:v>
                </c:pt>
                <c:pt idx="1103">
                  <c:v>0:28</c:v>
                </c:pt>
                <c:pt idx="1104">
                  <c:v>0:28</c:v>
                </c:pt>
                <c:pt idx="1105">
                  <c:v>0:28</c:v>
                </c:pt>
                <c:pt idx="1106">
                  <c:v>0:28</c:v>
                </c:pt>
                <c:pt idx="1107">
                  <c:v>0:28</c:v>
                </c:pt>
                <c:pt idx="1108">
                  <c:v>0:28</c:v>
                </c:pt>
                <c:pt idx="1109">
                  <c:v>0:28</c:v>
                </c:pt>
                <c:pt idx="1110">
                  <c:v>0:28</c:v>
                </c:pt>
                <c:pt idx="1111">
                  <c:v>0:28</c:v>
                </c:pt>
                <c:pt idx="1112">
                  <c:v>0:28</c:v>
                </c:pt>
                <c:pt idx="1113">
                  <c:v>0:28</c:v>
                </c:pt>
                <c:pt idx="1114">
                  <c:v>0:28</c:v>
                </c:pt>
                <c:pt idx="1115">
                  <c:v>0:28</c:v>
                </c:pt>
                <c:pt idx="1116">
                  <c:v>0:28</c:v>
                </c:pt>
                <c:pt idx="1117">
                  <c:v>0:28</c:v>
                </c:pt>
                <c:pt idx="1118">
                  <c:v>0:28</c:v>
                </c:pt>
                <c:pt idx="1119">
                  <c:v>0:28</c:v>
                </c:pt>
                <c:pt idx="1120">
                  <c:v>0:28</c:v>
                </c:pt>
                <c:pt idx="1121">
                  <c:v>0:28</c:v>
                </c:pt>
                <c:pt idx="1122">
                  <c:v>0:28</c:v>
                </c:pt>
                <c:pt idx="1123">
                  <c:v>0:28</c:v>
                </c:pt>
                <c:pt idx="1124">
                  <c:v>0:28</c:v>
                </c:pt>
                <c:pt idx="1125">
                  <c:v>0:28</c:v>
                </c:pt>
                <c:pt idx="1126">
                  <c:v>0:28</c:v>
                </c:pt>
                <c:pt idx="1127">
                  <c:v>0:28</c:v>
                </c:pt>
                <c:pt idx="1128">
                  <c:v>0:28</c:v>
                </c:pt>
                <c:pt idx="1129">
                  <c:v>0:28</c:v>
                </c:pt>
                <c:pt idx="1130">
                  <c:v>0:28</c:v>
                </c:pt>
                <c:pt idx="1131">
                  <c:v>0:28</c:v>
                </c:pt>
                <c:pt idx="1132">
                  <c:v>0:28</c:v>
                </c:pt>
                <c:pt idx="1133">
                  <c:v>0:28</c:v>
                </c:pt>
                <c:pt idx="1134">
                  <c:v>0:28</c:v>
                </c:pt>
                <c:pt idx="1135">
                  <c:v>0:28</c:v>
                </c:pt>
                <c:pt idx="1136">
                  <c:v>0:28</c:v>
                </c:pt>
                <c:pt idx="1137">
                  <c:v>0:28</c:v>
                </c:pt>
                <c:pt idx="1138">
                  <c:v>0:28</c:v>
                </c:pt>
                <c:pt idx="1139">
                  <c:v>0:28</c:v>
                </c:pt>
                <c:pt idx="1140">
                  <c:v>0:28</c:v>
                </c:pt>
                <c:pt idx="1141">
                  <c:v>0:28</c:v>
                </c:pt>
                <c:pt idx="1142">
                  <c:v>0:28</c:v>
                </c:pt>
                <c:pt idx="1143">
                  <c:v>0:28</c:v>
                </c:pt>
                <c:pt idx="1144">
                  <c:v>0:28</c:v>
                </c:pt>
                <c:pt idx="1145">
                  <c:v>0:28</c:v>
                </c:pt>
                <c:pt idx="1146">
                  <c:v>0:28</c:v>
                </c:pt>
                <c:pt idx="1147">
                  <c:v>0:28</c:v>
                </c:pt>
                <c:pt idx="1148">
                  <c:v>0:28</c:v>
                </c:pt>
                <c:pt idx="1149">
                  <c:v>0:28</c:v>
                </c:pt>
                <c:pt idx="1150">
                  <c:v>0:28</c:v>
                </c:pt>
                <c:pt idx="1151">
                  <c:v>0:28</c:v>
                </c:pt>
                <c:pt idx="1152">
                  <c:v>0:28</c:v>
                </c:pt>
                <c:pt idx="1153">
                  <c:v>0:28</c:v>
                </c:pt>
                <c:pt idx="1154">
                  <c:v>0:28</c:v>
                </c:pt>
                <c:pt idx="1155">
                  <c:v>0:28</c:v>
                </c:pt>
                <c:pt idx="1156">
                  <c:v>0:28</c:v>
                </c:pt>
                <c:pt idx="1157">
                  <c:v>0:28</c:v>
                </c:pt>
                <c:pt idx="1158">
                  <c:v>0:28</c:v>
                </c:pt>
                <c:pt idx="1159">
                  <c:v>0:28</c:v>
                </c:pt>
                <c:pt idx="1160">
                  <c:v>0:28</c:v>
                </c:pt>
                <c:pt idx="1161">
                  <c:v>0:28</c:v>
                </c:pt>
                <c:pt idx="1162">
                  <c:v>0:28</c:v>
                </c:pt>
                <c:pt idx="1163">
                  <c:v>0:28</c:v>
                </c:pt>
                <c:pt idx="1164">
                  <c:v>0:28</c:v>
                </c:pt>
                <c:pt idx="1165">
                  <c:v>0:28</c:v>
                </c:pt>
                <c:pt idx="1166">
                  <c:v>0:28</c:v>
                </c:pt>
                <c:pt idx="1167">
                  <c:v>0:28</c:v>
                </c:pt>
                <c:pt idx="1168">
                  <c:v>0:28</c:v>
                </c:pt>
                <c:pt idx="1169">
                  <c:v>0:28</c:v>
                </c:pt>
                <c:pt idx="1170">
                  <c:v>0:28</c:v>
                </c:pt>
                <c:pt idx="1171">
                  <c:v>0:28</c:v>
                </c:pt>
                <c:pt idx="1172">
                  <c:v>0:28</c:v>
                </c:pt>
                <c:pt idx="1173">
                  <c:v>0:28</c:v>
                </c:pt>
                <c:pt idx="1174">
                  <c:v>0:28</c:v>
                </c:pt>
                <c:pt idx="1175">
                  <c:v>0:28</c:v>
                </c:pt>
                <c:pt idx="1176">
                  <c:v>0:28</c:v>
                </c:pt>
                <c:pt idx="1177">
                  <c:v>0:29</c:v>
                </c:pt>
                <c:pt idx="1178">
                  <c:v>0:29</c:v>
                </c:pt>
                <c:pt idx="1179">
                  <c:v>0:29</c:v>
                </c:pt>
                <c:pt idx="1180">
                  <c:v>0:29</c:v>
                </c:pt>
                <c:pt idx="1181">
                  <c:v>0:29</c:v>
                </c:pt>
                <c:pt idx="1182">
                  <c:v>0:29</c:v>
                </c:pt>
                <c:pt idx="1183">
                  <c:v>0:29</c:v>
                </c:pt>
                <c:pt idx="1184">
                  <c:v>0:29</c:v>
                </c:pt>
                <c:pt idx="1185">
                  <c:v>0:29</c:v>
                </c:pt>
                <c:pt idx="1186">
                  <c:v>0:29</c:v>
                </c:pt>
                <c:pt idx="1187">
                  <c:v>0:29</c:v>
                </c:pt>
                <c:pt idx="1188">
                  <c:v>0:29</c:v>
                </c:pt>
                <c:pt idx="1189">
                  <c:v>0:29</c:v>
                </c:pt>
                <c:pt idx="1190">
                  <c:v>0:29</c:v>
                </c:pt>
                <c:pt idx="1191">
                  <c:v>0:29</c:v>
                </c:pt>
                <c:pt idx="1192">
                  <c:v>0:29</c:v>
                </c:pt>
                <c:pt idx="1193">
                  <c:v>0:29</c:v>
                </c:pt>
                <c:pt idx="1194">
                  <c:v>0:29</c:v>
                </c:pt>
                <c:pt idx="1195">
                  <c:v>0:29</c:v>
                </c:pt>
                <c:pt idx="1196">
                  <c:v>0:29</c:v>
                </c:pt>
                <c:pt idx="1197">
                  <c:v>0:29</c:v>
                </c:pt>
                <c:pt idx="1198">
                  <c:v>0:29</c:v>
                </c:pt>
                <c:pt idx="1199">
                  <c:v>0:29</c:v>
                </c:pt>
                <c:pt idx="1200">
                  <c:v>0:29</c:v>
                </c:pt>
                <c:pt idx="1201">
                  <c:v>0:29</c:v>
                </c:pt>
                <c:pt idx="1202">
                  <c:v>0:29</c:v>
                </c:pt>
                <c:pt idx="1203">
                  <c:v>0:29</c:v>
                </c:pt>
                <c:pt idx="1204">
                  <c:v>0:29</c:v>
                </c:pt>
                <c:pt idx="1205">
                  <c:v>0:29</c:v>
                </c:pt>
                <c:pt idx="1206">
                  <c:v>0:29</c:v>
                </c:pt>
                <c:pt idx="1207">
                  <c:v>0:29</c:v>
                </c:pt>
                <c:pt idx="1208">
                  <c:v>0:29</c:v>
                </c:pt>
                <c:pt idx="1209">
                  <c:v>0:29</c:v>
                </c:pt>
                <c:pt idx="1210">
                  <c:v>0:29</c:v>
                </c:pt>
                <c:pt idx="1211">
                  <c:v>0:29</c:v>
                </c:pt>
                <c:pt idx="1212">
                  <c:v>0:29</c:v>
                </c:pt>
                <c:pt idx="1213">
                  <c:v>0:29</c:v>
                </c:pt>
                <c:pt idx="1214">
                  <c:v>0:29</c:v>
                </c:pt>
                <c:pt idx="1215">
                  <c:v>0:29</c:v>
                </c:pt>
                <c:pt idx="1216">
                  <c:v>0:29</c:v>
                </c:pt>
                <c:pt idx="1217">
                  <c:v>0:29</c:v>
                </c:pt>
                <c:pt idx="1218">
                  <c:v>0:29</c:v>
                </c:pt>
                <c:pt idx="1219">
                  <c:v>0:29</c:v>
                </c:pt>
                <c:pt idx="1220">
                  <c:v>0:29</c:v>
                </c:pt>
                <c:pt idx="1221">
                  <c:v>0:29</c:v>
                </c:pt>
                <c:pt idx="1222">
                  <c:v>0:29</c:v>
                </c:pt>
                <c:pt idx="1223">
                  <c:v>0:29</c:v>
                </c:pt>
                <c:pt idx="1224">
                  <c:v>0:29</c:v>
                </c:pt>
                <c:pt idx="1225">
                  <c:v>0:29</c:v>
                </c:pt>
                <c:pt idx="1226">
                  <c:v>0:29</c:v>
                </c:pt>
                <c:pt idx="1227">
                  <c:v>0:29</c:v>
                </c:pt>
                <c:pt idx="1228">
                  <c:v>0:29</c:v>
                </c:pt>
                <c:pt idx="1229">
                  <c:v>0:29</c:v>
                </c:pt>
                <c:pt idx="1230">
                  <c:v>0:29</c:v>
                </c:pt>
                <c:pt idx="1231">
                  <c:v>0:29</c:v>
                </c:pt>
                <c:pt idx="1232">
                  <c:v>0:29</c:v>
                </c:pt>
                <c:pt idx="1233">
                  <c:v>0:29</c:v>
                </c:pt>
                <c:pt idx="1234">
                  <c:v>0:29</c:v>
                </c:pt>
                <c:pt idx="1235">
                  <c:v>0:29</c:v>
                </c:pt>
                <c:pt idx="1236">
                  <c:v>0:29</c:v>
                </c:pt>
                <c:pt idx="1237">
                  <c:v>0:29</c:v>
                </c:pt>
                <c:pt idx="1238">
                  <c:v>0:29</c:v>
                </c:pt>
                <c:pt idx="1239">
                  <c:v>0:29</c:v>
                </c:pt>
                <c:pt idx="1240">
                  <c:v>0:29</c:v>
                </c:pt>
                <c:pt idx="1241">
                  <c:v>0:29</c:v>
                </c:pt>
                <c:pt idx="1242">
                  <c:v>0:29</c:v>
                </c:pt>
                <c:pt idx="1243">
                  <c:v>0:29</c:v>
                </c:pt>
                <c:pt idx="1244">
                  <c:v>0:29</c:v>
                </c:pt>
                <c:pt idx="1245">
                  <c:v>0:29</c:v>
                </c:pt>
                <c:pt idx="1246">
                  <c:v>0:29</c:v>
                </c:pt>
                <c:pt idx="1247">
                  <c:v>0:29</c:v>
                </c:pt>
                <c:pt idx="1248">
                  <c:v>0:29</c:v>
                </c:pt>
                <c:pt idx="1249">
                  <c:v>0:29</c:v>
                </c:pt>
                <c:pt idx="1250">
                  <c:v>0:29</c:v>
                </c:pt>
                <c:pt idx="1251">
                  <c:v>0:29</c:v>
                </c:pt>
                <c:pt idx="1252">
                  <c:v>0:29</c:v>
                </c:pt>
                <c:pt idx="1253">
                  <c:v>0:29</c:v>
                </c:pt>
                <c:pt idx="1254">
                  <c:v>0:29</c:v>
                </c:pt>
                <c:pt idx="1255">
                  <c:v>0:29</c:v>
                </c:pt>
                <c:pt idx="1256">
                  <c:v>0:29</c:v>
                </c:pt>
                <c:pt idx="1257">
                  <c:v>0:29</c:v>
                </c:pt>
                <c:pt idx="1258">
                  <c:v>0:29</c:v>
                </c:pt>
                <c:pt idx="1259">
                  <c:v>0:29</c:v>
                </c:pt>
                <c:pt idx="1260">
                  <c:v>0:29</c:v>
                </c:pt>
                <c:pt idx="1261">
                  <c:v>0:29</c:v>
                </c:pt>
                <c:pt idx="1262">
                  <c:v>0:29</c:v>
                </c:pt>
                <c:pt idx="1263">
                  <c:v>0:29</c:v>
                </c:pt>
                <c:pt idx="1264">
                  <c:v>0:29</c:v>
                </c:pt>
                <c:pt idx="1265">
                  <c:v>0:29</c:v>
                </c:pt>
                <c:pt idx="1266">
                  <c:v>0:29</c:v>
                </c:pt>
                <c:pt idx="1267">
                  <c:v>0:29</c:v>
                </c:pt>
                <c:pt idx="1268">
                  <c:v>0:29</c:v>
                </c:pt>
                <c:pt idx="1269">
                  <c:v>0:29</c:v>
                </c:pt>
                <c:pt idx="1270">
                  <c:v>0:29</c:v>
                </c:pt>
                <c:pt idx="1271">
                  <c:v>0:29</c:v>
                </c:pt>
                <c:pt idx="1272">
                  <c:v>0:29</c:v>
                </c:pt>
                <c:pt idx="1273">
                  <c:v>0:29</c:v>
                </c:pt>
                <c:pt idx="1274">
                  <c:v>0:29</c:v>
                </c:pt>
                <c:pt idx="1275">
                  <c:v>0:29</c:v>
                </c:pt>
                <c:pt idx="1276">
                  <c:v>0:29</c:v>
                </c:pt>
                <c:pt idx="1277">
                  <c:v>0:29</c:v>
                </c:pt>
                <c:pt idx="1278">
                  <c:v>0:29</c:v>
                </c:pt>
                <c:pt idx="1279">
                  <c:v>0:29</c:v>
                </c:pt>
                <c:pt idx="1280">
                  <c:v>0:29</c:v>
                </c:pt>
                <c:pt idx="1281">
                  <c:v>0:29</c:v>
                </c:pt>
                <c:pt idx="1282">
                  <c:v>0:29</c:v>
                </c:pt>
                <c:pt idx="1283">
                  <c:v>0:29</c:v>
                </c:pt>
                <c:pt idx="1284">
                  <c:v>0:30</c:v>
                </c:pt>
                <c:pt idx="1285">
                  <c:v>0:30</c:v>
                </c:pt>
                <c:pt idx="1286">
                  <c:v>0:30</c:v>
                </c:pt>
                <c:pt idx="1287">
                  <c:v>0:30</c:v>
                </c:pt>
                <c:pt idx="1288">
                  <c:v>0:30</c:v>
                </c:pt>
                <c:pt idx="1289">
                  <c:v>0:30</c:v>
                </c:pt>
                <c:pt idx="1290">
                  <c:v>0:30</c:v>
                </c:pt>
                <c:pt idx="1291">
                  <c:v>0:30</c:v>
                </c:pt>
                <c:pt idx="1292">
                  <c:v>0:30</c:v>
                </c:pt>
                <c:pt idx="1293">
                  <c:v>0:30</c:v>
                </c:pt>
                <c:pt idx="1294">
                  <c:v>0:30</c:v>
                </c:pt>
                <c:pt idx="1295">
                  <c:v>0:30</c:v>
                </c:pt>
                <c:pt idx="1296">
                  <c:v>0:30</c:v>
                </c:pt>
                <c:pt idx="1297">
                  <c:v>0:30</c:v>
                </c:pt>
                <c:pt idx="1298">
                  <c:v>0:30</c:v>
                </c:pt>
                <c:pt idx="1299">
                  <c:v>0:30</c:v>
                </c:pt>
                <c:pt idx="1300">
                  <c:v>0:30</c:v>
                </c:pt>
                <c:pt idx="1301">
                  <c:v>0:30</c:v>
                </c:pt>
                <c:pt idx="1302">
                  <c:v>0:30</c:v>
                </c:pt>
                <c:pt idx="1303">
                  <c:v>0:30</c:v>
                </c:pt>
                <c:pt idx="1304">
                  <c:v>0:30</c:v>
                </c:pt>
                <c:pt idx="1305">
                  <c:v>0:30</c:v>
                </c:pt>
                <c:pt idx="1306">
                  <c:v>0:30</c:v>
                </c:pt>
                <c:pt idx="1307">
                  <c:v>0:30</c:v>
                </c:pt>
                <c:pt idx="1308">
                  <c:v>0:30</c:v>
                </c:pt>
                <c:pt idx="1309">
                  <c:v>0:30</c:v>
                </c:pt>
                <c:pt idx="1310">
                  <c:v>0:30</c:v>
                </c:pt>
                <c:pt idx="1311">
                  <c:v>0:30</c:v>
                </c:pt>
                <c:pt idx="1312">
                  <c:v>0:30</c:v>
                </c:pt>
                <c:pt idx="1313">
                  <c:v>0:30</c:v>
                </c:pt>
                <c:pt idx="1314">
                  <c:v>0:30</c:v>
                </c:pt>
                <c:pt idx="1315">
                  <c:v>0:30</c:v>
                </c:pt>
                <c:pt idx="1316">
                  <c:v>0:30</c:v>
                </c:pt>
                <c:pt idx="1317">
                  <c:v>0:30</c:v>
                </c:pt>
                <c:pt idx="1318">
                  <c:v>0:30</c:v>
                </c:pt>
                <c:pt idx="1319">
                  <c:v>0:30</c:v>
                </c:pt>
                <c:pt idx="1320">
                  <c:v>0:30</c:v>
                </c:pt>
                <c:pt idx="1321">
                  <c:v>0:30</c:v>
                </c:pt>
                <c:pt idx="1322">
                  <c:v>0:30</c:v>
                </c:pt>
                <c:pt idx="1323">
                  <c:v>0:30</c:v>
                </c:pt>
                <c:pt idx="1324">
                  <c:v>0:30</c:v>
                </c:pt>
                <c:pt idx="1325">
                  <c:v>0:30</c:v>
                </c:pt>
                <c:pt idx="1326">
                  <c:v>0:30</c:v>
                </c:pt>
                <c:pt idx="1327">
                  <c:v>0:30</c:v>
                </c:pt>
                <c:pt idx="1328">
                  <c:v>0:30</c:v>
                </c:pt>
                <c:pt idx="1329">
                  <c:v>0:30</c:v>
                </c:pt>
                <c:pt idx="1330">
                  <c:v>0:30</c:v>
                </c:pt>
                <c:pt idx="1331">
                  <c:v>0:30</c:v>
                </c:pt>
                <c:pt idx="1332">
                  <c:v>0:30</c:v>
                </c:pt>
                <c:pt idx="1333">
                  <c:v>0:30</c:v>
                </c:pt>
                <c:pt idx="1334">
                  <c:v>0:30</c:v>
                </c:pt>
                <c:pt idx="1335">
                  <c:v>0:30</c:v>
                </c:pt>
                <c:pt idx="1336">
                  <c:v>0:30</c:v>
                </c:pt>
                <c:pt idx="1337">
                  <c:v>0:30</c:v>
                </c:pt>
                <c:pt idx="1338">
                  <c:v>0:30</c:v>
                </c:pt>
                <c:pt idx="1339">
                  <c:v>0:30</c:v>
                </c:pt>
                <c:pt idx="1340">
                  <c:v>0:30</c:v>
                </c:pt>
                <c:pt idx="1341">
                  <c:v>0:30</c:v>
                </c:pt>
                <c:pt idx="1342">
                  <c:v>0:30</c:v>
                </c:pt>
                <c:pt idx="1343">
                  <c:v>0:30</c:v>
                </c:pt>
                <c:pt idx="1344">
                  <c:v>0:30</c:v>
                </c:pt>
                <c:pt idx="1345">
                  <c:v>0:30</c:v>
                </c:pt>
                <c:pt idx="1346">
                  <c:v>0:30</c:v>
                </c:pt>
                <c:pt idx="1347">
                  <c:v>0:30</c:v>
                </c:pt>
                <c:pt idx="1348">
                  <c:v>0:30</c:v>
                </c:pt>
                <c:pt idx="1349">
                  <c:v>0:30</c:v>
                </c:pt>
                <c:pt idx="1350">
                  <c:v>0:30</c:v>
                </c:pt>
                <c:pt idx="1351">
                  <c:v>0:30</c:v>
                </c:pt>
                <c:pt idx="1352">
                  <c:v>0:30</c:v>
                </c:pt>
                <c:pt idx="1353">
                  <c:v>0:30</c:v>
                </c:pt>
                <c:pt idx="1354">
                  <c:v>0:30</c:v>
                </c:pt>
                <c:pt idx="1355">
                  <c:v>0:30</c:v>
                </c:pt>
                <c:pt idx="1356">
                  <c:v>0:30</c:v>
                </c:pt>
                <c:pt idx="1357">
                  <c:v>0:30</c:v>
                </c:pt>
                <c:pt idx="1358">
                  <c:v>0:30</c:v>
                </c:pt>
                <c:pt idx="1359">
                  <c:v>0:30</c:v>
                </c:pt>
                <c:pt idx="1360">
                  <c:v>0:30</c:v>
                </c:pt>
                <c:pt idx="1361">
                  <c:v>0:30</c:v>
                </c:pt>
                <c:pt idx="1362">
                  <c:v>0:30</c:v>
                </c:pt>
                <c:pt idx="1363">
                  <c:v>0:30</c:v>
                </c:pt>
                <c:pt idx="1364">
                  <c:v>0:30</c:v>
                </c:pt>
                <c:pt idx="1365">
                  <c:v>0:30</c:v>
                </c:pt>
                <c:pt idx="1366">
                  <c:v>0:30</c:v>
                </c:pt>
                <c:pt idx="1367">
                  <c:v>0:30</c:v>
                </c:pt>
                <c:pt idx="1368">
                  <c:v>0:30</c:v>
                </c:pt>
                <c:pt idx="1369">
                  <c:v>0:30</c:v>
                </c:pt>
                <c:pt idx="1370">
                  <c:v>0:30</c:v>
                </c:pt>
                <c:pt idx="1371">
                  <c:v>0:30</c:v>
                </c:pt>
                <c:pt idx="1372">
                  <c:v>0:30</c:v>
                </c:pt>
                <c:pt idx="1373">
                  <c:v>0:30</c:v>
                </c:pt>
                <c:pt idx="1374">
                  <c:v>0:30</c:v>
                </c:pt>
                <c:pt idx="1375">
                  <c:v>0:30</c:v>
                </c:pt>
                <c:pt idx="1376">
                  <c:v>0:30</c:v>
                </c:pt>
                <c:pt idx="1377">
                  <c:v>0:31</c:v>
                </c:pt>
                <c:pt idx="1378">
                  <c:v>0:31</c:v>
                </c:pt>
                <c:pt idx="1379">
                  <c:v>0:31</c:v>
                </c:pt>
                <c:pt idx="1380">
                  <c:v>0:31</c:v>
                </c:pt>
                <c:pt idx="1381">
                  <c:v>0:31</c:v>
                </c:pt>
                <c:pt idx="1382">
                  <c:v>0:31</c:v>
                </c:pt>
                <c:pt idx="1383">
                  <c:v>0:31</c:v>
                </c:pt>
                <c:pt idx="1384">
                  <c:v>0:31</c:v>
                </c:pt>
                <c:pt idx="1385">
                  <c:v>0:31</c:v>
                </c:pt>
                <c:pt idx="1386">
                  <c:v>0:31</c:v>
                </c:pt>
                <c:pt idx="1387">
                  <c:v>0:31</c:v>
                </c:pt>
                <c:pt idx="1388">
                  <c:v>0:31</c:v>
                </c:pt>
                <c:pt idx="1389">
                  <c:v>0:31</c:v>
                </c:pt>
                <c:pt idx="1390">
                  <c:v>0:31</c:v>
                </c:pt>
                <c:pt idx="1391">
                  <c:v>0:31</c:v>
                </c:pt>
                <c:pt idx="1392">
                  <c:v>0:31</c:v>
                </c:pt>
                <c:pt idx="1393">
                  <c:v>0:31</c:v>
                </c:pt>
                <c:pt idx="1394">
                  <c:v>0:31</c:v>
                </c:pt>
                <c:pt idx="1395">
                  <c:v>0:31</c:v>
                </c:pt>
                <c:pt idx="1396">
                  <c:v>0:31</c:v>
                </c:pt>
                <c:pt idx="1397">
                  <c:v>0:31</c:v>
                </c:pt>
                <c:pt idx="1398">
                  <c:v>0:31</c:v>
                </c:pt>
                <c:pt idx="1399">
                  <c:v>0:31</c:v>
                </c:pt>
                <c:pt idx="1400">
                  <c:v>0:31</c:v>
                </c:pt>
                <c:pt idx="1401">
                  <c:v>0:31</c:v>
                </c:pt>
                <c:pt idx="1402">
                  <c:v>0:31</c:v>
                </c:pt>
                <c:pt idx="1403">
                  <c:v>0:31</c:v>
                </c:pt>
                <c:pt idx="1404">
                  <c:v>0:31</c:v>
                </c:pt>
                <c:pt idx="1405">
                  <c:v>0:31</c:v>
                </c:pt>
                <c:pt idx="1406">
                  <c:v>0:31</c:v>
                </c:pt>
                <c:pt idx="1407">
                  <c:v>0:31</c:v>
                </c:pt>
                <c:pt idx="1408">
                  <c:v>0:31</c:v>
                </c:pt>
                <c:pt idx="1409">
                  <c:v>0:31</c:v>
                </c:pt>
                <c:pt idx="1410">
                  <c:v>0:31</c:v>
                </c:pt>
                <c:pt idx="1411">
                  <c:v>0:31</c:v>
                </c:pt>
                <c:pt idx="1412">
                  <c:v>0:31</c:v>
                </c:pt>
                <c:pt idx="1413">
                  <c:v>0:31</c:v>
                </c:pt>
                <c:pt idx="1414">
                  <c:v>0:31</c:v>
                </c:pt>
                <c:pt idx="1415">
                  <c:v>0:31</c:v>
                </c:pt>
                <c:pt idx="1416">
                  <c:v>0:31</c:v>
                </c:pt>
                <c:pt idx="1417">
                  <c:v>0:31</c:v>
                </c:pt>
                <c:pt idx="1418">
                  <c:v>0:31</c:v>
                </c:pt>
                <c:pt idx="1419">
                  <c:v>0:31</c:v>
                </c:pt>
                <c:pt idx="1420">
                  <c:v>0:31</c:v>
                </c:pt>
                <c:pt idx="1421">
                  <c:v>0:31</c:v>
                </c:pt>
                <c:pt idx="1422">
                  <c:v>0:31</c:v>
                </c:pt>
                <c:pt idx="1423">
                  <c:v>0:31</c:v>
                </c:pt>
                <c:pt idx="1424">
                  <c:v>0:31</c:v>
                </c:pt>
                <c:pt idx="1425">
                  <c:v>0:31</c:v>
                </c:pt>
                <c:pt idx="1426">
                  <c:v>0:31</c:v>
                </c:pt>
                <c:pt idx="1427">
                  <c:v>0:31</c:v>
                </c:pt>
                <c:pt idx="1428">
                  <c:v>0:31</c:v>
                </c:pt>
                <c:pt idx="1429">
                  <c:v>0:31</c:v>
                </c:pt>
                <c:pt idx="1430">
                  <c:v>0:31</c:v>
                </c:pt>
                <c:pt idx="1431">
                  <c:v>0:31</c:v>
                </c:pt>
                <c:pt idx="1432">
                  <c:v>0:31</c:v>
                </c:pt>
                <c:pt idx="1433">
                  <c:v>0:31</c:v>
                </c:pt>
                <c:pt idx="1434">
                  <c:v>0:31</c:v>
                </c:pt>
                <c:pt idx="1435">
                  <c:v>0:31</c:v>
                </c:pt>
                <c:pt idx="1436">
                  <c:v>0:31</c:v>
                </c:pt>
                <c:pt idx="1437">
                  <c:v>0:31</c:v>
                </c:pt>
                <c:pt idx="1438">
                  <c:v>0:31</c:v>
                </c:pt>
                <c:pt idx="1439">
                  <c:v>0:31</c:v>
                </c:pt>
                <c:pt idx="1440">
                  <c:v>0:31</c:v>
                </c:pt>
                <c:pt idx="1441">
                  <c:v>0:31</c:v>
                </c:pt>
                <c:pt idx="1442">
                  <c:v>0:31</c:v>
                </c:pt>
                <c:pt idx="1443">
                  <c:v>0:31</c:v>
                </c:pt>
                <c:pt idx="1444">
                  <c:v>0:31</c:v>
                </c:pt>
                <c:pt idx="1445">
                  <c:v>0:31</c:v>
                </c:pt>
                <c:pt idx="1446">
                  <c:v>0:31</c:v>
                </c:pt>
                <c:pt idx="1447">
                  <c:v>0:31</c:v>
                </c:pt>
                <c:pt idx="1448">
                  <c:v>0:31</c:v>
                </c:pt>
                <c:pt idx="1449">
                  <c:v>0:31</c:v>
                </c:pt>
                <c:pt idx="1450">
                  <c:v>0:31</c:v>
                </c:pt>
                <c:pt idx="1451">
                  <c:v>0:31</c:v>
                </c:pt>
                <c:pt idx="1452">
                  <c:v>0:31</c:v>
                </c:pt>
                <c:pt idx="1453">
                  <c:v>0:31</c:v>
                </c:pt>
                <c:pt idx="1454">
                  <c:v>0:31</c:v>
                </c:pt>
                <c:pt idx="1455">
                  <c:v>0:31</c:v>
                </c:pt>
                <c:pt idx="1456">
                  <c:v>0:31</c:v>
                </c:pt>
                <c:pt idx="1457">
                  <c:v>0:31</c:v>
                </c:pt>
                <c:pt idx="1458">
                  <c:v>0:31</c:v>
                </c:pt>
                <c:pt idx="1459">
                  <c:v>0:31</c:v>
                </c:pt>
                <c:pt idx="1460">
                  <c:v>0:31</c:v>
                </c:pt>
                <c:pt idx="1461">
                  <c:v>0:31</c:v>
                </c:pt>
                <c:pt idx="1462">
                  <c:v>0:31</c:v>
                </c:pt>
                <c:pt idx="1463">
                  <c:v>0:31</c:v>
                </c:pt>
                <c:pt idx="1464">
                  <c:v>0:31</c:v>
                </c:pt>
                <c:pt idx="1465">
                  <c:v>0:31</c:v>
                </c:pt>
                <c:pt idx="1466">
                  <c:v>0:31</c:v>
                </c:pt>
                <c:pt idx="1467">
                  <c:v>0:31</c:v>
                </c:pt>
                <c:pt idx="1468">
                  <c:v>0:31</c:v>
                </c:pt>
                <c:pt idx="1469">
                  <c:v>0:31</c:v>
                </c:pt>
                <c:pt idx="1470">
                  <c:v>0:31</c:v>
                </c:pt>
                <c:pt idx="1471">
                  <c:v>0:31</c:v>
                </c:pt>
                <c:pt idx="1472">
                  <c:v>0:31</c:v>
                </c:pt>
                <c:pt idx="1473">
                  <c:v>0:31</c:v>
                </c:pt>
                <c:pt idx="1474">
                  <c:v>0:31</c:v>
                </c:pt>
                <c:pt idx="1475">
                  <c:v>0:31</c:v>
                </c:pt>
                <c:pt idx="1476">
                  <c:v>0:31</c:v>
                </c:pt>
                <c:pt idx="1477">
                  <c:v>0:31</c:v>
                </c:pt>
                <c:pt idx="1478">
                  <c:v>0:31</c:v>
                </c:pt>
                <c:pt idx="1479">
                  <c:v>0:31</c:v>
                </c:pt>
                <c:pt idx="1480">
                  <c:v>0:32</c:v>
                </c:pt>
                <c:pt idx="1481">
                  <c:v>0:32</c:v>
                </c:pt>
                <c:pt idx="1482">
                  <c:v>0:32</c:v>
                </c:pt>
                <c:pt idx="1483">
                  <c:v>0:32</c:v>
                </c:pt>
                <c:pt idx="1484">
                  <c:v>0:32</c:v>
                </c:pt>
                <c:pt idx="1485">
                  <c:v>0:32</c:v>
                </c:pt>
                <c:pt idx="1486">
                  <c:v>0:32</c:v>
                </c:pt>
                <c:pt idx="1487">
                  <c:v>0:32</c:v>
                </c:pt>
                <c:pt idx="1488">
                  <c:v>0:32</c:v>
                </c:pt>
                <c:pt idx="1489">
                  <c:v>0:32</c:v>
                </c:pt>
                <c:pt idx="1490">
                  <c:v>0:32</c:v>
                </c:pt>
                <c:pt idx="1491">
                  <c:v>0:32</c:v>
                </c:pt>
                <c:pt idx="1492">
                  <c:v>0:32</c:v>
                </c:pt>
                <c:pt idx="1493">
                  <c:v>0:32</c:v>
                </c:pt>
                <c:pt idx="1494">
                  <c:v>0:32</c:v>
                </c:pt>
                <c:pt idx="1495">
                  <c:v>0:32</c:v>
                </c:pt>
                <c:pt idx="1496">
                  <c:v>0:32</c:v>
                </c:pt>
                <c:pt idx="1497">
                  <c:v>0:32</c:v>
                </c:pt>
                <c:pt idx="1498">
                  <c:v>0:32</c:v>
                </c:pt>
                <c:pt idx="1499">
                  <c:v>0:32</c:v>
                </c:pt>
                <c:pt idx="1500">
                  <c:v>0:32</c:v>
                </c:pt>
                <c:pt idx="1501">
                  <c:v>0:32</c:v>
                </c:pt>
                <c:pt idx="1502">
                  <c:v>0:32</c:v>
                </c:pt>
                <c:pt idx="1503">
                  <c:v>0:32</c:v>
                </c:pt>
                <c:pt idx="1504">
                  <c:v>0:32</c:v>
                </c:pt>
                <c:pt idx="1505">
                  <c:v>0:32</c:v>
                </c:pt>
                <c:pt idx="1506">
                  <c:v>0:32</c:v>
                </c:pt>
                <c:pt idx="1507">
                  <c:v>0:32</c:v>
                </c:pt>
                <c:pt idx="1508">
                  <c:v>0:32</c:v>
                </c:pt>
                <c:pt idx="1509">
                  <c:v>0:32</c:v>
                </c:pt>
                <c:pt idx="1510">
                  <c:v>0:32</c:v>
                </c:pt>
                <c:pt idx="1511">
                  <c:v>0:32</c:v>
                </c:pt>
                <c:pt idx="1512">
                  <c:v>0:32</c:v>
                </c:pt>
                <c:pt idx="1513">
                  <c:v>0:32</c:v>
                </c:pt>
                <c:pt idx="1514">
                  <c:v>0:32</c:v>
                </c:pt>
                <c:pt idx="1515">
                  <c:v>0:32</c:v>
                </c:pt>
                <c:pt idx="1516">
                  <c:v>0:32</c:v>
                </c:pt>
                <c:pt idx="1517">
                  <c:v>0:32</c:v>
                </c:pt>
                <c:pt idx="1518">
                  <c:v>0:32</c:v>
                </c:pt>
                <c:pt idx="1519">
                  <c:v>0:32</c:v>
                </c:pt>
                <c:pt idx="1520">
                  <c:v>0:32</c:v>
                </c:pt>
                <c:pt idx="1521">
                  <c:v>0:32</c:v>
                </c:pt>
                <c:pt idx="1522">
                  <c:v>0:32</c:v>
                </c:pt>
                <c:pt idx="1523">
                  <c:v>0:32</c:v>
                </c:pt>
                <c:pt idx="1524">
                  <c:v>0:32</c:v>
                </c:pt>
                <c:pt idx="1525">
                  <c:v>0:32</c:v>
                </c:pt>
                <c:pt idx="1526">
                  <c:v>0:32</c:v>
                </c:pt>
                <c:pt idx="1527">
                  <c:v>0:32</c:v>
                </c:pt>
                <c:pt idx="1528">
                  <c:v>0:32</c:v>
                </c:pt>
                <c:pt idx="1529">
                  <c:v>0:32</c:v>
                </c:pt>
                <c:pt idx="1530">
                  <c:v>0:32</c:v>
                </c:pt>
                <c:pt idx="1531">
                  <c:v>0:32</c:v>
                </c:pt>
                <c:pt idx="1532">
                  <c:v>0:32</c:v>
                </c:pt>
                <c:pt idx="1533">
                  <c:v>0:32</c:v>
                </c:pt>
                <c:pt idx="1534">
                  <c:v>0:32</c:v>
                </c:pt>
                <c:pt idx="1535">
                  <c:v>0:32</c:v>
                </c:pt>
                <c:pt idx="1536">
                  <c:v>0:32</c:v>
                </c:pt>
                <c:pt idx="1537">
                  <c:v>0:32</c:v>
                </c:pt>
                <c:pt idx="1538">
                  <c:v>0:32</c:v>
                </c:pt>
                <c:pt idx="1539">
                  <c:v>0:32</c:v>
                </c:pt>
                <c:pt idx="1540">
                  <c:v>0:32</c:v>
                </c:pt>
                <c:pt idx="1541">
                  <c:v>0:32</c:v>
                </c:pt>
                <c:pt idx="1542">
                  <c:v>0:32</c:v>
                </c:pt>
                <c:pt idx="1543">
                  <c:v>0:32</c:v>
                </c:pt>
                <c:pt idx="1544">
                  <c:v>0:32</c:v>
                </c:pt>
                <c:pt idx="1545">
                  <c:v>0:32</c:v>
                </c:pt>
                <c:pt idx="1546">
                  <c:v>0:32</c:v>
                </c:pt>
                <c:pt idx="1547">
                  <c:v>0:32</c:v>
                </c:pt>
                <c:pt idx="1548">
                  <c:v>0:32</c:v>
                </c:pt>
                <c:pt idx="1549">
                  <c:v>0:32</c:v>
                </c:pt>
                <c:pt idx="1550">
                  <c:v>0:32</c:v>
                </c:pt>
                <c:pt idx="1551">
                  <c:v>0:32</c:v>
                </c:pt>
                <c:pt idx="1552">
                  <c:v>0:32</c:v>
                </c:pt>
                <c:pt idx="1553">
                  <c:v>0:32</c:v>
                </c:pt>
                <c:pt idx="1554">
                  <c:v>0:32</c:v>
                </c:pt>
                <c:pt idx="1555">
                  <c:v>0:32</c:v>
                </c:pt>
                <c:pt idx="1556">
                  <c:v>0:32</c:v>
                </c:pt>
                <c:pt idx="1557">
                  <c:v>0:32</c:v>
                </c:pt>
                <c:pt idx="1558">
                  <c:v>0:32</c:v>
                </c:pt>
                <c:pt idx="1559">
                  <c:v>0:32</c:v>
                </c:pt>
                <c:pt idx="1560">
                  <c:v>0:32</c:v>
                </c:pt>
                <c:pt idx="1561">
                  <c:v>0:32</c:v>
                </c:pt>
                <c:pt idx="1562">
                  <c:v>0:32</c:v>
                </c:pt>
                <c:pt idx="1563">
                  <c:v>0:32</c:v>
                </c:pt>
                <c:pt idx="1564">
                  <c:v>0:32</c:v>
                </c:pt>
                <c:pt idx="1565">
                  <c:v>0:32</c:v>
                </c:pt>
                <c:pt idx="1566">
                  <c:v>0:32</c:v>
                </c:pt>
                <c:pt idx="1567">
                  <c:v>0:32</c:v>
                </c:pt>
                <c:pt idx="1568">
                  <c:v>0:32</c:v>
                </c:pt>
                <c:pt idx="1569">
                  <c:v>0:32</c:v>
                </c:pt>
                <c:pt idx="1570">
                  <c:v>0:32</c:v>
                </c:pt>
                <c:pt idx="1571">
                  <c:v>0:32</c:v>
                </c:pt>
                <c:pt idx="1572">
                  <c:v>0:32</c:v>
                </c:pt>
                <c:pt idx="1573">
                  <c:v>0:32</c:v>
                </c:pt>
                <c:pt idx="1574">
                  <c:v>0:32</c:v>
                </c:pt>
                <c:pt idx="1575">
                  <c:v>0:32</c:v>
                </c:pt>
                <c:pt idx="1576">
                  <c:v>0:32</c:v>
                </c:pt>
                <c:pt idx="1577">
                  <c:v>0:32</c:v>
                </c:pt>
                <c:pt idx="1578">
                  <c:v>0:32</c:v>
                </c:pt>
                <c:pt idx="1579">
                  <c:v>0:32</c:v>
                </c:pt>
                <c:pt idx="1580">
                  <c:v>0:32</c:v>
                </c:pt>
                <c:pt idx="1581">
                  <c:v>0:32</c:v>
                </c:pt>
                <c:pt idx="1582">
                  <c:v>0:32</c:v>
                </c:pt>
                <c:pt idx="1583">
                  <c:v>0:32</c:v>
                </c:pt>
                <c:pt idx="1584">
                  <c:v>0:32</c:v>
                </c:pt>
                <c:pt idx="1585">
                  <c:v>0:32</c:v>
                </c:pt>
                <c:pt idx="1586">
                  <c:v>0:32</c:v>
                </c:pt>
                <c:pt idx="1587">
                  <c:v>0:32</c:v>
                </c:pt>
                <c:pt idx="1588">
                  <c:v>0:32</c:v>
                </c:pt>
                <c:pt idx="1589">
                  <c:v>0:33</c:v>
                </c:pt>
                <c:pt idx="1590">
                  <c:v>0:33</c:v>
                </c:pt>
                <c:pt idx="1591">
                  <c:v>0:33</c:v>
                </c:pt>
                <c:pt idx="1592">
                  <c:v>0:33</c:v>
                </c:pt>
                <c:pt idx="1593">
                  <c:v>0:33</c:v>
                </c:pt>
                <c:pt idx="1594">
                  <c:v>0:33</c:v>
                </c:pt>
                <c:pt idx="1595">
                  <c:v>0:33</c:v>
                </c:pt>
                <c:pt idx="1596">
                  <c:v>0:33</c:v>
                </c:pt>
                <c:pt idx="1597">
                  <c:v>0:33</c:v>
                </c:pt>
                <c:pt idx="1598">
                  <c:v>0:33</c:v>
                </c:pt>
                <c:pt idx="1599">
                  <c:v>0:33</c:v>
                </c:pt>
                <c:pt idx="1600">
                  <c:v>0:33</c:v>
                </c:pt>
                <c:pt idx="1601">
                  <c:v>0:33</c:v>
                </c:pt>
                <c:pt idx="1602">
                  <c:v>0:33</c:v>
                </c:pt>
                <c:pt idx="1603">
                  <c:v>0:33</c:v>
                </c:pt>
                <c:pt idx="1604">
                  <c:v>0:33</c:v>
                </c:pt>
                <c:pt idx="1605">
                  <c:v>0:33</c:v>
                </c:pt>
                <c:pt idx="1606">
                  <c:v>0:33</c:v>
                </c:pt>
                <c:pt idx="1607">
                  <c:v>0:33</c:v>
                </c:pt>
                <c:pt idx="1608">
                  <c:v>0:33</c:v>
                </c:pt>
                <c:pt idx="1609">
                  <c:v>0:33</c:v>
                </c:pt>
                <c:pt idx="1610">
                  <c:v>0:33</c:v>
                </c:pt>
                <c:pt idx="1611">
                  <c:v>0:33</c:v>
                </c:pt>
                <c:pt idx="1612">
                  <c:v>0:33</c:v>
                </c:pt>
                <c:pt idx="1613">
                  <c:v>0:33</c:v>
                </c:pt>
                <c:pt idx="1614">
                  <c:v>0:33</c:v>
                </c:pt>
                <c:pt idx="1615">
                  <c:v>0:33</c:v>
                </c:pt>
                <c:pt idx="1616">
                  <c:v>0:33</c:v>
                </c:pt>
                <c:pt idx="1617">
                  <c:v>0:33</c:v>
                </c:pt>
                <c:pt idx="1618">
                  <c:v>0:33</c:v>
                </c:pt>
                <c:pt idx="1619">
                  <c:v>0:33</c:v>
                </c:pt>
                <c:pt idx="1620">
                  <c:v>0:33</c:v>
                </c:pt>
                <c:pt idx="1621">
                  <c:v>0:33</c:v>
                </c:pt>
                <c:pt idx="1622">
                  <c:v>0:33</c:v>
                </c:pt>
                <c:pt idx="1623">
                  <c:v>0:33</c:v>
                </c:pt>
                <c:pt idx="1624">
                  <c:v>0:33</c:v>
                </c:pt>
                <c:pt idx="1625">
                  <c:v>0:33</c:v>
                </c:pt>
                <c:pt idx="1626">
                  <c:v>0:33</c:v>
                </c:pt>
                <c:pt idx="1627">
                  <c:v>0:33</c:v>
                </c:pt>
                <c:pt idx="1628">
                  <c:v>0:33</c:v>
                </c:pt>
                <c:pt idx="1629">
                  <c:v>0:33</c:v>
                </c:pt>
                <c:pt idx="1630">
                  <c:v>0:33</c:v>
                </c:pt>
                <c:pt idx="1631">
                  <c:v>0:33</c:v>
                </c:pt>
                <c:pt idx="1632">
                  <c:v>0:33</c:v>
                </c:pt>
                <c:pt idx="1633">
                  <c:v>0:33</c:v>
                </c:pt>
                <c:pt idx="1634">
                  <c:v>0:33</c:v>
                </c:pt>
                <c:pt idx="1635">
                  <c:v>0:33</c:v>
                </c:pt>
                <c:pt idx="1636">
                  <c:v>0:33</c:v>
                </c:pt>
                <c:pt idx="1637">
                  <c:v>0:33</c:v>
                </c:pt>
                <c:pt idx="1638">
                  <c:v>0:33</c:v>
                </c:pt>
                <c:pt idx="1639">
                  <c:v>0:33</c:v>
                </c:pt>
                <c:pt idx="1640">
                  <c:v>0:33</c:v>
                </c:pt>
                <c:pt idx="1641">
                  <c:v>0:33</c:v>
                </c:pt>
                <c:pt idx="1642">
                  <c:v>0:33</c:v>
                </c:pt>
                <c:pt idx="1643">
                  <c:v>0:33</c:v>
                </c:pt>
                <c:pt idx="1644">
                  <c:v>0:33</c:v>
                </c:pt>
                <c:pt idx="1645">
                  <c:v>0:33</c:v>
                </c:pt>
                <c:pt idx="1646">
                  <c:v>0:33</c:v>
                </c:pt>
                <c:pt idx="1647">
                  <c:v>0:33</c:v>
                </c:pt>
                <c:pt idx="1648">
                  <c:v>0:33</c:v>
                </c:pt>
                <c:pt idx="1649">
                  <c:v>0:33</c:v>
                </c:pt>
                <c:pt idx="1650">
                  <c:v>0:33</c:v>
                </c:pt>
                <c:pt idx="1651">
                  <c:v>0:33</c:v>
                </c:pt>
                <c:pt idx="1652">
                  <c:v>0:33</c:v>
                </c:pt>
                <c:pt idx="1653">
                  <c:v>0:33</c:v>
                </c:pt>
                <c:pt idx="1654">
                  <c:v>0:33</c:v>
                </c:pt>
                <c:pt idx="1655">
                  <c:v>0:33</c:v>
                </c:pt>
                <c:pt idx="1656">
                  <c:v>0:33</c:v>
                </c:pt>
                <c:pt idx="1657">
                  <c:v>0:33</c:v>
                </c:pt>
                <c:pt idx="1658">
                  <c:v>0:33</c:v>
                </c:pt>
                <c:pt idx="1659">
                  <c:v>0:33</c:v>
                </c:pt>
                <c:pt idx="1660">
                  <c:v>0:33</c:v>
                </c:pt>
                <c:pt idx="1661">
                  <c:v>0:33</c:v>
                </c:pt>
                <c:pt idx="1662">
                  <c:v>0:33</c:v>
                </c:pt>
                <c:pt idx="1663">
                  <c:v>0:33</c:v>
                </c:pt>
                <c:pt idx="1664">
                  <c:v>0:33</c:v>
                </c:pt>
                <c:pt idx="1665">
                  <c:v>0:33</c:v>
                </c:pt>
                <c:pt idx="1666">
                  <c:v>0:33</c:v>
                </c:pt>
                <c:pt idx="1667">
                  <c:v>0:33</c:v>
                </c:pt>
                <c:pt idx="1668">
                  <c:v>0:33</c:v>
                </c:pt>
                <c:pt idx="1669">
                  <c:v>0:33</c:v>
                </c:pt>
                <c:pt idx="1670">
                  <c:v>0:33</c:v>
                </c:pt>
                <c:pt idx="1671">
                  <c:v>0:33</c:v>
                </c:pt>
                <c:pt idx="1672">
                  <c:v>0:33</c:v>
                </c:pt>
                <c:pt idx="1673">
                  <c:v>0:33</c:v>
                </c:pt>
                <c:pt idx="1674">
                  <c:v>0:33</c:v>
                </c:pt>
                <c:pt idx="1675">
                  <c:v>0:33</c:v>
                </c:pt>
                <c:pt idx="1676">
                  <c:v>0:33</c:v>
                </c:pt>
                <c:pt idx="1677">
                  <c:v>0:33</c:v>
                </c:pt>
                <c:pt idx="1678">
                  <c:v>0:33</c:v>
                </c:pt>
                <c:pt idx="1679">
                  <c:v>0:33</c:v>
                </c:pt>
                <c:pt idx="1680">
                  <c:v>0:33</c:v>
                </c:pt>
                <c:pt idx="1681">
                  <c:v>0:33</c:v>
                </c:pt>
                <c:pt idx="1682">
                  <c:v>0:33</c:v>
                </c:pt>
                <c:pt idx="1683">
                  <c:v>0:33</c:v>
                </c:pt>
                <c:pt idx="1684">
                  <c:v>0:33</c:v>
                </c:pt>
                <c:pt idx="1685">
                  <c:v>0:33</c:v>
                </c:pt>
                <c:pt idx="1686">
                  <c:v>0:33</c:v>
                </c:pt>
                <c:pt idx="1687">
                  <c:v>0:33</c:v>
                </c:pt>
                <c:pt idx="1688">
                  <c:v>0:33</c:v>
                </c:pt>
                <c:pt idx="1689">
                  <c:v>0:33</c:v>
                </c:pt>
                <c:pt idx="1690">
                  <c:v>0:33</c:v>
                </c:pt>
                <c:pt idx="1691">
                  <c:v>0:33</c:v>
                </c:pt>
                <c:pt idx="1692">
                  <c:v>0:33</c:v>
                </c:pt>
                <c:pt idx="1693">
                  <c:v>0:33</c:v>
                </c:pt>
                <c:pt idx="1694">
                  <c:v>0:33</c:v>
                </c:pt>
                <c:pt idx="1695">
                  <c:v>0:33</c:v>
                </c:pt>
                <c:pt idx="1696">
                  <c:v>0:33</c:v>
                </c:pt>
                <c:pt idx="1697">
                  <c:v>0:33</c:v>
                </c:pt>
                <c:pt idx="1698">
                  <c:v>0:33</c:v>
                </c:pt>
                <c:pt idx="1699">
                  <c:v>0:33</c:v>
                </c:pt>
                <c:pt idx="1700">
                  <c:v>0:33</c:v>
                </c:pt>
                <c:pt idx="1701">
                  <c:v>0:33</c:v>
                </c:pt>
                <c:pt idx="1702">
                  <c:v>0:33</c:v>
                </c:pt>
                <c:pt idx="1703">
                  <c:v>0:33</c:v>
                </c:pt>
                <c:pt idx="1704">
                  <c:v>0:33</c:v>
                </c:pt>
                <c:pt idx="1705">
                  <c:v>0:33</c:v>
                </c:pt>
                <c:pt idx="1706">
                  <c:v>0:34</c:v>
                </c:pt>
                <c:pt idx="1707">
                  <c:v>0:34</c:v>
                </c:pt>
                <c:pt idx="1708">
                  <c:v>0:34</c:v>
                </c:pt>
                <c:pt idx="1709">
                  <c:v>0:34</c:v>
                </c:pt>
                <c:pt idx="1710">
                  <c:v>0:34</c:v>
                </c:pt>
                <c:pt idx="1711">
                  <c:v>0:34</c:v>
                </c:pt>
                <c:pt idx="1712">
                  <c:v>0:34</c:v>
                </c:pt>
                <c:pt idx="1713">
                  <c:v>0:34</c:v>
                </c:pt>
                <c:pt idx="1714">
                  <c:v>0:34</c:v>
                </c:pt>
                <c:pt idx="1715">
                  <c:v>0:34</c:v>
                </c:pt>
                <c:pt idx="1716">
                  <c:v>0:34</c:v>
                </c:pt>
                <c:pt idx="1717">
                  <c:v>0:34</c:v>
                </c:pt>
                <c:pt idx="1718">
                  <c:v>0:34</c:v>
                </c:pt>
                <c:pt idx="1719">
                  <c:v>0:34</c:v>
                </c:pt>
                <c:pt idx="1720">
                  <c:v>0:34</c:v>
                </c:pt>
                <c:pt idx="1721">
                  <c:v>0:34</c:v>
                </c:pt>
                <c:pt idx="1722">
                  <c:v>0:34</c:v>
                </c:pt>
                <c:pt idx="1723">
                  <c:v>0:34</c:v>
                </c:pt>
                <c:pt idx="1724">
                  <c:v>0:34</c:v>
                </c:pt>
                <c:pt idx="1725">
                  <c:v>0:34</c:v>
                </c:pt>
                <c:pt idx="1726">
                  <c:v>0:34</c:v>
                </c:pt>
                <c:pt idx="1727">
                  <c:v>0:34</c:v>
                </c:pt>
                <c:pt idx="1728">
                  <c:v>0:34</c:v>
                </c:pt>
                <c:pt idx="1729">
                  <c:v>0:34</c:v>
                </c:pt>
                <c:pt idx="1730">
                  <c:v>0:34</c:v>
                </c:pt>
                <c:pt idx="1731">
                  <c:v>0:34</c:v>
                </c:pt>
                <c:pt idx="1732">
                  <c:v>0:34</c:v>
                </c:pt>
                <c:pt idx="1733">
                  <c:v>0:34</c:v>
                </c:pt>
                <c:pt idx="1734">
                  <c:v>0:34</c:v>
                </c:pt>
                <c:pt idx="1735">
                  <c:v>0:34</c:v>
                </c:pt>
                <c:pt idx="1736">
                  <c:v>0:34</c:v>
                </c:pt>
                <c:pt idx="1737">
                  <c:v>0:34</c:v>
                </c:pt>
                <c:pt idx="1738">
                  <c:v>0:34</c:v>
                </c:pt>
                <c:pt idx="1739">
                  <c:v>0:34</c:v>
                </c:pt>
                <c:pt idx="1740">
                  <c:v>0:34</c:v>
                </c:pt>
                <c:pt idx="1741">
                  <c:v>0:34</c:v>
                </c:pt>
                <c:pt idx="1742">
                  <c:v>0:34</c:v>
                </c:pt>
                <c:pt idx="1743">
                  <c:v>0:34</c:v>
                </c:pt>
                <c:pt idx="1744">
                  <c:v>0:34</c:v>
                </c:pt>
                <c:pt idx="1745">
                  <c:v>0:34</c:v>
                </c:pt>
                <c:pt idx="1746">
                  <c:v>0:34</c:v>
                </c:pt>
                <c:pt idx="1747">
                  <c:v>0:34</c:v>
                </c:pt>
                <c:pt idx="1748">
                  <c:v>0:34</c:v>
                </c:pt>
                <c:pt idx="1749">
                  <c:v>0:34</c:v>
                </c:pt>
                <c:pt idx="1750">
                  <c:v>0:34</c:v>
                </c:pt>
                <c:pt idx="1751">
                  <c:v>0:34</c:v>
                </c:pt>
                <c:pt idx="1752">
                  <c:v>0:34</c:v>
                </c:pt>
                <c:pt idx="1753">
                  <c:v>0:34</c:v>
                </c:pt>
                <c:pt idx="1754">
                  <c:v>0:34</c:v>
                </c:pt>
                <c:pt idx="1755">
                  <c:v>0:34</c:v>
                </c:pt>
                <c:pt idx="1756">
                  <c:v>0:34</c:v>
                </c:pt>
                <c:pt idx="1757">
                  <c:v>0:34</c:v>
                </c:pt>
                <c:pt idx="1758">
                  <c:v>0:34</c:v>
                </c:pt>
                <c:pt idx="1759">
                  <c:v>0:34</c:v>
                </c:pt>
                <c:pt idx="1760">
                  <c:v>0:34</c:v>
                </c:pt>
                <c:pt idx="1761">
                  <c:v>0:34</c:v>
                </c:pt>
                <c:pt idx="1762">
                  <c:v>0:34</c:v>
                </c:pt>
                <c:pt idx="1763">
                  <c:v>0:34</c:v>
                </c:pt>
                <c:pt idx="1764">
                  <c:v>0:34</c:v>
                </c:pt>
                <c:pt idx="1765">
                  <c:v>0:34</c:v>
                </c:pt>
                <c:pt idx="1766">
                  <c:v>0:34</c:v>
                </c:pt>
                <c:pt idx="1767">
                  <c:v>0:34</c:v>
                </c:pt>
                <c:pt idx="1768">
                  <c:v>0:34</c:v>
                </c:pt>
                <c:pt idx="1769">
                  <c:v>0:34</c:v>
                </c:pt>
                <c:pt idx="1770">
                  <c:v>0:34</c:v>
                </c:pt>
                <c:pt idx="1771">
                  <c:v>0:34</c:v>
                </c:pt>
                <c:pt idx="1772">
                  <c:v>0:34</c:v>
                </c:pt>
                <c:pt idx="1773">
                  <c:v>0:34</c:v>
                </c:pt>
                <c:pt idx="1774">
                  <c:v>0:34</c:v>
                </c:pt>
                <c:pt idx="1775">
                  <c:v>0:34</c:v>
                </c:pt>
                <c:pt idx="1776">
                  <c:v>0:34</c:v>
                </c:pt>
                <c:pt idx="1777">
                  <c:v>0:34</c:v>
                </c:pt>
                <c:pt idx="1778">
                  <c:v>0:34</c:v>
                </c:pt>
                <c:pt idx="1779">
                  <c:v>0:34</c:v>
                </c:pt>
                <c:pt idx="1780">
                  <c:v>0:34</c:v>
                </c:pt>
                <c:pt idx="1781">
                  <c:v>0:34</c:v>
                </c:pt>
                <c:pt idx="1782">
                  <c:v>0:34</c:v>
                </c:pt>
                <c:pt idx="1783">
                  <c:v>0:34</c:v>
                </c:pt>
                <c:pt idx="1784">
                  <c:v>0:34</c:v>
                </c:pt>
                <c:pt idx="1785">
                  <c:v>0:34</c:v>
                </c:pt>
                <c:pt idx="1786">
                  <c:v>0:34</c:v>
                </c:pt>
                <c:pt idx="1787">
                  <c:v>0:34</c:v>
                </c:pt>
                <c:pt idx="1788">
                  <c:v>0:34</c:v>
                </c:pt>
                <c:pt idx="1789">
                  <c:v>0:34</c:v>
                </c:pt>
                <c:pt idx="1790">
                  <c:v>0:34</c:v>
                </c:pt>
                <c:pt idx="1791">
                  <c:v>0:34</c:v>
                </c:pt>
                <c:pt idx="1792">
                  <c:v>0:34</c:v>
                </c:pt>
                <c:pt idx="1793">
                  <c:v>0:34</c:v>
                </c:pt>
                <c:pt idx="1794">
                  <c:v>0:34</c:v>
                </c:pt>
                <c:pt idx="1795">
                  <c:v>0:34</c:v>
                </c:pt>
                <c:pt idx="1796">
                  <c:v>0:34</c:v>
                </c:pt>
                <c:pt idx="1797">
                  <c:v>0:34</c:v>
                </c:pt>
                <c:pt idx="1798">
                  <c:v>0:34</c:v>
                </c:pt>
                <c:pt idx="1799">
                  <c:v>0:34</c:v>
                </c:pt>
                <c:pt idx="1800">
                  <c:v>0:34</c:v>
                </c:pt>
                <c:pt idx="1801">
                  <c:v>0:34</c:v>
                </c:pt>
                <c:pt idx="1802">
                  <c:v>0:34</c:v>
                </c:pt>
                <c:pt idx="1803">
                  <c:v>0:34</c:v>
                </c:pt>
                <c:pt idx="1804">
                  <c:v>0:34</c:v>
                </c:pt>
                <c:pt idx="1805">
                  <c:v>0:34</c:v>
                </c:pt>
                <c:pt idx="1806">
                  <c:v>0:34</c:v>
                </c:pt>
                <c:pt idx="1807">
                  <c:v>0:34</c:v>
                </c:pt>
                <c:pt idx="1808">
                  <c:v>0:34</c:v>
                </c:pt>
                <c:pt idx="1809">
                  <c:v>0:34</c:v>
                </c:pt>
                <c:pt idx="1810">
                  <c:v>0:34</c:v>
                </c:pt>
                <c:pt idx="1811">
                  <c:v>0:34</c:v>
                </c:pt>
                <c:pt idx="1812">
                  <c:v>0:34</c:v>
                </c:pt>
                <c:pt idx="1813">
                  <c:v>0:34</c:v>
                </c:pt>
                <c:pt idx="1814">
                  <c:v>0:34</c:v>
                </c:pt>
                <c:pt idx="1815">
                  <c:v>0:34</c:v>
                </c:pt>
                <c:pt idx="1816">
                  <c:v>0:34</c:v>
                </c:pt>
                <c:pt idx="1817">
                  <c:v>0:34</c:v>
                </c:pt>
                <c:pt idx="1818">
                  <c:v>0:34</c:v>
                </c:pt>
                <c:pt idx="1819">
                  <c:v>0:34</c:v>
                </c:pt>
                <c:pt idx="1820">
                  <c:v>0:34</c:v>
                </c:pt>
                <c:pt idx="1821">
                  <c:v>0:34</c:v>
                </c:pt>
                <c:pt idx="1822">
                  <c:v>0:34</c:v>
                </c:pt>
                <c:pt idx="1823">
                  <c:v>0:34</c:v>
                </c:pt>
                <c:pt idx="1824">
                  <c:v>0:35</c:v>
                </c:pt>
                <c:pt idx="1825">
                  <c:v>0:35</c:v>
                </c:pt>
                <c:pt idx="1826">
                  <c:v>0:35</c:v>
                </c:pt>
                <c:pt idx="1827">
                  <c:v>0:35</c:v>
                </c:pt>
                <c:pt idx="1828">
                  <c:v>0:35</c:v>
                </c:pt>
                <c:pt idx="1829">
                  <c:v>0:35</c:v>
                </c:pt>
                <c:pt idx="1830">
                  <c:v>0:35</c:v>
                </c:pt>
                <c:pt idx="1831">
                  <c:v>0:35</c:v>
                </c:pt>
                <c:pt idx="1832">
                  <c:v>0:35</c:v>
                </c:pt>
                <c:pt idx="1833">
                  <c:v>0:35</c:v>
                </c:pt>
                <c:pt idx="1834">
                  <c:v>0:35</c:v>
                </c:pt>
                <c:pt idx="1835">
                  <c:v>0:35</c:v>
                </c:pt>
                <c:pt idx="1836">
                  <c:v>0:35</c:v>
                </c:pt>
                <c:pt idx="1837">
                  <c:v>0:35</c:v>
                </c:pt>
                <c:pt idx="1838">
                  <c:v>0:35</c:v>
                </c:pt>
                <c:pt idx="1839">
                  <c:v>0:35</c:v>
                </c:pt>
                <c:pt idx="1840">
                  <c:v>0:35</c:v>
                </c:pt>
                <c:pt idx="1841">
                  <c:v>0:35</c:v>
                </c:pt>
                <c:pt idx="1842">
                  <c:v>0:35</c:v>
                </c:pt>
                <c:pt idx="1843">
                  <c:v>0:35</c:v>
                </c:pt>
                <c:pt idx="1844">
                  <c:v>0:35</c:v>
                </c:pt>
                <c:pt idx="1845">
                  <c:v>0:35</c:v>
                </c:pt>
                <c:pt idx="1846">
                  <c:v>0:35</c:v>
                </c:pt>
                <c:pt idx="1847">
                  <c:v>0:35</c:v>
                </c:pt>
                <c:pt idx="1848">
                  <c:v>0:35</c:v>
                </c:pt>
                <c:pt idx="1849">
                  <c:v>0:35</c:v>
                </c:pt>
                <c:pt idx="1850">
                  <c:v>0:35</c:v>
                </c:pt>
                <c:pt idx="1851">
                  <c:v>0:35</c:v>
                </c:pt>
                <c:pt idx="1852">
                  <c:v>0:35</c:v>
                </c:pt>
                <c:pt idx="1853">
                  <c:v>0:35</c:v>
                </c:pt>
                <c:pt idx="1854">
                  <c:v>0:35</c:v>
                </c:pt>
                <c:pt idx="1855">
                  <c:v>0:35</c:v>
                </c:pt>
                <c:pt idx="1856">
                  <c:v>0:35</c:v>
                </c:pt>
                <c:pt idx="1857">
                  <c:v>0:35</c:v>
                </c:pt>
                <c:pt idx="1858">
                  <c:v>0:35</c:v>
                </c:pt>
                <c:pt idx="1859">
                  <c:v>0:35</c:v>
                </c:pt>
                <c:pt idx="1860">
                  <c:v>0:35</c:v>
                </c:pt>
                <c:pt idx="1861">
                  <c:v>0:35</c:v>
                </c:pt>
                <c:pt idx="1862">
                  <c:v>0:35</c:v>
                </c:pt>
                <c:pt idx="1863">
                  <c:v>0:35</c:v>
                </c:pt>
                <c:pt idx="1864">
                  <c:v>0:35</c:v>
                </c:pt>
                <c:pt idx="1865">
                  <c:v>0:35</c:v>
                </c:pt>
                <c:pt idx="1866">
                  <c:v>0:35</c:v>
                </c:pt>
                <c:pt idx="1867">
                  <c:v>0:35</c:v>
                </c:pt>
                <c:pt idx="1868">
                  <c:v>0:35</c:v>
                </c:pt>
                <c:pt idx="1869">
                  <c:v>0:35</c:v>
                </c:pt>
                <c:pt idx="1870">
                  <c:v>0:35</c:v>
                </c:pt>
                <c:pt idx="1871">
                  <c:v>0:35</c:v>
                </c:pt>
                <c:pt idx="1872">
                  <c:v>0:35</c:v>
                </c:pt>
                <c:pt idx="1873">
                  <c:v>0:35</c:v>
                </c:pt>
                <c:pt idx="1874">
                  <c:v>0:35</c:v>
                </c:pt>
                <c:pt idx="1875">
                  <c:v>0:35</c:v>
                </c:pt>
                <c:pt idx="1876">
                  <c:v>0:35</c:v>
                </c:pt>
                <c:pt idx="1877">
                  <c:v>0:35</c:v>
                </c:pt>
                <c:pt idx="1878">
                  <c:v>0:35</c:v>
                </c:pt>
                <c:pt idx="1879">
                  <c:v>0:35</c:v>
                </c:pt>
                <c:pt idx="1880">
                  <c:v>0:35</c:v>
                </c:pt>
                <c:pt idx="1881">
                  <c:v>0:35</c:v>
                </c:pt>
                <c:pt idx="1882">
                  <c:v>0:35</c:v>
                </c:pt>
                <c:pt idx="1883">
                  <c:v>0:35</c:v>
                </c:pt>
                <c:pt idx="1884">
                  <c:v>0:35</c:v>
                </c:pt>
                <c:pt idx="1885">
                  <c:v>0:35</c:v>
                </c:pt>
                <c:pt idx="1886">
                  <c:v>0:35</c:v>
                </c:pt>
                <c:pt idx="1887">
                  <c:v>0:35</c:v>
                </c:pt>
                <c:pt idx="1888">
                  <c:v>0:35</c:v>
                </c:pt>
                <c:pt idx="1889">
                  <c:v>0:35</c:v>
                </c:pt>
                <c:pt idx="1890">
                  <c:v>0:35</c:v>
                </c:pt>
                <c:pt idx="1891">
                  <c:v>0:35</c:v>
                </c:pt>
                <c:pt idx="1892">
                  <c:v>0:35</c:v>
                </c:pt>
                <c:pt idx="1893">
                  <c:v>0:35</c:v>
                </c:pt>
                <c:pt idx="1894">
                  <c:v>0:35</c:v>
                </c:pt>
                <c:pt idx="1895">
                  <c:v>0:35</c:v>
                </c:pt>
                <c:pt idx="1896">
                  <c:v>0:35</c:v>
                </c:pt>
                <c:pt idx="1897">
                  <c:v>0:35</c:v>
                </c:pt>
                <c:pt idx="1898">
                  <c:v>0:35</c:v>
                </c:pt>
                <c:pt idx="1899">
                  <c:v>0:35</c:v>
                </c:pt>
                <c:pt idx="1900">
                  <c:v>0:35</c:v>
                </c:pt>
                <c:pt idx="1901">
                  <c:v>0:35</c:v>
                </c:pt>
                <c:pt idx="1902">
                  <c:v>0:35</c:v>
                </c:pt>
                <c:pt idx="1903">
                  <c:v>0:35</c:v>
                </c:pt>
                <c:pt idx="1904">
                  <c:v>0:35</c:v>
                </c:pt>
                <c:pt idx="1905">
                  <c:v>0:35</c:v>
                </c:pt>
                <c:pt idx="1906">
                  <c:v>0:35</c:v>
                </c:pt>
                <c:pt idx="1907">
                  <c:v>0:35</c:v>
                </c:pt>
                <c:pt idx="1908">
                  <c:v>0:35</c:v>
                </c:pt>
                <c:pt idx="1909">
                  <c:v>0:35</c:v>
                </c:pt>
                <c:pt idx="1910">
                  <c:v>0:35</c:v>
                </c:pt>
                <c:pt idx="1911">
                  <c:v>0:35</c:v>
                </c:pt>
                <c:pt idx="1912">
                  <c:v>0:35</c:v>
                </c:pt>
                <c:pt idx="1913">
                  <c:v>0:35</c:v>
                </c:pt>
                <c:pt idx="1914">
                  <c:v>0:35</c:v>
                </c:pt>
                <c:pt idx="1915">
                  <c:v>0:35</c:v>
                </c:pt>
                <c:pt idx="1916">
                  <c:v>0:35</c:v>
                </c:pt>
                <c:pt idx="1917">
                  <c:v>0:35</c:v>
                </c:pt>
                <c:pt idx="1918">
                  <c:v>0:35</c:v>
                </c:pt>
                <c:pt idx="1919">
                  <c:v>0:35</c:v>
                </c:pt>
                <c:pt idx="1920">
                  <c:v>0:35</c:v>
                </c:pt>
                <c:pt idx="1921">
                  <c:v>0:35</c:v>
                </c:pt>
                <c:pt idx="1922">
                  <c:v>0:35</c:v>
                </c:pt>
                <c:pt idx="1923">
                  <c:v>0:35</c:v>
                </c:pt>
                <c:pt idx="1924">
                  <c:v>0:35</c:v>
                </c:pt>
                <c:pt idx="1925">
                  <c:v>0:35</c:v>
                </c:pt>
                <c:pt idx="1926">
                  <c:v>0:35</c:v>
                </c:pt>
                <c:pt idx="1927">
                  <c:v>0:35</c:v>
                </c:pt>
                <c:pt idx="1928">
                  <c:v>0:35</c:v>
                </c:pt>
                <c:pt idx="1929">
                  <c:v>0:35</c:v>
                </c:pt>
                <c:pt idx="1930">
                  <c:v>0:35</c:v>
                </c:pt>
                <c:pt idx="1931">
                  <c:v>0:35</c:v>
                </c:pt>
                <c:pt idx="1932">
                  <c:v>0:35</c:v>
                </c:pt>
                <c:pt idx="1933">
                  <c:v>0:35</c:v>
                </c:pt>
                <c:pt idx="1934">
                  <c:v>0:35</c:v>
                </c:pt>
                <c:pt idx="1935">
                  <c:v>0:35</c:v>
                </c:pt>
                <c:pt idx="1936">
                  <c:v>0:35</c:v>
                </c:pt>
                <c:pt idx="1937">
                  <c:v>0:35</c:v>
                </c:pt>
                <c:pt idx="1938">
                  <c:v>0:35</c:v>
                </c:pt>
                <c:pt idx="1939">
                  <c:v>0:35</c:v>
                </c:pt>
                <c:pt idx="1940">
                  <c:v>0:35</c:v>
                </c:pt>
                <c:pt idx="1941">
                  <c:v>0:35</c:v>
                </c:pt>
                <c:pt idx="1942">
                  <c:v>0:35</c:v>
                </c:pt>
                <c:pt idx="1943">
                  <c:v>0:36</c:v>
                </c:pt>
                <c:pt idx="1944">
                  <c:v>0:36</c:v>
                </c:pt>
                <c:pt idx="1945">
                  <c:v>0:36</c:v>
                </c:pt>
                <c:pt idx="1946">
                  <c:v>0:36</c:v>
                </c:pt>
                <c:pt idx="1947">
                  <c:v>0:36</c:v>
                </c:pt>
                <c:pt idx="1948">
                  <c:v>0:36</c:v>
                </c:pt>
                <c:pt idx="1949">
                  <c:v>0:36</c:v>
                </c:pt>
                <c:pt idx="1950">
                  <c:v>0:36</c:v>
                </c:pt>
                <c:pt idx="1951">
                  <c:v>0:36</c:v>
                </c:pt>
                <c:pt idx="1952">
                  <c:v>0:36</c:v>
                </c:pt>
                <c:pt idx="1953">
                  <c:v>0:36</c:v>
                </c:pt>
                <c:pt idx="1954">
                  <c:v>0:36</c:v>
                </c:pt>
                <c:pt idx="1955">
                  <c:v>0:36</c:v>
                </c:pt>
                <c:pt idx="1956">
                  <c:v>0:36</c:v>
                </c:pt>
                <c:pt idx="1957">
                  <c:v>0:36</c:v>
                </c:pt>
                <c:pt idx="1958">
                  <c:v>0:36</c:v>
                </c:pt>
                <c:pt idx="1959">
                  <c:v>0:36</c:v>
                </c:pt>
                <c:pt idx="1960">
                  <c:v>0:36</c:v>
                </c:pt>
                <c:pt idx="1961">
                  <c:v>0:36</c:v>
                </c:pt>
                <c:pt idx="1962">
                  <c:v>0:36</c:v>
                </c:pt>
                <c:pt idx="1963">
                  <c:v>0:36</c:v>
                </c:pt>
                <c:pt idx="1964">
                  <c:v>0:36</c:v>
                </c:pt>
                <c:pt idx="1965">
                  <c:v>0:36</c:v>
                </c:pt>
                <c:pt idx="1966">
                  <c:v>0:36</c:v>
                </c:pt>
                <c:pt idx="1967">
                  <c:v>0:36</c:v>
                </c:pt>
                <c:pt idx="1968">
                  <c:v>0:36</c:v>
                </c:pt>
                <c:pt idx="1969">
                  <c:v>0:36</c:v>
                </c:pt>
                <c:pt idx="1970">
                  <c:v>0:36</c:v>
                </c:pt>
                <c:pt idx="1971">
                  <c:v>0:36</c:v>
                </c:pt>
                <c:pt idx="1972">
                  <c:v>0:36</c:v>
                </c:pt>
                <c:pt idx="1973">
                  <c:v>0:36</c:v>
                </c:pt>
                <c:pt idx="1974">
                  <c:v>0:36</c:v>
                </c:pt>
                <c:pt idx="1975">
                  <c:v>0:36</c:v>
                </c:pt>
                <c:pt idx="1976">
                  <c:v>0:36</c:v>
                </c:pt>
                <c:pt idx="1977">
                  <c:v>0:36</c:v>
                </c:pt>
                <c:pt idx="1978">
                  <c:v>0:36</c:v>
                </c:pt>
                <c:pt idx="1979">
                  <c:v>0:36</c:v>
                </c:pt>
                <c:pt idx="1980">
                  <c:v>0:36</c:v>
                </c:pt>
                <c:pt idx="1981">
                  <c:v>0:36</c:v>
                </c:pt>
                <c:pt idx="1982">
                  <c:v>0:36</c:v>
                </c:pt>
                <c:pt idx="1983">
                  <c:v>0:36</c:v>
                </c:pt>
                <c:pt idx="1984">
                  <c:v>0:36</c:v>
                </c:pt>
                <c:pt idx="1985">
                  <c:v>0:36</c:v>
                </c:pt>
                <c:pt idx="1986">
                  <c:v>0:36</c:v>
                </c:pt>
                <c:pt idx="1987">
                  <c:v>0:36</c:v>
                </c:pt>
                <c:pt idx="1988">
                  <c:v>0:36</c:v>
                </c:pt>
                <c:pt idx="1989">
                  <c:v>0:36</c:v>
                </c:pt>
                <c:pt idx="1990">
                  <c:v>0:36</c:v>
                </c:pt>
                <c:pt idx="1991">
                  <c:v>0:36</c:v>
                </c:pt>
                <c:pt idx="1992">
                  <c:v>0:36</c:v>
                </c:pt>
                <c:pt idx="1993">
                  <c:v>0:36</c:v>
                </c:pt>
                <c:pt idx="1994">
                  <c:v>0:36</c:v>
                </c:pt>
                <c:pt idx="1995">
                  <c:v>0:36</c:v>
                </c:pt>
                <c:pt idx="1996">
                  <c:v>0:36</c:v>
                </c:pt>
                <c:pt idx="1997">
                  <c:v>0:36</c:v>
                </c:pt>
                <c:pt idx="1998">
                  <c:v>0:36</c:v>
                </c:pt>
                <c:pt idx="1999">
                  <c:v>0:36</c:v>
                </c:pt>
                <c:pt idx="2000">
                  <c:v>0:36</c:v>
                </c:pt>
                <c:pt idx="2001">
                  <c:v>0:36</c:v>
                </c:pt>
                <c:pt idx="2002">
                  <c:v>0:36</c:v>
                </c:pt>
                <c:pt idx="2003">
                  <c:v>0:36</c:v>
                </c:pt>
                <c:pt idx="2004">
                  <c:v>0:36</c:v>
                </c:pt>
                <c:pt idx="2005">
                  <c:v>0:36</c:v>
                </c:pt>
                <c:pt idx="2006">
                  <c:v>0:36</c:v>
                </c:pt>
                <c:pt idx="2007">
                  <c:v>0:36</c:v>
                </c:pt>
                <c:pt idx="2008">
                  <c:v>0:36</c:v>
                </c:pt>
                <c:pt idx="2009">
                  <c:v>0:36</c:v>
                </c:pt>
                <c:pt idx="2010">
                  <c:v>0:36</c:v>
                </c:pt>
                <c:pt idx="2011">
                  <c:v>0:36</c:v>
                </c:pt>
                <c:pt idx="2012">
                  <c:v>0:36</c:v>
                </c:pt>
                <c:pt idx="2013">
                  <c:v>0:36</c:v>
                </c:pt>
                <c:pt idx="2014">
                  <c:v>0:36</c:v>
                </c:pt>
                <c:pt idx="2015">
                  <c:v>0:36</c:v>
                </c:pt>
                <c:pt idx="2016">
                  <c:v>0:36</c:v>
                </c:pt>
                <c:pt idx="2017">
                  <c:v>0:36</c:v>
                </c:pt>
                <c:pt idx="2018">
                  <c:v>0:36</c:v>
                </c:pt>
                <c:pt idx="2019">
                  <c:v>0:36</c:v>
                </c:pt>
                <c:pt idx="2020">
                  <c:v>0:36</c:v>
                </c:pt>
                <c:pt idx="2021">
                  <c:v>0:36</c:v>
                </c:pt>
                <c:pt idx="2022">
                  <c:v>0:36</c:v>
                </c:pt>
                <c:pt idx="2023">
                  <c:v>0:36</c:v>
                </c:pt>
                <c:pt idx="2024">
                  <c:v>0:36</c:v>
                </c:pt>
                <c:pt idx="2025">
                  <c:v>0:36</c:v>
                </c:pt>
                <c:pt idx="2026">
                  <c:v>0:36</c:v>
                </c:pt>
                <c:pt idx="2027">
                  <c:v>0:36</c:v>
                </c:pt>
                <c:pt idx="2028">
                  <c:v>0:36</c:v>
                </c:pt>
                <c:pt idx="2029">
                  <c:v>0:36</c:v>
                </c:pt>
                <c:pt idx="2030">
                  <c:v>0:36</c:v>
                </c:pt>
                <c:pt idx="2031">
                  <c:v>0:36</c:v>
                </c:pt>
                <c:pt idx="2032">
                  <c:v>0:36</c:v>
                </c:pt>
                <c:pt idx="2033">
                  <c:v>0:36</c:v>
                </c:pt>
                <c:pt idx="2034">
                  <c:v>0:36</c:v>
                </c:pt>
                <c:pt idx="2035">
                  <c:v>0:36</c:v>
                </c:pt>
                <c:pt idx="2036">
                  <c:v>0:36</c:v>
                </c:pt>
                <c:pt idx="2037">
                  <c:v>0:36</c:v>
                </c:pt>
                <c:pt idx="2038">
                  <c:v>0:36</c:v>
                </c:pt>
                <c:pt idx="2039">
                  <c:v>0:36</c:v>
                </c:pt>
                <c:pt idx="2040">
                  <c:v>0:36</c:v>
                </c:pt>
                <c:pt idx="2041">
                  <c:v>0:36</c:v>
                </c:pt>
                <c:pt idx="2042">
                  <c:v>0:37</c:v>
                </c:pt>
                <c:pt idx="2043">
                  <c:v>0:37</c:v>
                </c:pt>
                <c:pt idx="2044">
                  <c:v>0:37</c:v>
                </c:pt>
                <c:pt idx="2045">
                  <c:v>0:37</c:v>
                </c:pt>
                <c:pt idx="2046">
                  <c:v>0:37</c:v>
                </c:pt>
                <c:pt idx="2047">
                  <c:v>0:37</c:v>
                </c:pt>
                <c:pt idx="2048">
                  <c:v>0:37</c:v>
                </c:pt>
                <c:pt idx="2049">
                  <c:v>0:37</c:v>
                </c:pt>
                <c:pt idx="2050">
                  <c:v>0:37</c:v>
                </c:pt>
                <c:pt idx="2051">
                  <c:v>0:37</c:v>
                </c:pt>
                <c:pt idx="2052">
                  <c:v>0:37</c:v>
                </c:pt>
                <c:pt idx="2053">
                  <c:v>0:37</c:v>
                </c:pt>
                <c:pt idx="2054">
                  <c:v>0:37</c:v>
                </c:pt>
                <c:pt idx="2055">
                  <c:v>0:37</c:v>
                </c:pt>
                <c:pt idx="2056">
                  <c:v>0:37</c:v>
                </c:pt>
                <c:pt idx="2057">
                  <c:v>0:37</c:v>
                </c:pt>
                <c:pt idx="2058">
                  <c:v>0:37</c:v>
                </c:pt>
                <c:pt idx="2059">
                  <c:v>0:37</c:v>
                </c:pt>
                <c:pt idx="2060">
                  <c:v>0:37</c:v>
                </c:pt>
                <c:pt idx="2061">
                  <c:v>0:37</c:v>
                </c:pt>
                <c:pt idx="2062">
                  <c:v>0:37</c:v>
                </c:pt>
                <c:pt idx="2063">
                  <c:v>0:37</c:v>
                </c:pt>
                <c:pt idx="2064">
                  <c:v>0:37</c:v>
                </c:pt>
                <c:pt idx="2065">
                  <c:v>0:37</c:v>
                </c:pt>
                <c:pt idx="2066">
                  <c:v>0:37</c:v>
                </c:pt>
                <c:pt idx="2067">
                  <c:v>0:37</c:v>
                </c:pt>
                <c:pt idx="2068">
                  <c:v>0:37</c:v>
                </c:pt>
                <c:pt idx="2069">
                  <c:v>0:37</c:v>
                </c:pt>
                <c:pt idx="2070">
                  <c:v>0:37</c:v>
                </c:pt>
                <c:pt idx="2071">
                  <c:v>0:37</c:v>
                </c:pt>
                <c:pt idx="2072">
                  <c:v>0:37</c:v>
                </c:pt>
                <c:pt idx="2073">
                  <c:v>0:37</c:v>
                </c:pt>
                <c:pt idx="2074">
                  <c:v>0:37</c:v>
                </c:pt>
                <c:pt idx="2075">
                  <c:v>0:37</c:v>
                </c:pt>
                <c:pt idx="2076">
                  <c:v>0:37</c:v>
                </c:pt>
                <c:pt idx="2077">
                  <c:v>0:37</c:v>
                </c:pt>
                <c:pt idx="2078">
                  <c:v>0:37</c:v>
                </c:pt>
                <c:pt idx="2079">
                  <c:v>0:37</c:v>
                </c:pt>
                <c:pt idx="2080">
                  <c:v>0:37</c:v>
                </c:pt>
                <c:pt idx="2081">
                  <c:v>0:37</c:v>
                </c:pt>
                <c:pt idx="2082">
                  <c:v>0:37</c:v>
                </c:pt>
                <c:pt idx="2083">
                  <c:v>0:37</c:v>
                </c:pt>
                <c:pt idx="2084">
                  <c:v>0:37</c:v>
                </c:pt>
                <c:pt idx="2085">
                  <c:v>0:37</c:v>
                </c:pt>
                <c:pt idx="2086">
                  <c:v>0:37</c:v>
                </c:pt>
                <c:pt idx="2087">
                  <c:v>0:37</c:v>
                </c:pt>
                <c:pt idx="2088">
                  <c:v>0:37</c:v>
                </c:pt>
                <c:pt idx="2089">
                  <c:v>0:37</c:v>
                </c:pt>
                <c:pt idx="2090">
                  <c:v>0:37</c:v>
                </c:pt>
                <c:pt idx="2091">
                  <c:v>0:37</c:v>
                </c:pt>
                <c:pt idx="2092">
                  <c:v>0:37</c:v>
                </c:pt>
                <c:pt idx="2093">
                  <c:v>0:37</c:v>
                </c:pt>
                <c:pt idx="2094">
                  <c:v>0:37</c:v>
                </c:pt>
                <c:pt idx="2095">
                  <c:v>0:37</c:v>
                </c:pt>
                <c:pt idx="2096">
                  <c:v>0:37</c:v>
                </c:pt>
                <c:pt idx="2097">
                  <c:v>0:37</c:v>
                </c:pt>
                <c:pt idx="2098">
                  <c:v>0:37</c:v>
                </c:pt>
                <c:pt idx="2099">
                  <c:v>0:37</c:v>
                </c:pt>
                <c:pt idx="2100">
                  <c:v>0:37</c:v>
                </c:pt>
                <c:pt idx="2101">
                  <c:v>0:37</c:v>
                </c:pt>
                <c:pt idx="2102">
                  <c:v>0:37</c:v>
                </c:pt>
                <c:pt idx="2103">
                  <c:v>0:37</c:v>
                </c:pt>
                <c:pt idx="2104">
                  <c:v>0:37</c:v>
                </c:pt>
                <c:pt idx="2105">
                  <c:v>0:37</c:v>
                </c:pt>
                <c:pt idx="2106">
                  <c:v>0:37</c:v>
                </c:pt>
                <c:pt idx="2107">
                  <c:v>0:37</c:v>
                </c:pt>
                <c:pt idx="2108">
                  <c:v>0:37</c:v>
                </c:pt>
                <c:pt idx="2109">
                  <c:v>0:37</c:v>
                </c:pt>
                <c:pt idx="2110">
                  <c:v>0:37</c:v>
                </c:pt>
                <c:pt idx="2111">
                  <c:v>0:37</c:v>
                </c:pt>
                <c:pt idx="2112">
                  <c:v>0:37</c:v>
                </c:pt>
                <c:pt idx="2113">
                  <c:v>0:37</c:v>
                </c:pt>
                <c:pt idx="2114">
                  <c:v>0:37</c:v>
                </c:pt>
                <c:pt idx="2115">
                  <c:v>0:37</c:v>
                </c:pt>
                <c:pt idx="2116">
                  <c:v>0:37</c:v>
                </c:pt>
                <c:pt idx="2117">
                  <c:v>0:37</c:v>
                </c:pt>
                <c:pt idx="2118">
                  <c:v>0:37</c:v>
                </c:pt>
                <c:pt idx="2119">
                  <c:v>0:37</c:v>
                </c:pt>
                <c:pt idx="2120">
                  <c:v>0:37</c:v>
                </c:pt>
                <c:pt idx="2121">
                  <c:v>0:37</c:v>
                </c:pt>
                <c:pt idx="2122">
                  <c:v>0:37</c:v>
                </c:pt>
                <c:pt idx="2123">
                  <c:v>0:37</c:v>
                </c:pt>
                <c:pt idx="2124">
                  <c:v>0:37</c:v>
                </c:pt>
                <c:pt idx="2125">
                  <c:v>0:37</c:v>
                </c:pt>
                <c:pt idx="2126">
                  <c:v>0:37</c:v>
                </c:pt>
                <c:pt idx="2127">
                  <c:v>0:37</c:v>
                </c:pt>
                <c:pt idx="2128">
                  <c:v>0:37</c:v>
                </c:pt>
                <c:pt idx="2129">
                  <c:v>0:37</c:v>
                </c:pt>
                <c:pt idx="2130">
                  <c:v>0:37</c:v>
                </c:pt>
                <c:pt idx="2131">
                  <c:v>0:37</c:v>
                </c:pt>
                <c:pt idx="2132">
                  <c:v>0:37</c:v>
                </c:pt>
                <c:pt idx="2133">
                  <c:v>0:37</c:v>
                </c:pt>
                <c:pt idx="2134">
                  <c:v>0:37</c:v>
                </c:pt>
                <c:pt idx="2135">
                  <c:v>0:37</c:v>
                </c:pt>
                <c:pt idx="2136">
                  <c:v>0:37</c:v>
                </c:pt>
                <c:pt idx="2137">
                  <c:v>0:37</c:v>
                </c:pt>
                <c:pt idx="2138">
                  <c:v>0:37</c:v>
                </c:pt>
                <c:pt idx="2139">
                  <c:v>0:37</c:v>
                </c:pt>
                <c:pt idx="2140">
                  <c:v>0:37</c:v>
                </c:pt>
                <c:pt idx="2141">
                  <c:v>0:37</c:v>
                </c:pt>
                <c:pt idx="2142">
                  <c:v>0:37</c:v>
                </c:pt>
                <c:pt idx="2143">
                  <c:v>0:37</c:v>
                </c:pt>
                <c:pt idx="2144">
                  <c:v>0:37</c:v>
                </c:pt>
                <c:pt idx="2145">
                  <c:v>0:37</c:v>
                </c:pt>
                <c:pt idx="2146">
                  <c:v>0:37</c:v>
                </c:pt>
                <c:pt idx="2147">
                  <c:v>0:37</c:v>
                </c:pt>
                <c:pt idx="2148">
                  <c:v>0:37</c:v>
                </c:pt>
                <c:pt idx="2149">
                  <c:v>0:37</c:v>
                </c:pt>
                <c:pt idx="2150">
                  <c:v>0:38</c:v>
                </c:pt>
                <c:pt idx="2151">
                  <c:v>0:38</c:v>
                </c:pt>
                <c:pt idx="2152">
                  <c:v>0:38</c:v>
                </c:pt>
                <c:pt idx="2153">
                  <c:v>0:38</c:v>
                </c:pt>
                <c:pt idx="2154">
                  <c:v>0:38</c:v>
                </c:pt>
                <c:pt idx="2155">
                  <c:v>0:38</c:v>
                </c:pt>
                <c:pt idx="2156">
                  <c:v>0:38</c:v>
                </c:pt>
                <c:pt idx="2157">
                  <c:v>0:38</c:v>
                </c:pt>
                <c:pt idx="2158">
                  <c:v>0:38</c:v>
                </c:pt>
                <c:pt idx="2159">
                  <c:v>0:38</c:v>
                </c:pt>
                <c:pt idx="2160">
                  <c:v>0:38</c:v>
                </c:pt>
                <c:pt idx="2161">
                  <c:v>0:38</c:v>
                </c:pt>
                <c:pt idx="2162">
                  <c:v>0:38</c:v>
                </c:pt>
                <c:pt idx="2163">
                  <c:v>0:38</c:v>
                </c:pt>
                <c:pt idx="2164">
                  <c:v>0:38</c:v>
                </c:pt>
                <c:pt idx="2165">
                  <c:v>0:38</c:v>
                </c:pt>
                <c:pt idx="2166">
                  <c:v>0:38</c:v>
                </c:pt>
                <c:pt idx="2167">
                  <c:v>0:38</c:v>
                </c:pt>
                <c:pt idx="2168">
                  <c:v>0:38</c:v>
                </c:pt>
                <c:pt idx="2169">
                  <c:v>0:38</c:v>
                </c:pt>
                <c:pt idx="2170">
                  <c:v>0:38</c:v>
                </c:pt>
                <c:pt idx="2171">
                  <c:v>0:38</c:v>
                </c:pt>
                <c:pt idx="2172">
                  <c:v>0:38</c:v>
                </c:pt>
                <c:pt idx="2173">
                  <c:v>0:38</c:v>
                </c:pt>
                <c:pt idx="2174">
                  <c:v>0:38</c:v>
                </c:pt>
                <c:pt idx="2175">
                  <c:v>0:38</c:v>
                </c:pt>
                <c:pt idx="2176">
                  <c:v>0:38</c:v>
                </c:pt>
                <c:pt idx="2177">
                  <c:v>0:38</c:v>
                </c:pt>
                <c:pt idx="2178">
                  <c:v>0:38</c:v>
                </c:pt>
                <c:pt idx="2179">
                  <c:v>0:38</c:v>
                </c:pt>
                <c:pt idx="2180">
                  <c:v>0:38</c:v>
                </c:pt>
                <c:pt idx="2181">
                  <c:v>0:38</c:v>
                </c:pt>
                <c:pt idx="2182">
                  <c:v>0:38</c:v>
                </c:pt>
                <c:pt idx="2183">
                  <c:v>0:38</c:v>
                </c:pt>
                <c:pt idx="2184">
                  <c:v>0:38</c:v>
                </c:pt>
                <c:pt idx="2185">
                  <c:v>0:38</c:v>
                </c:pt>
                <c:pt idx="2186">
                  <c:v>0:38</c:v>
                </c:pt>
                <c:pt idx="2187">
                  <c:v>0:38</c:v>
                </c:pt>
                <c:pt idx="2188">
                  <c:v>0:38</c:v>
                </c:pt>
                <c:pt idx="2189">
                  <c:v>0:38</c:v>
                </c:pt>
                <c:pt idx="2190">
                  <c:v>0:38</c:v>
                </c:pt>
                <c:pt idx="2191">
                  <c:v>0:38</c:v>
                </c:pt>
                <c:pt idx="2192">
                  <c:v>0:38</c:v>
                </c:pt>
                <c:pt idx="2193">
                  <c:v>0:38</c:v>
                </c:pt>
                <c:pt idx="2194">
                  <c:v>0:38</c:v>
                </c:pt>
                <c:pt idx="2195">
                  <c:v>0:38</c:v>
                </c:pt>
                <c:pt idx="2196">
                  <c:v>0:38</c:v>
                </c:pt>
                <c:pt idx="2197">
                  <c:v>0:38</c:v>
                </c:pt>
                <c:pt idx="2198">
                  <c:v>0:38</c:v>
                </c:pt>
                <c:pt idx="2199">
                  <c:v>0:38</c:v>
                </c:pt>
                <c:pt idx="2200">
                  <c:v>0:38</c:v>
                </c:pt>
                <c:pt idx="2201">
                  <c:v>0:38</c:v>
                </c:pt>
                <c:pt idx="2202">
                  <c:v>0:38</c:v>
                </c:pt>
                <c:pt idx="2203">
                  <c:v>0:38</c:v>
                </c:pt>
                <c:pt idx="2204">
                  <c:v>0:38</c:v>
                </c:pt>
                <c:pt idx="2205">
                  <c:v>0:38</c:v>
                </c:pt>
                <c:pt idx="2206">
                  <c:v>0:38</c:v>
                </c:pt>
                <c:pt idx="2207">
                  <c:v>0:38</c:v>
                </c:pt>
                <c:pt idx="2208">
                  <c:v>0:38</c:v>
                </c:pt>
                <c:pt idx="2209">
                  <c:v>0:38</c:v>
                </c:pt>
                <c:pt idx="2210">
                  <c:v>0:38</c:v>
                </c:pt>
                <c:pt idx="2211">
                  <c:v>0:38</c:v>
                </c:pt>
                <c:pt idx="2212">
                  <c:v>0:38</c:v>
                </c:pt>
                <c:pt idx="2213">
                  <c:v>0:38</c:v>
                </c:pt>
                <c:pt idx="2214">
                  <c:v>0:38</c:v>
                </c:pt>
                <c:pt idx="2215">
                  <c:v>0:38</c:v>
                </c:pt>
                <c:pt idx="2216">
                  <c:v>0:38</c:v>
                </c:pt>
                <c:pt idx="2217">
                  <c:v>0:38</c:v>
                </c:pt>
                <c:pt idx="2218">
                  <c:v>0:38</c:v>
                </c:pt>
                <c:pt idx="2219">
                  <c:v>0:38</c:v>
                </c:pt>
                <c:pt idx="2220">
                  <c:v>0:38</c:v>
                </c:pt>
                <c:pt idx="2221">
                  <c:v>0:38</c:v>
                </c:pt>
                <c:pt idx="2222">
                  <c:v>0:38</c:v>
                </c:pt>
                <c:pt idx="2223">
                  <c:v>0:38</c:v>
                </c:pt>
                <c:pt idx="2224">
                  <c:v>0:38</c:v>
                </c:pt>
                <c:pt idx="2225">
                  <c:v>0:38</c:v>
                </c:pt>
                <c:pt idx="2226">
                  <c:v>0:38</c:v>
                </c:pt>
                <c:pt idx="2227">
                  <c:v>0:38</c:v>
                </c:pt>
                <c:pt idx="2228">
                  <c:v>0:38</c:v>
                </c:pt>
                <c:pt idx="2229">
                  <c:v>0:38</c:v>
                </c:pt>
                <c:pt idx="2230">
                  <c:v>0:38</c:v>
                </c:pt>
                <c:pt idx="2231">
                  <c:v>0:38</c:v>
                </c:pt>
                <c:pt idx="2232">
                  <c:v>0:38</c:v>
                </c:pt>
                <c:pt idx="2233">
                  <c:v>0:38</c:v>
                </c:pt>
                <c:pt idx="2234">
                  <c:v>0:38</c:v>
                </c:pt>
                <c:pt idx="2235">
                  <c:v>0:38</c:v>
                </c:pt>
                <c:pt idx="2236">
                  <c:v>0:38</c:v>
                </c:pt>
                <c:pt idx="2237">
                  <c:v>0:38</c:v>
                </c:pt>
                <c:pt idx="2238">
                  <c:v>0:38</c:v>
                </c:pt>
                <c:pt idx="2239">
                  <c:v>0:38</c:v>
                </c:pt>
                <c:pt idx="2240">
                  <c:v>0:38</c:v>
                </c:pt>
                <c:pt idx="2241">
                  <c:v>0:38</c:v>
                </c:pt>
                <c:pt idx="2242">
                  <c:v>0:38</c:v>
                </c:pt>
                <c:pt idx="2243">
                  <c:v>0:38</c:v>
                </c:pt>
                <c:pt idx="2244">
                  <c:v>0:38</c:v>
                </c:pt>
                <c:pt idx="2245">
                  <c:v>0:38</c:v>
                </c:pt>
                <c:pt idx="2246">
                  <c:v>0:38</c:v>
                </c:pt>
                <c:pt idx="2247">
                  <c:v>0:38</c:v>
                </c:pt>
                <c:pt idx="2248">
                  <c:v>0:38</c:v>
                </c:pt>
                <c:pt idx="2249">
                  <c:v>0:38</c:v>
                </c:pt>
                <c:pt idx="2250">
                  <c:v>0:38</c:v>
                </c:pt>
                <c:pt idx="2251">
                  <c:v>0:38</c:v>
                </c:pt>
                <c:pt idx="2252">
                  <c:v>0:38</c:v>
                </c:pt>
                <c:pt idx="2253">
                  <c:v>0:38</c:v>
                </c:pt>
                <c:pt idx="2254">
                  <c:v>0:38</c:v>
                </c:pt>
                <c:pt idx="2255">
                  <c:v>0:38</c:v>
                </c:pt>
                <c:pt idx="2256">
                  <c:v>0:38</c:v>
                </c:pt>
                <c:pt idx="2257">
                  <c:v>0:38</c:v>
                </c:pt>
                <c:pt idx="2258">
                  <c:v>0:39</c:v>
                </c:pt>
                <c:pt idx="2259">
                  <c:v>0:39</c:v>
                </c:pt>
                <c:pt idx="2260">
                  <c:v>0:39</c:v>
                </c:pt>
                <c:pt idx="2261">
                  <c:v>0:39</c:v>
                </c:pt>
                <c:pt idx="2262">
                  <c:v>0:39</c:v>
                </c:pt>
                <c:pt idx="2263">
                  <c:v>0:39</c:v>
                </c:pt>
                <c:pt idx="2264">
                  <c:v>0:39</c:v>
                </c:pt>
                <c:pt idx="2265">
                  <c:v>0:39</c:v>
                </c:pt>
                <c:pt idx="2266">
                  <c:v>0:39</c:v>
                </c:pt>
                <c:pt idx="2267">
                  <c:v>0:39</c:v>
                </c:pt>
                <c:pt idx="2268">
                  <c:v>0:39</c:v>
                </c:pt>
                <c:pt idx="2269">
                  <c:v>0:39</c:v>
                </c:pt>
                <c:pt idx="2270">
                  <c:v>0:39</c:v>
                </c:pt>
                <c:pt idx="2271">
                  <c:v>0:39</c:v>
                </c:pt>
                <c:pt idx="2272">
                  <c:v>0:39</c:v>
                </c:pt>
                <c:pt idx="2273">
                  <c:v>0:39</c:v>
                </c:pt>
                <c:pt idx="2274">
                  <c:v>0:39</c:v>
                </c:pt>
                <c:pt idx="2275">
                  <c:v>0:39</c:v>
                </c:pt>
                <c:pt idx="2276">
                  <c:v>0:39</c:v>
                </c:pt>
                <c:pt idx="2277">
                  <c:v>0:39</c:v>
                </c:pt>
                <c:pt idx="2278">
                  <c:v>0:39</c:v>
                </c:pt>
                <c:pt idx="2279">
                  <c:v>0:39</c:v>
                </c:pt>
                <c:pt idx="2280">
                  <c:v>0:39</c:v>
                </c:pt>
                <c:pt idx="2281">
                  <c:v>0:39</c:v>
                </c:pt>
                <c:pt idx="2282">
                  <c:v>0:39</c:v>
                </c:pt>
                <c:pt idx="2283">
                  <c:v>0:39</c:v>
                </c:pt>
                <c:pt idx="2284">
                  <c:v>0:39</c:v>
                </c:pt>
                <c:pt idx="2285">
                  <c:v>0:39</c:v>
                </c:pt>
                <c:pt idx="2286">
                  <c:v>0:39</c:v>
                </c:pt>
                <c:pt idx="2287">
                  <c:v>0:39</c:v>
                </c:pt>
                <c:pt idx="2288">
                  <c:v>0:39</c:v>
                </c:pt>
                <c:pt idx="2289">
                  <c:v>0:39</c:v>
                </c:pt>
                <c:pt idx="2290">
                  <c:v>0:39</c:v>
                </c:pt>
                <c:pt idx="2291">
                  <c:v>0:39</c:v>
                </c:pt>
                <c:pt idx="2292">
                  <c:v>0:39</c:v>
                </c:pt>
                <c:pt idx="2293">
                  <c:v>0:39</c:v>
                </c:pt>
                <c:pt idx="2294">
                  <c:v>0:39</c:v>
                </c:pt>
                <c:pt idx="2295">
                  <c:v>0:39</c:v>
                </c:pt>
                <c:pt idx="2296">
                  <c:v>0:39</c:v>
                </c:pt>
                <c:pt idx="2297">
                  <c:v>0:39</c:v>
                </c:pt>
                <c:pt idx="2298">
                  <c:v>0:39</c:v>
                </c:pt>
                <c:pt idx="2299">
                  <c:v>0:39</c:v>
                </c:pt>
                <c:pt idx="2300">
                  <c:v>0:39</c:v>
                </c:pt>
                <c:pt idx="2301">
                  <c:v>0:39</c:v>
                </c:pt>
                <c:pt idx="2302">
                  <c:v>0:39</c:v>
                </c:pt>
                <c:pt idx="2303">
                  <c:v>0:39</c:v>
                </c:pt>
                <c:pt idx="2304">
                  <c:v>0:39</c:v>
                </c:pt>
                <c:pt idx="2305">
                  <c:v>0:39</c:v>
                </c:pt>
                <c:pt idx="2306">
                  <c:v>0:39</c:v>
                </c:pt>
                <c:pt idx="2307">
                  <c:v>0:39</c:v>
                </c:pt>
                <c:pt idx="2308">
                  <c:v>0:39</c:v>
                </c:pt>
                <c:pt idx="2309">
                  <c:v>0:39</c:v>
                </c:pt>
                <c:pt idx="2310">
                  <c:v>0:39</c:v>
                </c:pt>
                <c:pt idx="2311">
                  <c:v>0:39</c:v>
                </c:pt>
                <c:pt idx="2312">
                  <c:v>0:39</c:v>
                </c:pt>
                <c:pt idx="2313">
                  <c:v>0:39</c:v>
                </c:pt>
                <c:pt idx="2314">
                  <c:v>0:39</c:v>
                </c:pt>
                <c:pt idx="2315">
                  <c:v>0:39</c:v>
                </c:pt>
                <c:pt idx="2316">
                  <c:v>0:39</c:v>
                </c:pt>
                <c:pt idx="2317">
                  <c:v>0:39</c:v>
                </c:pt>
                <c:pt idx="2318">
                  <c:v>0:39</c:v>
                </c:pt>
                <c:pt idx="2319">
                  <c:v>0:39</c:v>
                </c:pt>
                <c:pt idx="2320">
                  <c:v>0:39</c:v>
                </c:pt>
                <c:pt idx="2321">
                  <c:v>0:39</c:v>
                </c:pt>
                <c:pt idx="2322">
                  <c:v>0:39</c:v>
                </c:pt>
                <c:pt idx="2323">
                  <c:v>0:39</c:v>
                </c:pt>
                <c:pt idx="2324">
                  <c:v>0:39</c:v>
                </c:pt>
                <c:pt idx="2325">
                  <c:v>0:39</c:v>
                </c:pt>
                <c:pt idx="2326">
                  <c:v>0:39</c:v>
                </c:pt>
                <c:pt idx="2327">
                  <c:v>0:39</c:v>
                </c:pt>
                <c:pt idx="2328">
                  <c:v>0:39</c:v>
                </c:pt>
                <c:pt idx="2329">
                  <c:v>0:39</c:v>
                </c:pt>
                <c:pt idx="2330">
                  <c:v>0:39</c:v>
                </c:pt>
                <c:pt idx="2331">
                  <c:v>0:39</c:v>
                </c:pt>
                <c:pt idx="2332">
                  <c:v>0:39</c:v>
                </c:pt>
                <c:pt idx="2333">
                  <c:v>0:39</c:v>
                </c:pt>
                <c:pt idx="2334">
                  <c:v>0:39</c:v>
                </c:pt>
                <c:pt idx="2335">
                  <c:v>0:39</c:v>
                </c:pt>
                <c:pt idx="2336">
                  <c:v>0:39</c:v>
                </c:pt>
                <c:pt idx="2337">
                  <c:v>0:39</c:v>
                </c:pt>
                <c:pt idx="2338">
                  <c:v>0:39</c:v>
                </c:pt>
                <c:pt idx="2339">
                  <c:v>0:39</c:v>
                </c:pt>
                <c:pt idx="2340">
                  <c:v>0:39</c:v>
                </c:pt>
                <c:pt idx="2341">
                  <c:v>0:39</c:v>
                </c:pt>
                <c:pt idx="2342">
                  <c:v>0:39</c:v>
                </c:pt>
                <c:pt idx="2343">
                  <c:v>0:39</c:v>
                </c:pt>
                <c:pt idx="2344">
                  <c:v>0:39</c:v>
                </c:pt>
                <c:pt idx="2345">
                  <c:v>0:39</c:v>
                </c:pt>
                <c:pt idx="2346">
                  <c:v>0:39</c:v>
                </c:pt>
                <c:pt idx="2347">
                  <c:v>0:39</c:v>
                </c:pt>
                <c:pt idx="2348">
                  <c:v>0:39</c:v>
                </c:pt>
                <c:pt idx="2349">
                  <c:v>0:39</c:v>
                </c:pt>
                <c:pt idx="2350">
                  <c:v>0:39</c:v>
                </c:pt>
                <c:pt idx="2351">
                  <c:v>0:39</c:v>
                </c:pt>
                <c:pt idx="2352">
                  <c:v>0:39</c:v>
                </c:pt>
                <c:pt idx="2353">
                  <c:v>0:39</c:v>
                </c:pt>
                <c:pt idx="2354">
                  <c:v>0:39</c:v>
                </c:pt>
                <c:pt idx="2355">
                  <c:v>0:39</c:v>
                </c:pt>
                <c:pt idx="2356">
                  <c:v>0:39</c:v>
                </c:pt>
                <c:pt idx="2357">
                  <c:v>0:39</c:v>
                </c:pt>
                <c:pt idx="2358">
                  <c:v>0:39</c:v>
                </c:pt>
                <c:pt idx="2359">
                  <c:v>0:39</c:v>
                </c:pt>
                <c:pt idx="2360">
                  <c:v>0:39</c:v>
                </c:pt>
                <c:pt idx="2361">
                  <c:v>0:39</c:v>
                </c:pt>
                <c:pt idx="2362">
                  <c:v>0:39</c:v>
                </c:pt>
                <c:pt idx="2363">
                  <c:v>0:40</c:v>
                </c:pt>
                <c:pt idx="2364">
                  <c:v>0:40</c:v>
                </c:pt>
                <c:pt idx="2365">
                  <c:v>0:40</c:v>
                </c:pt>
                <c:pt idx="2366">
                  <c:v>0:40</c:v>
                </c:pt>
                <c:pt idx="2367">
                  <c:v>0:40</c:v>
                </c:pt>
                <c:pt idx="2368">
                  <c:v>0:40</c:v>
                </c:pt>
                <c:pt idx="2369">
                  <c:v>0:40</c:v>
                </c:pt>
                <c:pt idx="2370">
                  <c:v>0:40</c:v>
                </c:pt>
                <c:pt idx="2371">
                  <c:v>0:40</c:v>
                </c:pt>
                <c:pt idx="2372">
                  <c:v>0:40</c:v>
                </c:pt>
                <c:pt idx="2373">
                  <c:v>0:40</c:v>
                </c:pt>
                <c:pt idx="2374">
                  <c:v>0:40</c:v>
                </c:pt>
                <c:pt idx="2375">
                  <c:v>0:40</c:v>
                </c:pt>
                <c:pt idx="2376">
                  <c:v>0:40</c:v>
                </c:pt>
                <c:pt idx="2377">
                  <c:v>0:40</c:v>
                </c:pt>
                <c:pt idx="2378">
                  <c:v>0:40</c:v>
                </c:pt>
                <c:pt idx="2379">
                  <c:v>0:40</c:v>
                </c:pt>
                <c:pt idx="2380">
                  <c:v>0:40</c:v>
                </c:pt>
                <c:pt idx="2381">
                  <c:v>0:40</c:v>
                </c:pt>
                <c:pt idx="2382">
                  <c:v>0:40</c:v>
                </c:pt>
                <c:pt idx="2383">
                  <c:v>0:40</c:v>
                </c:pt>
                <c:pt idx="2384">
                  <c:v>0:40</c:v>
                </c:pt>
                <c:pt idx="2385">
                  <c:v>0:40</c:v>
                </c:pt>
                <c:pt idx="2386">
                  <c:v>0:40</c:v>
                </c:pt>
                <c:pt idx="2387">
                  <c:v>0:40</c:v>
                </c:pt>
                <c:pt idx="2388">
                  <c:v>0:40</c:v>
                </c:pt>
                <c:pt idx="2389">
                  <c:v>0:40</c:v>
                </c:pt>
                <c:pt idx="2390">
                  <c:v>0:40</c:v>
                </c:pt>
                <c:pt idx="2391">
                  <c:v>0:40</c:v>
                </c:pt>
                <c:pt idx="2392">
                  <c:v>0:40</c:v>
                </c:pt>
                <c:pt idx="2393">
                  <c:v>0:40</c:v>
                </c:pt>
                <c:pt idx="2394">
                  <c:v>0:40</c:v>
                </c:pt>
                <c:pt idx="2395">
                  <c:v>0:40</c:v>
                </c:pt>
                <c:pt idx="2396">
                  <c:v>0:40</c:v>
                </c:pt>
                <c:pt idx="2397">
                  <c:v>0:40</c:v>
                </c:pt>
                <c:pt idx="2398">
                  <c:v>0:40</c:v>
                </c:pt>
                <c:pt idx="2399">
                  <c:v>0:40</c:v>
                </c:pt>
                <c:pt idx="2400">
                  <c:v>0:40</c:v>
                </c:pt>
                <c:pt idx="2401">
                  <c:v>0:40</c:v>
                </c:pt>
                <c:pt idx="2402">
                  <c:v>0:40</c:v>
                </c:pt>
                <c:pt idx="2403">
                  <c:v>0:40</c:v>
                </c:pt>
                <c:pt idx="2404">
                  <c:v>0:40</c:v>
                </c:pt>
                <c:pt idx="2405">
                  <c:v>0:40</c:v>
                </c:pt>
                <c:pt idx="2406">
                  <c:v>0:40</c:v>
                </c:pt>
                <c:pt idx="2407">
                  <c:v>0:40</c:v>
                </c:pt>
                <c:pt idx="2408">
                  <c:v>0:40</c:v>
                </c:pt>
                <c:pt idx="2409">
                  <c:v>0:40</c:v>
                </c:pt>
                <c:pt idx="2410">
                  <c:v>0:40</c:v>
                </c:pt>
                <c:pt idx="2411">
                  <c:v>0:40</c:v>
                </c:pt>
                <c:pt idx="2412">
                  <c:v>0:40</c:v>
                </c:pt>
                <c:pt idx="2413">
                  <c:v>0:40</c:v>
                </c:pt>
                <c:pt idx="2414">
                  <c:v>0:40</c:v>
                </c:pt>
                <c:pt idx="2415">
                  <c:v>0:40</c:v>
                </c:pt>
                <c:pt idx="2416">
                  <c:v>0:40</c:v>
                </c:pt>
                <c:pt idx="2417">
                  <c:v>0:40</c:v>
                </c:pt>
                <c:pt idx="2418">
                  <c:v>0:40</c:v>
                </c:pt>
                <c:pt idx="2419">
                  <c:v>0:40</c:v>
                </c:pt>
                <c:pt idx="2420">
                  <c:v>0:40</c:v>
                </c:pt>
                <c:pt idx="2421">
                  <c:v>0:40</c:v>
                </c:pt>
                <c:pt idx="2422">
                  <c:v>0:40</c:v>
                </c:pt>
                <c:pt idx="2423">
                  <c:v>0:40</c:v>
                </c:pt>
                <c:pt idx="2424">
                  <c:v>0:40</c:v>
                </c:pt>
                <c:pt idx="2425">
                  <c:v>0:40</c:v>
                </c:pt>
                <c:pt idx="2426">
                  <c:v>0:40</c:v>
                </c:pt>
                <c:pt idx="2427">
                  <c:v>0:40</c:v>
                </c:pt>
                <c:pt idx="2428">
                  <c:v>0:40</c:v>
                </c:pt>
                <c:pt idx="2429">
                  <c:v>0:40</c:v>
                </c:pt>
                <c:pt idx="2430">
                  <c:v>0:40</c:v>
                </c:pt>
                <c:pt idx="2431">
                  <c:v>0:40</c:v>
                </c:pt>
                <c:pt idx="2432">
                  <c:v>0:40</c:v>
                </c:pt>
                <c:pt idx="2433">
                  <c:v>0:40</c:v>
                </c:pt>
                <c:pt idx="2434">
                  <c:v>0:40</c:v>
                </c:pt>
                <c:pt idx="2435">
                  <c:v>0:40</c:v>
                </c:pt>
                <c:pt idx="2436">
                  <c:v>0:40</c:v>
                </c:pt>
                <c:pt idx="2437">
                  <c:v>0:40</c:v>
                </c:pt>
                <c:pt idx="2438">
                  <c:v>0:40</c:v>
                </c:pt>
                <c:pt idx="2439">
                  <c:v>0:40</c:v>
                </c:pt>
                <c:pt idx="2440">
                  <c:v>0:40</c:v>
                </c:pt>
                <c:pt idx="2441">
                  <c:v>0:40</c:v>
                </c:pt>
                <c:pt idx="2442">
                  <c:v>0:40</c:v>
                </c:pt>
                <c:pt idx="2443">
                  <c:v>0:40</c:v>
                </c:pt>
                <c:pt idx="2444">
                  <c:v>0:40</c:v>
                </c:pt>
                <c:pt idx="2445">
                  <c:v>0:40</c:v>
                </c:pt>
                <c:pt idx="2446">
                  <c:v>0:40</c:v>
                </c:pt>
                <c:pt idx="2447">
                  <c:v>0:40</c:v>
                </c:pt>
                <c:pt idx="2448">
                  <c:v>0:40</c:v>
                </c:pt>
                <c:pt idx="2449">
                  <c:v>0:40</c:v>
                </c:pt>
                <c:pt idx="2450">
                  <c:v>0:40</c:v>
                </c:pt>
                <c:pt idx="2451">
                  <c:v>0:40</c:v>
                </c:pt>
                <c:pt idx="2452">
                  <c:v>0:40</c:v>
                </c:pt>
                <c:pt idx="2453">
                  <c:v>0:40</c:v>
                </c:pt>
                <c:pt idx="2454">
                  <c:v>0:40</c:v>
                </c:pt>
                <c:pt idx="2455">
                  <c:v>0:40</c:v>
                </c:pt>
                <c:pt idx="2456">
                  <c:v>0:40</c:v>
                </c:pt>
                <c:pt idx="2457">
                  <c:v>0:40</c:v>
                </c:pt>
                <c:pt idx="2458">
                  <c:v>0:40</c:v>
                </c:pt>
                <c:pt idx="2459">
                  <c:v>0:41</c:v>
                </c:pt>
                <c:pt idx="2460">
                  <c:v>0:41</c:v>
                </c:pt>
                <c:pt idx="2461">
                  <c:v>0:41</c:v>
                </c:pt>
                <c:pt idx="2462">
                  <c:v>0:41</c:v>
                </c:pt>
                <c:pt idx="2463">
                  <c:v>0:41</c:v>
                </c:pt>
                <c:pt idx="2464">
                  <c:v>0:41</c:v>
                </c:pt>
                <c:pt idx="2465">
                  <c:v>0:41</c:v>
                </c:pt>
                <c:pt idx="2466">
                  <c:v>0:41</c:v>
                </c:pt>
                <c:pt idx="2467">
                  <c:v>0:41</c:v>
                </c:pt>
                <c:pt idx="2468">
                  <c:v>0:41</c:v>
                </c:pt>
                <c:pt idx="2469">
                  <c:v>0:41</c:v>
                </c:pt>
                <c:pt idx="2470">
                  <c:v>0:41</c:v>
                </c:pt>
                <c:pt idx="2471">
                  <c:v>0:41</c:v>
                </c:pt>
                <c:pt idx="2472">
                  <c:v>0:41</c:v>
                </c:pt>
                <c:pt idx="2473">
                  <c:v>0:41</c:v>
                </c:pt>
                <c:pt idx="2474">
                  <c:v>0:41</c:v>
                </c:pt>
                <c:pt idx="2475">
                  <c:v>0:41</c:v>
                </c:pt>
                <c:pt idx="2476">
                  <c:v>0:41</c:v>
                </c:pt>
                <c:pt idx="2477">
                  <c:v>0:41</c:v>
                </c:pt>
                <c:pt idx="2478">
                  <c:v>0:41</c:v>
                </c:pt>
                <c:pt idx="2479">
                  <c:v>0:41</c:v>
                </c:pt>
                <c:pt idx="2480">
                  <c:v>0:41</c:v>
                </c:pt>
                <c:pt idx="2481">
                  <c:v>0:41</c:v>
                </c:pt>
                <c:pt idx="2482">
                  <c:v>0:41</c:v>
                </c:pt>
                <c:pt idx="2483">
                  <c:v>0:41</c:v>
                </c:pt>
                <c:pt idx="2484">
                  <c:v>0:41</c:v>
                </c:pt>
                <c:pt idx="2485">
                  <c:v>0:41</c:v>
                </c:pt>
                <c:pt idx="2486">
                  <c:v>0:41</c:v>
                </c:pt>
                <c:pt idx="2487">
                  <c:v>0:41</c:v>
                </c:pt>
                <c:pt idx="2488">
                  <c:v>0:41</c:v>
                </c:pt>
                <c:pt idx="2489">
                  <c:v>0:41</c:v>
                </c:pt>
                <c:pt idx="2490">
                  <c:v>0:41</c:v>
                </c:pt>
                <c:pt idx="2491">
                  <c:v>0:41</c:v>
                </c:pt>
                <c:pt idx="2492">
                  <c:v>0:41</c:v>
                </c:pt>
                <c:pt idx="2493">
                  <c:v>0:41</c:v>
                </c:pt>
                <c:pt idx="2494">
                  <c:v>0:41</c:v>
                </c:pt>
                <c:pt idx="2495">
                  <c:v>0:41</c:v>
                </c:pt>
                <c:pt idx="2496">
                  <c:v>0:41</c:v>
                </c:pt>
                <c:pt idx="2497">
                  <c:v>0:41</c:v>
                </c:pt>
                <c:pt idx="2498">
                  <c:v>0:41</c:v>
                </c:pt>
                <c:pt idx="2499">
                  <c:v>0:41</c:v>
                </c:pt>
                <c:pt idx="2500">
                  <c:v>0:41</c:v>
                </c:pt>
                <c:pt idx="2501">
                  <c:v>0:41</c:v>
                </c:pt>
                <c:pt idx="2502">
                  <c:v>0:41</c:v>
                </c:pt>
                <c:pt idx="2503">
                  <c:v>0:41</c:v>
                </c:pt>
                <c:pt idx="2504">
                  <c:v>0:41</c:v>
                </c:pt>
                <c:pt idx="2505">
                  <c:v>0:41</c:v>
                </c:pt>
                <c:pt idx="2506">
                  <c:v>0:41</c:v>
                </c:pt>
                <c:pt idx="2507">
                  <c:v>0:41</c:v>
                </c:pt>
                <c:pt idx="2508">
                  <c:v>0:41</c:v>
                </c:pt>
                <c:pt idx="2509">
                  <c:v>0:41</c:v>
                </c:pt>
                <c:pt idx="2510">
                  <c:v>0:41</c:v>
                </c:pt>
                <c:pt idx="2511">
                  <c:v>0:41</c:v>
                </c:pt>
                <c:pt idx="2512">
                  <c:v>0:41</c:v>
                </c:pt>
                <c:pt idx="2513">
                  <c:v>0:41</c:v>
                </c:pt>
                <c:pt idx="2514">
                  <c:v>0:41</c:v>
                </c:pt>
                <c:pt idx="2515">
                  <c:v>0:41</c:v>
                </c:pt>
                <c:pt idx="2516">
                  <c:v>0:41</c:v>
                </c:pt>
                <c:pt idx="2517">
                  <c:v>0:41</c:v>
                </c:pt>
                <c:pt idx="2518">
                  <c:v>0:41</c:v>
                </c:pt>
                <c:pt idx="2519">
                  <c:v>0:41</c:v>
                </c:pt>
                <c:pt idx="2520">
                  <c:v>0:41</c:v>
                </c:pt>
                <c:pt idx="2521">
                  <c:v>0:41</c:v>
                </c:pt>
                <c:pt idx="2522">
                  <c:v>0:41</c:v>
                </c:pt>
                <c:pt idx="2523">
                  <c:v>0:41</c:v>
                </c:pt>
                <c:pt idx="2524">
                  <c:v>0:41</c:v>
                </c:pt>
                <c:pt idx="2525">
                  <c:v>0:41</c:v>
                </c:pt>
                <c:pt idx="2526">
                  <c:v>0:41</c:v>
                </c:pt>
                <c:pt idx="2527">
                  <c:v>0:41</c:v>
                </c:pt>
                <c:pt idx="2528">
                  <c:v>0:41</c:v>
                </c:pt>
                <c:pt idx="2529">
                  <c:v>0:41</c:v>
                </c:pt>
                <c:pt idx="2530">
                  <c:v>0:41</c:v>
                </c:pt>
                <c:pt idx="2531">
                  <c:v>0:41</c:v>
                </c:pt>
                <c:pt idx="2532">
                  <c:v>0:41</c:v>
                </c:pt>
                <c:pt idx="2533">
                  <c:v>0:41</c:v>
                </c:pt>
                <c:pt idx="2534">
                  <c:v>0:41</c:v>
                </c:pt>
                <c:pt idx="2535">
                  <c:v>0:41</c:v>
                </c:pt>
                <c:pt idx="2536">
                  <c:v>0:41</c:v>
                </c:pt>
                <c:pt idx="2537">
                  <c:v>0:41</c:v>
                </c:pt>
                <c:pt idx="2538">
                  <c:v>0:41</c:v>
                </c:pt>
                <c:pt idx="2539">
                  <c:v>0:41</c:v>
                </c:pt>
                <c:pt idx="2540">
                  <c:v>0:41</c:v>
                </c:pt>
                <c:pt idx="2541">
                  <c:v>0:41</c:v>
                </c:pt>
                <c:pt idx="2542">
                  <c:v>0:41</c:v>
                </c:pt>
                <c:pt idx="2543">
                  <c:v>0:41</c:v>
                </c:pt>
                <c:pt idx="2544">
                  <c:v>0:41</c:v>
                </c:pt>
                <c:pt idx="2545">
                  <c:v>0:41</c:v>
                </c:pt>
                <c:pt idx="2546">
                  <c:v>0:41</c:v>
                </c:pt>
                <c:pt idx="2547">
                  <c:v>0:41</c:v>
                </c:pt>
                <c:pt idx="2548">
                  <c:v>0:41</c:v>
                </c:pt>
                <c:pt idx="2549">
                  <c:v>0:41</c:v>
                </c:pt>
                <c:pt idx="2550">
                  <c:v>0:41</c:v>
                </c:pt>
                <c:pt idx="2551">
                  <c:v>0:41</c:v>
                </c:pt>
                <c:pt idx="2552">
                  <c:v>0:41</c:v>
                </c:pt>
                <c:pt idx="2553">
                  <c:v>0:41</c:v>
                </c:pt>
                <c:pt idx="2554">
                  <c:v>0:41</c:v>
                </c:pt>
                <c:pt idx="2555">
                  <c:v>0:41</c:v>
                </c:pt>
                <c:pt idx="2556">
                  <c:v>0:41</c:v>
                </c:pt>
                <c:pt idx="2557">
                  <c:v>0:41</c:v>
                </c:pt>
                <c:pt idx="2558">
                  <c:v>0:41</c:v>
                </c:pt>
                <c:pt idx="2559">
                  <c:v>0:41</c:v>
                </c:pt>
                <c:pt idx="2560">
                  <c:v>0:41</c:v>
                </c:pt>
                <c:pt idx="2561">
                  <c:v>0:41</c:v>
                </c:pt>
                <c:pt idx="2562">
                  <c:v>0:41</c:v>
                </c:pt>
                <c:pt idx="2563">
                  <c:v>0:41</c:v>
                </c:pt>
                <c:pt idx="2564">
                  <c:v>0:41</c:v>
                </c:pt>
                <c:pt idx="2565">
                  <c:v>0:41</c:v>
                </c:pt>
                <c:pt idx="2566">
                  <c:v>0:41</c:v>
                </c:pt>
                <c:pt idx="2567">
                  <c:v>0:41</c:v>
                </c:pt>
                <c:pt idx="2568">
                  <c:v>0:41</c:v>
                </c:pt>
                <c:pt idx="2569">
                  <c:v>0:41</c:v>
                </c:pt>
                <c:pt idx="2570">
                  <c:v>0:42</c:v>
                </c:pt>
                <c:pt idx="2571">
                  <c:v>0:42</c:v>
                </c:pt>
                <c:pt idx="2572">
                  <c:v>0:42</c:v>
                </c:pt>
                <c:pt idx="2573">
                  <c:v>0:42</c:v>
                </c:pt>
                <c:pt idx="2574">
                  <c:v>0:42</c:v>
                </c:pt>
                <c:pt idx="2575">
                  <c:v>0:42</c:v>
                </c:pt>
                <c:pt idx="2576">
                  <c:v>0:42</c:v>
                </c:pt>
                <c:pt idx="2577">
                  <c:v>0:42</c:v>
                </c:pt>
                <c:pt idx="2578">
                  <c:v>0:42</c:v>
                </c:pt>
                <c:pt idx="2579">
                  <c:v>0:42</c:v>
                </c:pt>
                <c:pt idx="2580">
                  <c:v>0:42</c:v>
                </c:pt>
                <c:pt idx="2581">
                  <c:v>0:42</c:v>
                </c:pt>
                <c:pt idx="2582">
                  <c:v>0:42</c:v>
                </c:pt>
                <c:pt idx="2583">
                  <c:v>0:42</c:v>
                </c:pt>
                <c:pt idx="2584">
                  <c:v>0:42</c:v>
                </c:pt>
                <c:pt idx="2585">
                  <c:v>0:42</c:v>
                </c:pt>
                <c:pt idx="2586">
                  <c:v>0:42</c:v>
                </c:pt>
                <c:pt idx="2587">
                  <c:v>0:42</c:v>
                </c:pt>
                <c:pt idx="2588">
                  <c:v>0:42</c:v>
                </c:pt>
                <c:pt idx="2589">
                  <c:v>0:42</c:v>
                </c:pt>
                <c:pt idx="2590">
                  <c:v>0:42</c:v>
                </c:pt>
                <c:pt idx="2591">
                  <c:v>0:42</c:v>
                </c:pt>
                <c:pt idx="2592">
                  <c:v>0:42</c:v>
                </c:pt>
                <c:pt idx="2593">
                  <c:v>0:42</c:v>
                </c:pt>
                <c:pt idx="2594">
                  <c:v>0:42</c:v>
                </c:pt>
                <c:pt idx="2595">
                  <c:v>0:42</c:v>
                </c:pt>
                <c:pt idx="2596">
                  <c:v>0:42</c:v>
                </c:pt>
                <c:pt idx="2597">
                  <c:v>0:42</c:v>
                </c:pt>
                <c:pt idx="2598">
                  <c:v>0:42</c:v>
                </c:pt>
                <c:pt idx="2599">
                  <c:v>0:42</c:v>
                </c:pt>
                <c:pt idx="2600">
                  <c:v>0:42</c:v>
                </c:pt>
                <c:pt idx="2601">
                  <c:v>0:42</c:v>
                </c:pt>
                <c:pt idx="2602">
                  <c:v>0:42</c:v>
                </c:pt>
                <c:pt idx="2603">
                  <c:v>0:42</c:v>
                </c:pt>
                <c:pt idx="2604">
                  <c:v>0:42</c:v>
                </c:pt>
                <c:pt idx="2605">
                  <c:v>0:42</c:v>
                </c:pt>
                <c:pt idx="2606">
                  <c:v>0:42</c:v>
                </c:pt>
                <c:pt idx="2607">
                  <c:v>0:42</c:v>
                </c:pt>
                <c:pt idx="2608">
                  <c:v>0:42</c:v>
                </c:pt>
                <c:pt idx="2609">
                  <c:v>0:42</c:v>
                </c:pt>
                <c:pt idx="2610">
                  <c:v>0:42</c:v>
                </c:pt>
                <c:pt idx="2611">
                  <c:v>0:42</c:v>
                </c:pt>
                <c:pt idx="2612">
                  <c:v>0:42</c:v>
                </c:pt>
                <c:pt idx="2613">
                  <c:v>0:42</c:v>
                </c:pt>
                <c:pt idx="2614">
                  <c:v>0:42</c:v>
                </c:pt>
                <c:pt idx="2615">
                  <c:v>0:42</c:v>
                </c:pt>
                <c:pt idx="2616">
                  <c:v>0:42</c:v>
                </c:pt>
                <c:pt idx="2617">
                  <c:v>0:42</c:v>
                </c:pt>
                <c:pt idx="2618">
                  <c:v>0:42</c:v>
                </c:pt>
                <c:pt idx="2619">
                  <c:v>0:42</c:v>
                </c:pt>
                <c:pt idx="2620">
                  <c:v>0:42</c:v>
                </c:pt>
                <c:pt idx="2621">
                  <c:v>0:42</c:v>
                </c:pt>
                <c:pt idx="2622">
                  <c:v>0:42</c:v>
                </c:pt>
                <c:pt idx="2623">
                  <c:v>0:42</c:v>
                </c:pt>
                <c:pt idx="2624">
                  <c:v>0:42</c:v>
                </c:pt>
                <c:pt idx="2625">
                  <c:v>0:42</c:v>
                </c:pt>
                <c:pt idx="2626">
                  <c:v>0:42</c:v>
                </c:pt>
                <c:pt idx="2627">
                  <c:v>0:42</c:v>
                </c:pt>
                <c:pt idx="2628">
                  <c:v>0:42</c:v>
                </c:pt>
                <c:pt idx="2629">
                  <c:v>0:42</c:v>
                </c:pt>
                <c:pt idx="2630">
                  <c:v>0:42</c:v>
                </c:pt>
                <c:pt idx="2631">
                  <c:v>0:42</c:v>
                </c:pt>
                <c:pt idx="2632">
                  <c:v>0:42</c:v>
                </c:pt>
                <c:pt idx="2633">
                  <c:v>0:42</c:v>
                </c:pt>
                <c:pt idx="2634">
                  <c:v>0:42</c:v>
                </c:pt>
                <c:pt idx="2635">
                  <c:v>0:42</c:v>
                </c:pt>
                <c:pt idx="2636">
                  <c:v>0:42</c:v>
                </c:pt>
                <c:pt idx="2637">
                  <c:v>0:42</c:v>
                </c:pt>
                <c:pt idx="2638">
                  <c:v>0:42</c:v>
                </c:pt>
                <c:pt idx="2639">
                  <c:v>0:42</c:v>
                </c:pt>
                <c:pt idx="2640">
                  <c:v>0:42</c:v>
                </c:pt>
                <c:pt idx="2641">
                  <c:v>0:42</c:v>
                </c:pt>
                <c:pt idx="2642">
                  <c:v>0:42</c:v>
                </c:pt>
                <c:pt idx="2643">
                  <c:v>0:42</c:v>
                </c:pt>
                <c:pt idx="2644">
                  <c:v>0:42</c:v>
                </c:pt>
                <c:pt idx="2645">
                  <c:v>0:42</c:v>
                </c:pt>
                <c:pt idx="2646">
                  <c:v>0:42</c:v>
                </c:pt>
                <c:pt idx="2647">
                  <c:v>0:42</c:v>
                </c:pt>
                <c:pt idx="2648">
                  <c:v>0:42</c:v>
                </c:pt>
                <c:pt idx="2649">
                  <c:v>0:42</c:v>
                </c:pt>
                <c:pt idx="2650">
                  <c:v>0:42</c:v>
                </c:pt>
                <c:pt idx="2651">
                  <c:v>0:42</c:v>
                </c:pt>
                <c:pt idx="2652">
                  <c:v>0:42</c:v>
                </c:pt>
                <c:pt idx="2653">
                  <c:v>0:42</c:v>
                </c:pt>
                <c:pt idx="2654">
                  <c:v>0:42</c:v>
                </c:pt>
                <c:pt idx="2655">
                  <c:v>0:42</c:v>
                </c:pt>
                <c:pt idx="2656">
                  <c:v>0:42</c:v>
                </c:pt>
                <c:pt idx="2657">
                  <c:v>0:42</c:v>
                </c:pt>
                <c:pt idx="2658">
                  <c:v>0:42</c:v>
                </c:pt>
                <c:pt idx="2659">
                  <c:v>0:42</c:v>
                </c:pt>
                <c:pt idx="2660">
                  <c:v>0:42</c:v>
                </c:pt>
                <c:pt idx="2661">
                  <c:v>0:42</c:v>
                </c:pt>
                <c:pt idx="2662">
                  <c:v>0:42</c:v>
                </c:pt>
                <c:pt idx="2663">
                  <c:v>0:42</c:v>
                </c:pt>
                <c:pt idx="2664">
                  <c:v>0:42</c:v>
                </c:pt>
                <c:pt idx="2665">
                  <c:v>0:42</c:v>
                </c:pt>
                <c:pt idx="2666">
                  <c:v>0:42</c:v>
                </c:pt>
                <c:pt idx="2667">
                  <c:v>0:42</c:v>
                </c:pt>
                <c:pt idx="2668">
                  <c:v>0:42</c:v>
                </c:pt>
                <c:pt idx="2669">
                  <c:v>0:42</c:v>
                </c:pt>
                <c:pt idx="2670">
                  <c:v>0:42</c:v>
                </c:pt>
                <c:pt idx="2671">
                  <c:v>0:42</c:v>
                </c:pt>
                <c:pt idx="2672">
                  <c:v>0:42</c:v>
                </c:pt>
                <c:pt idx="2673">
                  <c:v>0:42</c:v>
                </c:pt>
                <c:pt idx="2674">
                  <c:v>0:42</c:v>
                </c:pt>
                <c:pt idx="2675">
                  <c:v>0:42</c:v>
                </c:pt>
                <c:pt idx="2676">
                  <c:v>0:42</c:v>
                </c:pt>
                <c:pt idx="2677">
                  <c:v>0:42</c:v>
                </c:pt>
                <c:pt idx="2678">
                  <c:v>0:43</c:v>
                </c:pt>
                <c:pt idx="2679">
                  <c:v>0:43</c:v>
                </c:pt>
                <c:pt idx="2680">
                  <c:v>0:43</c:v>
                </c:pt>
                <c:pt idx="2681">
                  <c:v>0:43</c:v>
                </c:pt>
                <c:pt idx="2682">
                  <c:v>0:43</c:v>
                </c:pt>
                <c:pt idx="2683">
                  <c:v>0:43</c:v>
                </c:pt>
                <c:pt idx="2684">
                  <c:v>0:43</c:v>
                </c:pt>
                <c:pt idx="2685">
                  <c:v>0:43</c:v>
                </c:pt>
                <c:pt idx="2686">
                  <c:v>0:43</c:v>
                </c:pt>
                <c:pt idx="2687">
                  <c:v>0:43</c:v>
                </c:pt>
                <c:pt idx="2688">
                  <c:v>0:43</c:v>
                </c:pt>
                <c:pt idx="2689">
                  <c:v>0:43</c:v>
                </c:pt>
                <c:pt idx="2690">
                  <c:v>0:43</c:v>
                </c:pt>
                <c:pt idx="2691">
                  <c:v>0:43</c:v>
                </c:pt>
                <c:pt idx="2692">
                  <c:v>0:43</c:v>
                </c:pt>
                <c:pt idx="2693">
                  <c:v>0:43</c:v>
                </c:pt>
                <c:pt idx="2694">
                  <c:v>0:43</c:v>
                </c:pt>
                <c:pt idx="2695">
                  <c:v>0:43</c:v>
                </c:pt>
                <c:pt idx="2696">
                  <c:v>0:43</c:v>
                </c:pt>
                <c:pt idx="2697">
                  <c:v>0:43</c:v>
                </c:pt>
                <c:pt idx="2698">
                  <c:v>0:43</c:v>
                </c:pt>
                <c:pt idx="2699">
                  <c:v>0:43</c:v>
                </c:pt>
                <c:pt idx="2700">
                  <c:v>0:43</c:v>
                </c:pt>
                <c:pt idx="2701">
                  <c:v>0:43</c:v>
                </c:pt>
                <c:pt idx="2702">
                  <c:v>0:43</c:v>
                </c:pt>
                <c:pt idx="2703">
                  <c:v>0:43</c:v>
                </c:pt>
                <c:pt idx="2704">
                  <c:v>0:43</c:v>
                </c:pt>
                <c:pt idx="2705">
                  <c:v>0:43</c:v>
                </c:pt>
                <c:pt idx="2706">
                  <c:v>0:43</c:v>
                </c:pt>
                <c:pt idx="2707">
                  <c:v>0:43</c:v>
                </c:pt>
                <c:pt idx="2708">
                  <c:v>0:43</c:v>
                </c:pt>
                <c:pt idx="2709">
                  <c:v>0:43</c:v>
                </c:pt>
                <c:pt idx="2710">
                  <c:v>0:43</c:v>
                </c:pt>
                <c:pt idx="2711">
                  <c:v>0:43</c:v>
                </c:pt>
                <c:pt idx="2712">
                  <c:v>0:43</c:v>
                </c:pt>
                <c:pt idx="2713">
                  <c:v>0:43</c:v>
                </c:pt>
                <c:pt idx="2714">
                  <c:v>0:43</c:v>
                </c:pt>
                <c:pt idx="2715">
                  <c:v>0:43</c:v>
                </c:pt>
                <c:pt idx="2716">
                  <c:v>0:43</c:v>
                </c:pt>
                <c:pt idx="2717">
                  <c:v>0:43</c:v>
                </c:pt>
                <c:pt idx="2718">
                  <c:v>0:43</c:v>
                </c:pt>
                <c:pt idx="2719">
                  <c:v>0:43</c:v>
                </c:pt>
                <c:pt idx="2720">
                  <c:v>0:43</c:v>
                </c:pt>
                <c:pt idx="2721">
                  <c:v>0:43</c:v>
                </c:pt>
                <c:pt idx="2722">
                  <c:v>0:43</c:v>
                </c:pt>
                <c:pt idx="2723">
                  <c:v>0:43</c:v>
                </c:pt>
                <c:pt idx="2724">
                  <c:v>0:43</c:v>
                </c:pt>
                <c:pt idx="2725">
                  <c:v>0:43</c:v>
                </c:pt>
                <c:pt idx="2726">
                  <c:v>0:43</c:v>
                </c:pt>
                <c:pt idx="2727">
                  <c:v>0:43</c:v>
                </c:pt>
                <c:pt idx="2728">
                  <c:v>0:43</c:v>
                </c:pt>
                <c:pt idx="2729">
                  <c:v>0:43</c:v>
                </c:pt>
                <c:pt idx="2730">
                  <c:v>0:43</c:v>
                </c:pt>
                <c:pt idx="2731">
                  <c:v>0:43</c:v>
                </c:pt>
                <c:pt idx="2732">
                  <c:v>0:43</c:v>
                </c:pt>
                <c:pt idx="2733">
                  <c:v>0:43</c:v>
                </c:pt>
                <c:pt idx="2734">
                  <c:v>0:43</c:v>
                </c:pt>
                <c:pt idx="2735">
                  <c:v>0:43</c:v>
                </c:pt>
                <c:pt idx="2736">
                  <c:v>0:43</c:v>
                </c:pt>
                <c:pt idx="2737">
                  <c:v>0:43</c:v>
                </c:pt>
                <c:pt idx="2738">
                  <c:v>0:43</c:v>
                </c:pt>
                <c:pt idx="2739">
                  <c:v>0:43</c:v>
                </c:pt>
                <c:pt idx="2740">
                  <c:v>0:43</c:v>
                </c:pt>
                <c:pt idx="2741">
                  <c:v>0:43</c:v>
                </c:pt>
                <c:pt idx="2742">
                  <c:v>0:43</c:v>
                </c:pt>
                <c:pt idx="2743">
                  <c:v>0:43</c:v>
                </c:pt>
                <c:pt idx="2744">
                  <c:v>0:43</c:v>
                </c:pt>
                <c:pt idx="2745">
                  <c:v>0:43</c:v>
                </c:pt>
                <c:pt idx="2746">
                  <c:v>0:43</c:v>
                </c:pt>
                <c:pt idx="2747">
                  <c:v>0:43</c:v>
                </c:pt>
                <c:pt idx="2748">
                  <c:v>0:43</c:v>
                </c:pt>
                <c:pt idx="2749">
                  <c:v>0:43</c:v>
                </c:pt>
                <c:pt idx="2750">
                  <c:v>0:43</c:v>
                </c:pt>
                <c:pt idx="2751">
                  <c:v>0:43</c:v>
                </c:pt>
                <c:pt idx="2752">
                  <c:v>0:43</c:v>
                </c:pt>
                <c:pt idx="2753">
                  <c:v>0:43</c:v>
                </c:pt>
                <c:pt idx="2754">
                  <c:v>0:43</c:v>
                </c:pt>
                <c:pt idx="2755">
                  <c:v>0:43</c:v>
                </c:pt>
                <c:pt idx="2756">
                  <c:v>0:43</c:v>
                </c:pt>
                <c:pt idx="2757">
                  <c:v>0:43</c:v>
                </c:pt>
                <c:pt idx="2758">
                  <c:v>0:43</c:v>
                </c:pt>
                <c:pt idx="2759">
                  <c:v>0:43</c:v>
                </c:pt>
                <c:pt idx="2760">
                  <c:v>0:43</c:v>
                </c:pt>
                <c:pt idx="2761">
                  <c:v>0:43</c:v>
                </c:pt>
                <c:pt idx="2762">
                  <c:v>0:43</c:v>
                </c:pt>
                <c:pt idx="2763">
                  <c:v>0:43</c:v>
                </c:pt>
                <c:pt idx="2764">
                  <c:v>0:43</c:v>
                </c:pt>
                <c:pt idx="2765">
                  <c:v>0:43</c:v>
                </c:pt>
                <c:pt idx="2766">
                  <c:v>0:43</c:v>
                </c:pt>
                <c:pt idx="2767">
                  <c:v>0:43</c:v>
                </c:pt>
                <c:pt idx="2768">
                  <c:v>0:43</c:v>
                </c:pt>
                <c:pt idx="2769">
                  <c:v>0:43</c:v>
                </c:pt>
                <c:pt idx="2770">
                  <c:v>0:43</c:v>
                </c:pt>
                <c:pt idx="2771">
                  <c:v>0:43</c:v>
                </c:pt>
                <c:pt idx="2772">
                  <c:v>0:43</c:v>
                </c:pt>
                <c:pt idx="2773">
                  <c:v>0:43</c:v>
                </c:pt>
                <c:pt idx="2774">
                  <c:v>0:43</c:v>
                </c:pt>
                <c:pt idx="2775">
                  <c:v>0:43</c:v>
                </c:pt>
                <c:pt idx="2776">
                  <c:v>0:43</c:v>
                </c:pt>
                <c:pt idx="2777">
                  <c:v>0:43</c:v>
                </c:pt>
                <c:pt idx="2778">
                  <c:v>0:43</c:v>
                </c:pt>
                <c:pt idx="2779">
                  <c:v>0:43</c:v>
                </c:pt>
                <c:pt idx="2780">
                  <c:v>0:44</c:v>
                </c:pt>
                <c:pt idx="2781">
                  <c:v>0:44</c:v>
                </c:pt>
                <c:pt idx="2782">
                  <c:v>0:44</c:v>
                </c:pt>
                <c:pt idx="2783">
                  <c:v>0:44</c:v>
                </c:pt>
                <c:pt idx="2784">
                  <c:v>0:44</c:v>
                </c:pt>
                <c:pt idx="2785">
                  <c:v>0:44</c:v>
                </c:pt>
                <c:pt idx="2786">
                  <c:v>0:44</c:v>
                </c:pt>
                <c:pt idx="2787">
                  <c:v>0:44</c:v>
                </c:pt>
                <c:pt idx="2788">
                  <c:v>0:44</c:v>
                </c:pt>
                <c:pt idx="2789">
                  <c:v>0:44</c:v>
                </c:pt>
                <c:pt idx="2790">
                  <c:v>0:44</c:v>
                </c:pt>
                <c:pt idx="2791">
                  <c:v>0:44</c:v>
                </c:pt>
                <c:pt idx="2792">
                  <c:v>0:44</c:v>
                </c:pt>
                <c:pt idx="2793">
                  <c:v>0:44</c:v>
                </c:pt>
                <c:pt idx="2794">
                  <c:v>0:44</c:v>
                </c:pt>
                <c:pt idx="2795">
                  <c:v>0:44</c:v>
                </c:pt>
                <c:pt idx="2796">
                  <c:v>0:44</c:v>
                </c:pt>
                <c:pt idx="2797">
                  <c:v>0:44</c:v>
                </c:pt>
                <c:pt idx="2798">
                  <c:v>0:44</c:v>
                </c:pt>
                <c:pt idx="2799">
                  <c:v>0:44</c:v>
                </c:pt>
                <c:pt idx="2800">
                  <c:v>0:44</c:v>
                </c:pt>
                <c:pt idx="2801">
                  <c:v>0:44</c:v>
                </c:pt>
                <c:pt idx="2802">
                  <c:v>0:44</c:v>
                </c:pt>
                <c:pt idx="2803">
                  <c:v>0:44</c:v>
                </c:pt>
                <c:pt idx="2804">
                  <c:v>0:44</c:v>
                </c:pt>
                <c:pt idx="2805">
                  <c:v>0:44</c:v>
                </c:pt>
                <c:pt idx="2806">
                  <c:v>0:44</c:v>
                </c:pt>
                <c:pt idx="2807">
                  <c:v>0:44</c:v>
                </c:pt>
                <c:pt idx="2808">
                  <c:v>0:44</c:v>
                </c:pt>
                <c:pt idx="2809">
                  <c:v>0:44</c:v>
                </c:pt>
                <c:pt idx="2810">
                  <c:v>0:44</c:v>
                </c:pt>
                <c:pt idx="2811">
                  <c:v>0:44</c:v>
                </c:pt>
                <c:pt idx="2812">
                  <c:v>0:44</c:v>
                </c:pt>
                <c:pt idx="2813">
                  <c:v>0:44</c:v>
                </c:pt>
                <c:pt idx="2814">
                  <c:v>0:44</c:v>
                </c:pt>
                <c:pt idx="2815">
                  <c:v>0:44</c:v>
                </c:pt>
                <c:pt idx="2816">
                  <c:v>0:44</c:v>
                </c:pt>
                <c:pt idx="2817">
                  <c:v>0:44</c:v>
                </c:pt>
                <c:pt idx="2818">
                  <c:v>0:44</c:v>
                </c:pt>
                <c:pt idx="2819">
                  <c:v>0:44</c:v>
                </c:pt>
                <c:pt idx="2820">
                  <c:v>0:44</c:v>
                </c:pt>
                <c:pt idx="2821">
                  <c:v>0:44</c:v>
                </c:pt>
                <c:pt idx="2822">
                  <c:v>0:44</c:v>
                </c:pt>
                <c:pt idx="2823">
                  <c:v>0:44</c:v>
                </c:pt>
                <c:pt idx="2824">
                  <c:v>0:44</c:v>
                </c:pt>
                <c:pt idx="2825">
                  <c:v>0:44</c:v>
                </c:pt>
                <c:pt idx="2826">
                  <c:v>0:44</c:v>
                </c:pt>
                <c:pt idx="2827">
                  <c:v>0:44</c:v>
                </c:pt>
                <c:pt idx="2828">
                  <c:v>0:44</c:v>
                </c:pt>
                <c:pt idx="2829">
                  <c:v>0:44</c:v>
                </c:pt>
                <c:pt idx="2830">
                  <c:v>0:44</c:v>
                </c:pt>
                <c:pt idx="2831">
                  <c:v>0:44</c:v>
                </c:pt>
                <c:pt idx="2832">
                  <c:v>0:44</c:v>
                </c:pt>
                <c:pt idx="2833">
                  <c:v>0:44</c:v>
                </c:pt>
                <c:pt idx="2834">
                  <c:v>0:44</c:v>
                </c:pt>
                <c:pt idx="2835">
                  <c:v>0:44</c:v>
                </c:pt>
                <c:pt idx="2836">
                  <c:v>0:44</c:v>
                </c:pt>
                <c:pt idx="2837">
                  <c:v>0:44</c:v>
                </c:pt>
                <c:pt idx="2838">
                  <c:v>0:44</c:v>
                </c:pt>
                <c:pt idx="2839">
                  <c:v>0:44</c:v>
                </c:pt>
                <c:pt idx="2840">
                  <c:v>0:44</c:v>
                </c:pt>
                <c:pt idx="2841">
                  <c:v>0:44</c:v>
                </c:pt>
                <c:pt idx="2842">
                  <c:v>0:44</c:v>
                </c:pt>
                <c:pt idx="2843">
                  <c:v>0:44</c:v>
                </c:pt>
                <c:pt idx="2844">
                  <c:v>0:44</c:v>
                </c:pt>
                <c:pt idx="2845">
                  <c:v>0:44</c:v>
                </c:pt>
                <c:pt idx="2846">
                  <c:v>0:44</c:v>
                </c:pt>
                <c:pt idx="2847">
                  <c:v>0:44</c:v>
                </c:pt>
                <c:pt idx="2848">
                  <c:v>0:44</c:v>
                </c:pt>
                <c:pt idx="2849">
                  <c:v>0:44</c:v>
                </c:pt>
                <c:pt idx="2850">
                  <c:v>0:44</c:v>
                </c:pt>
                <c:pt idx="2851">
                  <c:v>0:44</c:v>
                </c:pt>
                <c:pt idx="2852">
                  <c:v>0:44</c:v>
                </c:pt>
                <c:pt idx="2853">
                  <c:v>0:44</c:v>
                </c:pt>
                <c:pt idx="2854">
                  <c:v>0:44</c:v>
                </c:pt>
                <c:pt idx="2855">
                  <c:v>0:44</c:v>
                </c:pt>
                <c:pt idx="2856">
                  <c:v>0:44</c:v>
                </c:pt>
                <c:pt idx="2857">
                  <c:v>0:44</c:v>
                </c:pt>
                <c:pt idx="2858">
                  <c:v>0:44</c:v>
                </c:pt>
                <c:pt idx="2859">
                  <c:v>0:44</c:v>
                </c:pt>
                <c:pt idx="2860">
                  <c:v>0:44</c:v>
                </c:pt>
                <c:pt idx="2861">
                  <c:v>0:44</c:v>
                </c:pt>
                <c:pt idx="2862">
                  <c:v>0:44</c:v>
                </c:pt>
                <c:pt idx="2863">
                  <c:v>0:44</c:v>
                </c:pt>
                <c:pt idx="2864">
                  <c:v>0:44</c:v>
                </c:pt>
                <c:pt idx="2865">
                  <c:v>0:44</c:v>
                </c:pt>
                <c:pt idx="2866">
                  <c:v>0:44</c:v>
                </c:pt>
                <c:pt idx="2867">
                  <c:v>0:44</c:v>
                </c:pt>
                <c:pt idx="2868">
                  <c:v>0:44</c:v>
                </c:pt>
                <c:pt idx="2869">
                  <c:v>0:44</c:v>
                </c:pt>
                <c:pt idx="2870">
                  <c:v>0:44</c:v>
                </c:pt>
                <c:pt idx="2871">
                  <c:v>0:45</c:v>
                </c:pt>
                <c:pt idx="2872">
                  <c:v>0:45</c:v>
                </c:pt>
                <c:pt idx="2873">
                  <c:v>0:45</c:v>
                </c:pt>
                <c:pt idx="2874">
                  <c:v>0:45</c:v>
                </c:pt>
                <c:pt idx="2875">
                  <c:v>0:45</c:v>
                </c:pt>
                <c:pt idx="2876">
                  <c:v>0:45</c:v>
                </c:pt>
                <c:pt idx="2877">
                  <c:v>0:45</c:v>
                </c:pt>
                <c:pt idx="2878">
                  <c:v>0:45</c:v>
                </c:pt>
                <c:pt idx="2879">
                  <c:v>0:45</c:v>
                </c:pt>
                <c:pt idx="2880">
                  <c:v>0:45</c:v>
                </c:pt>
                <c:pt idx="2881">
                  <c:v>0:45</c:v>
                </c:pt>
                <c:pt idx="2882">
                  <c:v>0:45</c:v>
                </c:pt>
                <c:pt idx="2883">
                  <c:v>0:45</c:v>
                </c:pt>
                <c:pt idx="2884">
                  <c:v>0:45</c:v>
                </c:pt>
                <c:pt idx="2885">
                  <c:v>0:45</c:v>
                </c:pt>
                <c:pt idx="2886">
                  <c:v>0:45</c:v>
                </c:pt>
                <c:pt idx="2887">
                  <c:v>0:45</c:v>
                </c:pt>
                <c:pt idx="2888">
                  <c:v>0:45</c:v>
                </c:pt>
                <c:pt idx="2889">
                  <c:v>0:45</c:v>
                </c:pt>
                <c:pt idx="2890">
                  <c:v>0:45</c:v>
                </c:pt>
                <c:pt idx="2891">
                  <c:v>0:45</c:v>
                </c:pt>
                <c:pt idx="2892">
                  <c:v>0:45</c:v>
                </c:pt>
                <c:pt idx="2893">
                  <c:v>0:45</c:v>
                </c:pt>
                <c:pt idx="2894">
                  <c:v>0:45</c:v>
                </c:pt>
                <c:pt idx="2895">
                  <c:v>0:45</c:v>
                </c:pt>
                <c:pt idx="2896">
                  <c:v>0:45</c:v>
                </c:pt>
                <c:pt idx="2897">
                  <c:v>0:45</c:v>
                </c:pt>
                <c:pt idx="2898">
                  <c:v>0:45</c:v>
                </c:pt>
                <c:pt idx="2899">
                  <c:v>0:45</c:v>
                </c:pt>
                <c:pt idx="2900">
                  <c:v>0:45</c:v>
                </c:pt>
                <c:pt idx="2901">
                  <c:v>0:45</c:v>
                </c:pt>
                <c:pt idx="2902">
                  <c:v>0:45</c:v>
                </c:pt>
                <c:pt idx="2903">
                  <c:v>0:45</c:v>
                </c:pt>
                <c:pt idx="2904">
                  <c:v>0:45</c:v>
                </c:pt>
                <c:pt idx="2905">
                  <c:v>0:45</c:v>
                </c:pt>
                <c:pt idx="2906">
                  <c:v>0:45</c:v>
                </c:pt>
                <c:pt idx="2907">
                  <c:v>0:45</c:v>
                </c:pt>
                <c:pt idx="2908">
                  <c:v>0:45</c:v>
                </c:pt>
                <c:pt idx="2909">
                  <c:v>0:45</c:v>
                </c:pt>
                <c:pt idx="2910">
                  <c:v>0:45</c:v>
                </c:pt>
                <c:pt idx="2911">
                  <c:v>0:45</c:v>
                </c:pt>
                <c:pt idx="2912">
                  <c:v>0:45</c:v>
                </c:pt>
                <c:pt idx="2913">
                  <c:v>0:45</c:v>
                </c:pt>
                <c:pt idx="2914">
                  <c:v>0:45</c:v>
                </c:pt>
                <c:pt idx="2915">
                  <c:v>0:45</c:v>
                </c:pt>
                <c:pt idx="2916">
                  <c:v>0:45</c:v>
                </c:pt>
                <c:pt idx="2917">
                  <c:v>0:45</c:v>
                </c:pt>
                <c:pt idx="2918">
                  <c:v>0:45</c:v>
                </c:pt>
                <c:pt idx="2919">
                  <c:v>0:45</c:v>
                </c:pt>
                <c:pt idx="2920">
                  <c:v>0:45</c:v>
                </c:pt>
                <c:pt idx="2921">
                  <c:v>0:45</c:v>
                </c:pt>
                <c:pt idx="2922">
                  <c:v>0:45</c:v>
                </c:pt>
                <c:pt idx="2923">
                  <c:v>0:45</c:v>
                </c:pt>
                <c:pt idx="2924">
                  <c:v>0:45</c:v>
                </c:pt>
                <c:pt idx="2925">
                  <c:v>0:45</c:v>
                </c:pt>
                <c:pt idx="2926">
                  <c:v>0:45</c:v>
                </c:pt>
                <c:pt idx="2927">
                  <c:v>0:45</c:v>
                </c:pt>
                <c:pt idx="2928">
                  <c:v>0:45</c:v>
                </c:pt>
                <c:pt idx="2929">
                  <c:v>0:45</c:v>
                </c:pt>
                <c:pt idx="2930">
                  <c:v>0:45</c:v>
                </c:pt>
                <c:pt idx="2931">
                  <c:v>0:45</c:v>
                </c:pt>
                <c:pt idx="2932">
                  <c:v>0:45</c:v>
                </c:pt>
                <c:pt idx="2933">
                  <c:v>0:45</c:v>
                </c:pt>
                <c:pt idx="2934">
                  <c:v>0:45</c:v>
                </c:pt>
                <c:pt idx="2935">
                  <c:v>0:45</c:v>
                </c:pt>
                <c:pt idx="2936">
                  <c:v>0:45</c:v>
                </c:pt>
                <c:pt idx="2937">
                  <c:v>0:45</c:v>
                </c:pt>
                <c:pt idx="2938">
                  <c:v>0:45</c:v>
                </c:pt>
                <c:pt idx="2939">
                  <c:v>0:45</c:v>
                </c:pt>
                <c:pt idx="2940">
                  <c:v>0:45</c:v>
                </c:pt>
                <c:pt idx="2941">
                  <c:v>0:45</c:v>
                </c:pt>
                <c:pt idx="2942">
                  <c:v>0:45</c:v>
                </c:pt>
                <c:pt idx="2943">
                  <c:v>0:45</c:v>
                </c:pt>
                <c:pt idx="2944">
                  <c:v>0:45</c:v>
                </c:pt>
                <c:pt idx="2945">
                  <c:v>0:45</c:v>
                </c:pt>
                <c:pt idx="2946">
                  <c:v>0:45</c:v>
                </c:pt>
                <c:pt idx="2947">
                  <c:v>0:45</c:v>
                </c:pt>
                <c:pt idx="2948">
                  <c:v>0:45</c:v>
                </c:pt>
                <c:pt idx="2949">
                  <c:v>0:45</c:v>
                </c:pt>
                <c:pt idx="2950">
                  <c:v>0:45</c:v>
                </c:pt>
                <c:pt idx="2951">
                  <c:v>0:45</c:v>
                </c:pt>
                <c:pt idx="2952">
                  <c:v>0:45</c:v>
                </c:pt>
                <c:pt idx="2953">
                  <c:v>0:45</c:v>
                </c:pt>
                <c:pt idx="2954">
                  <c:v>0:45</c:v>
                </c:pt>
                <c:pt idx="2955">
                  <c:v>0:45</c:v>
                </c:pt>
                <c:pt idx="2956">
                  <c:v>0:45</c:v>
                </c:pt>
                <c:pt idx="2957">
                  <c:v>0:45</c:v>
                </c:pt>
                <c:pt idx="2958">
                  <c:v>0:45</c:v>
                </c:pt>
                <c:pt idx="2959">
                  <c:v>0:45</c:v>
                </c:pt>
                <c:pt idx="2960">
                  <c:v>0:45</c:v>
                </c:pt>
                <c:pt idx="2961">
                  <c:v>0:45</c:v>
                </c:pt>
                <c:pt idx="2962">
                  <c:v>0:45</c:v>
                </c:pt>
                <c:pt idx="2963">
                  <c:v>0:45</c:v>
                </c:pt>
                <c:pt idx="2964">
                  <c:v>0:45</c:v>
                </c:pt>
                <c:pt idx="2965">
                  <c:v>0:45</c:v>
                </c:pt>
                <c:pt idx="2966">
                  <c:v>0:45</c:v>
                </c:pt>
                <c:pt idx="2967">
                  <c:v>0:45</c:v>
                </c:pt>
                <c:pt idx="2968">
                  <c:v>0:45</c:v>
                </c:pt>
                <c:pt idx="2969">
                  <c:v>0:46</c:v>
                </c:pt>
                <c:pt idx="2970">
                  <c:v>0:46</c:v>
                </c:pt>
                <c:pt idx="2971">
                  <c:v>0:46</c:v>
                </c:pt>
                <c:pt idx="2972">
                  <c:v>0:46</c:v>
                </c:pt>
                <c:pt idx="2973">
                  <c:v>0:46</c:v>
                </c:pt>
                <c:pt idx="2974">
                  <c:v>0:46</c:v>
                </c:pt>
                <c:pt idx="2975">
                  <c:v>0:46</c:v>
                </c:pt>
                <c:pt idx="2976">
                  <c:v>0:46</c:v>
                </c:pt>
                <c:pt idx="2977">
                  <c:v>0:46</c:v>
                </c:pt>
                <c:pt idx="2978">
                  <c:v>0:46</c:v>
                </c:pt>
                <c:pt idx="2979">
                  <c:v>0:46</c:v>
                </c:pt>
                <c:pt idx="2980">
                  <c:v>0:46</c:v>
                </c:pt>
                <c:pt idx="2981">
                  <c:v>0:46</c:v>
                </c:pt>
                <c:pt idx="2982">
                  <c:v>0:46</c:v>
                </c:pt>
                <c:pt idx="2983">
                  <c:v>0:46</c:v>
                </c:pt>
                <c:pt idx="2984">
                  <c:v>0:46</c:v>
                </c:pt>
                <c:pt idx="2985">
                  <c:v>0:46</c:v>
                </c:pt>
                <c:pt idx="2986">
                  <c:v>0:46</c:v>
                </c:pt>
                <c:pt idx="2987">
                  <c:v>0:46</c:v>
                </c:pt>
                <c:pt idx="2988">
                  <c:v>0:46</c:v>
                </c:pt>
                <c:pt idx="2989">
                  <c:v>0:46</c:v>
                </c:pt>
                <c:pt idx="2990">
                  <c:v>0:46</c:v>
                </c:pt>
                <c:pt idx="2991">
                  <c:v>0:46</c:v>
                </c:pt>
                <c:pt idx="2992">
                  <c:v>0:46</c:v>
                </c:pt>
                <c:pt idx="2993">
                  <c:v>0:46</c:v>
                </c:pt>
                <c:pt idx="2994">
                  <c:v>0:46</c:v>
                </c:pt>
                <c:pt idx="2995">
                  <c:v>0:46</c:v>
                </c:pt>
                <c:pt idx="2996">
                  <c:v>0:46</c:v>
                </c:pt>
                <c:pt idx="2997">
                  <c:v>0:46</c:v>
                </c:pt>
                <c:pt idx="2998">
                  <c:v>0:46</c:v>
                </c:pt>
                <c:pt idx="2999">
                  <c:v>0:46</c:v>
                </c:pt>
                <c:pt idx="3000">
                  <c:v>0:46</c:v>
                </c:pt>
                <c:pt idx="3001">
                  <c:v>0:46</c:v>
                </c:pt>
                <c:pt idx="3002">
                  <c:v>0:46</c:v>
                </c:pt>
                <c:pt idx="3003">
                  <c:v>0:46</c:v>
                </c:pt>
                <c:pt idx="3004">
                  <c:v>0:46</c:v>
                </c:pt>
                <c:pt idx="3005">
                  <c:v>0:46</c:v>
                </c:pt>
                <c:pt idx="3006">
                  <c:v>0:46</c:v>
                </c:pt>
                <c:pt idx="3007">
                  <c:v>0:46</c:v>
                </c:pt>
                <c:pt idx="3008">
                  <c:v>0:46</c:v>
                </c:pt>
                <c:pt idx="3009">
                  <c:v>0:46</c:v>
                </c:pt>
                <c:pt idx="3010">
                  <c:v>0:46</c:v>
                </c:pt>
                <c:pt idx="3011">
                  <c:v>0:46</c:v>
                </c:pt>
                <c:pt idx="3012">
                  <c:v>0:46</c:v>
                </c:pt>
                <c:pt idx="3013">
                  <c:v>0:46</c:v>
                </c:pt>
                <c:pt idx="3014">
                  <c:v>0:46</c:v>
                </c:pt>
                <c:pt idx="3015">
                  <c:v>0:46</c:v>
                </c:pt>
                <c:pt idx="3016">
                  <c:v>0:46</c:v>
                </c:pt>
                <c:pt idx="3017">
                  <c:v>0:46</c:v>
                </c:pt>
                <c:pt idx="3018">
                  <c:v>0:46</c:v>
                </c:pt>
                <c:pt idx="3019">
                  <c:v>0:46</c:v>
                </c:pt>
                <c:pt idx="3020">
                  <c:v>0:46</c:v>
                </c:pt>
                <c:pt idx="3021">
                  <c:v>0:46</c:v>
                </c:pt>
                <c:pt idx="3022">
                  <c:v>0:46</c:v>
                </c:pt>
                <c:pt idx="3023">
                  <c:v>0:46</c:v>
                </c:pt>
                <c:pt idx="3024">
                  <c:v>0:46</c:v>
                </c:pt>
                <c:pt idx="3025">
                  <c:v>0:46</c:v>
                </c:pt>
                <c:pt idx="3026">
                  <c:v>0:46</c:v>
                </c:pt>
                <c:pt idx="3027">
                  <c:v>0:46</c:v>
                </c:pt>
                <c:pt idx="3028">
                  <c:v>0:46</c:v>
                </c:pt>
                <c:pt idx="3029">
                  <c:v>0:46</c:v>
                </c:pt>
                <c:pt idx="3030">
                  <c:v>0:46</c:v>
                </c:pt>
                <c:pt idx="3031">
                  <c:v>0:46</c:v>
                </c:pt>
                <c:pt idx="3032">
                  <c:v>0:46</c:v>
                </c:pt>
                <c:pt idx="3033">
                  <c:v>0:46</c:v>
                </c:pt>
                <c:pt idx="3034">
                  <c:v>0:46</c:v>
                </c:pt>
                <c:pt idx="3035">
                  <c:v>0:46</c:v>
                </c:pt>
                <c:pt idx="3036">
                  <c:v>0:46</c:v>
                </c:pt>
                <c:pt idx="3037">
                  <c:v>0:46</c:v>
                </c:pt>
                <c:pt idx="3038">
                  <c:v>0:46</c:v>
                </c:pt>
                <c:pt idx="3039">
                  <c:v>0:46</c:v>
                </c:pt>
                <c:pt idx="3040">
                  <c:v>0:46</c:v>
                </c:pt>
                <c:pt idx="3041">
                  <c:v>0:46</c:v>
                </c:pt>
                <c:pt idx="3042">
                  <c:v>0:46</c:v>
                </c:pt>
                <c:pt idx="3043">
                  <c:v>0:46</c:v>
                </c:pt>
                <c:pt idx="3044">
                  <c:v>0:46</c:v>
                </c:pt>
                <c:pt idx="3045">
                  <c:v>0:46</c:v>
                </c:pt>
                <c:pt idx="3046">
                  <c:v>0:46</c:v>
                </c:pt>
                <c:pt idx="3047">
                  <c:v>0:46</c:v>
                </c:pt>
                <c:pt idx="3048">
                  <c:v>0:46</c:v>
                </c:pt>
                <c:pt idx="3049">
                  <c:v>0:46</c:v>
                </c:pt>
                <c:pt idx="3050">
                  <c:v>0:46</c:v>
                </c:pt>
                <c:pt idx="3051">
                  <c:v>0:46</c:v>
                </c:pt>
                <c:pt idx="3052">
                  <c:v>0:46</c:v>
                </c:pt>
                <c:pt idx="3053">
                  <c:v>0:46</c:v>
                </c:pt>
                <c:pt idx="3054">
                  <c:v>0:46</c:v>
                </c:pt>
                <c:pt idx="3055">
                  <c:v>0:46</c:v>
                </c:pt>
                <c:pt idx="3056">
                  <c:v>0:46</c:v>
                </c:pt>
                <c:pt idx="3057">
                  <c:v>0:46</c:v>
                </c:pt>
                <c:pt idx="3058">
                  <c:v>0:46</c:v>
                </c:pt>
                <c:pt idx="3059">
                  <c:v>0:47</c:v>
                </c:pt>
                <c:pt idx="3060">
                  <c:v>0:47</c:v>
                </c:pt>
                <c:pt idx="3061">
                  <c:v>0:47</c:v>
                </c:pt>
                <c:pt idx="3062">
                  <c:v>0:47</c:v>
                </c:pt>
                <c:pt idx="3063">
                  <c:v>0:47</c:v>
                </c:pt>
                <c:pt idx="3064">
                  <c:v>0:47</c:v>
                </c:pt>
                <c:pt idx="3065">
                  <c:v>0:47</c:v>
                </c:pt>
                <c:pt idx="3066">
                  <c:v>0:47</c:v>
                </c:pt>
                <c:pt idx="3067">
                  <c:v>0:47</c:v>
                </c:pt>
                <c:pt idx="3068">
                  <c:v>0:47</c:v>
                </c:pt>
                <c:pt idx="3069">
                  <c:v>0:47</c:v>
                </c:pt>
                <c:pt idx="3070">
                  <c:v>0:47</c:v>
                </c:pt>
                <c:pt idx="3071">
                  <c:v>0:47</c:v>
                </c:pt>
                <c:pt idx="3072">
                  <c:v>0:47</c:v>
                </c:pt>
                <c:pt idx="3073">
                  <c:v>0:47</c:v>
                </c:pt>
                <c:pt idx="3074">
                  <c:v>0:47</c:v>
                </c:pt>
                <c:pt idx="3075">
                  <c:v>0:47</c:v>
                </c:pt>
                <c:pt idx="3076">
                  <c:v>0:47</c:v>
                </c:pt>
                <c:pt idx="3077">
                  <c:v>0:47</c:v>
                </c:pt>
                <c:pt idx="3078">
                  <c:v>0:47</c:v>
                </c:pt>
                <c:pt idx="3079">
                  <c:v>0:47</c:v>
                </c:pt>
                <c:pt idx="3080">
                  <c:v>0:47</c:v>
                </c:pt>
                <c:pt idx="3081">
                  <c:v>0:47</c:v>
                </c:pt>
                <c:pt idx="3082">
                  <c:v>0:47</c:v>
                </c:pt>
                <c:pt idx="3083">
                  <c:v>0:47</c:v>
                </c:pt>
                <c:pt idx="3084">
                  <c:v>0:47</c:v>
                </c:pt>
                <c:pt idx="3085">
                  <c:v>0:47</c:v>
                </c:pt>
                <c:pt idx="3086">
                  <c:v>0:47</c:v>
                </c:pt>
                <c:pt idx="3087">
                  <c:v>0:47</c:v>
                </c:pt>
                <c:pt idx="3088">
                  <c:v>0:47</c:v>
                </c:pt>
                <c:pt idx="3089">
                  <c:v>0:47</c:v>
                </c:pt>
                <c:pt idx="3090">
                  <c:v>0:47</c:v>
                </c:pt>
                <c:pt idx="3091">
                  <c:v>0:47</c:v>
                </c:pt>
                <c:pt idx="3092">
                  <c:v>0:47</c:v>
                </c:pt>
                <c:pt idx="3093">
                  <c:v>0:47</c:v>
                </c:pt>
                <c:pt idx="3094">
                  <c:v>0:47</c:v>
                </c:pt>
                <c:pt idx="3095">
                  <c:v>0:47</c:v>
                </c:pt>
                <c:pt idx="3096">
                  <c:v>0:47</c:v>
                </c:pt>
                <c:pt idx="3097">
                  <c:v>0:47</c:v>
                </c:pt>
                <c:pt idx="3098">
                  <c:v>0:47</c:v>
                </c:pt>
                <c:pt idx="3099">
                  <c:v>0:47</c:v>
                </c:pt>
                <c:pt idx="3100">
                  <c:v>0:47</c:v>
                </c:pt>
                <c:pt idx="3101">
                  <c:v>0:47</c:v>
                </c:pt>
                <c:pt idx="3102">
                  <c:v>0:47</c:v>
                </c:pt>
                <c:pt idx="3103">
                  <c:v>0:47</c:v>
                </c:pt>
                <c:pt idx="3104">
                  <c:v>0:47</c:v>
                </c:pt>
                <c:pt idx="3105">
                  <c:v>0:47</c:v>
                </c:pt>
                <c:pt idx="3106">
                  <c:v>0:47</c:v>
                </c:pt>
                <c:pt idx="3107">
                  <c:v>0:47</c:v>
                </c:pt>
                <c:pt idx="3108">
                  <c:v>0:47</c:v>
                </c:pt>
                <c:pt idx="3109">
                  <c:v>0:47</c:v>
                </c:pt>
                <c:pt idx="3110">
                  <c:v>0:47</c:v>
                </c:pt>
                <c:pt idx="3111">
                  <c:v>0:47</c:v>
                </c:pt>
                <c:pt idx="3112">
                  <c:v>0:47</c:v>
                </c:pt>
                <c:pt idx="3113">
                  <c:v>0:47</c:v>
                </c:pt>
                <c:pt idx="3114">
                  <c:v>0:47</c:v>
                </c:pt>
                <c:pt idx="3115">
                  <c:v>0:47</c:v>
                </c:pt>
                <c:pt idx="3116">
                  <c:v>0:47</c:v>
                </c:pt>
                <c:pt idx="3117">
                  <c:v>0:47</c:v>
                </c:pt>
                <c:pt idx="3118">
                  <c:v>0:47</c:v>
                </c:pt>
                <c:pt idx="3119">
                  <c:v>0:47</c:v>
                </c:pt>
                <c:pt idx="3120">
                  <c:v>0:47</c:v>
                </c:pt>
                <c:pt idx="3121">
                  <c:v>0:47</c:v>
                </c:pt>
                <c:pt idx="3122">
                  <c:v>0:47</c:v>
                </c:pt>
                <c:pt idx="3123">
                  <c:v>0:47</c:v>
                </c:pt>
                <c:pt idx="3124">
                  <c:v>0:47</c:v>
                </c:pt>
                <c:pt idx="3125">
                  <c:v>0:47</c:v>
                </c:pt>
                <c:pt idx="3126">
                  <c:v>0:47</c:v>
                </c:pt>
                <c:pt idx="3127">
                  <c:v>0:47</c:v>
                </c:pt>
                <c:pt idx="3128">
                  <c:v>0:47</c:v>
                </c:pt>
                <c:pt idx="3129">
                  <c:v>0:47</c:v>
                </c:pt>
                <c:pt idx="3130">
                  <c:v>0:47</c:v>
                </c:pt>
                <c:pt idx="3131">
                  <c:v>0:47</c:v>
                </c:pt>
                <c:pt idx="3132">
                  <c:v>0:47</c:v>
                </c:pt>
                <c:pt idx="3133">
                  <c:v>0:47</c:v>
                </c:pt>
                <c:pt idx="3134">
                  <c:v>0:47</c:v>
                </c:pt>
                <c:pt idx="3135">
                  <c:v>0:47</c:v>
                </c:pt>
                <c:pt idx="3136">
                  <c:v>0:47</c:v>
                </c:pt>
                <c:pt idx="3137">
                  <c:v>0:47</c:v>
                </c:pt>
                <c:pt idx="3138">
                  <c:v>0:47</c:v>
                </c:pt>
                <c:pt idx="3139">
                  <c:v>0:47</c:v>
                </c:pt>
                <c:pt idx="3140">
                  <c:v>0:47</c:v>
                </c:pt>
                <c:pt idx="3141">
                  <c:v>0:47</c:v>
                </c:pt>
                <c:pt idx="3142">
                  <c:v>0:47</c:v>
                </c:pt>
                <c:pt idx="3143">
                  <c:v>0:47</c:v>
                </c:pt>
                <c:pt idx="3144">
                  <c:v>0:47</c:v>
                </c:pt>
                <c:pt idx="3145">
                  <c:v>0:47</c:v>
                </c:pt>
                <c:pt idx="3146">
                  <c:v>0:47</c:v>
                </c:pt>
                <c:pt idx="3147">
                  <c:v>0:47</c:v>
                </c:pt>
                <c:pt idx="3148">
                  <c:v>0:47</c:v>
                </c:pt>
                <c:pt idx="3149">
                  <c:v>0:47</c:v>
                </c:pt>
                <c:pt idx="3150">
                  <c:v>0:47</c:v>
                </c:pt>
                <c:pt idx="3151">
                  <c:v>0:47</c:v>
                </c:pt>
                <c:pt idx="3152">
                  <c:v>0:48</c:v>
                </c:pt>
                <c:pt idx="3153">
                  <c:v>0:48</c:v>
                </c:pt>
                <c:pt idx="3154">
                  <c:v>0:48</c:v>
                </c:pt>
                <c:pt idx="3155">
                  <c:v>0:48</c:v>
                </c:pt>
                <c:pt idx="3156">
                  <c:v>0:48</c:v>
                </c:pt>
                <c:pt idx="3157">
                  <c:v>0:48</c:v>
                </c:pt>
                <c:pt idx="3158">
                  <c:v>0:48</c:v>
                </c:pt>
                <c:pt idx="3159">
                  <c:v>0:48</c:v>
                </c:pt>
                <c:pt idx="3160">
                  <c:v>0:48</c:v>
                </c:pt>
                <c:pt idx="3161">
                  <c:v>0:48</c:v>
                </c:pt>
                <c:pt idx="3162">
                  <c:v>0:48</c:v>
                </c:pt>
                <c:pt idx="3163">
                  <c:v>0:48</c:v>
                </c:pt>
                <c:pt idx="3164">
                  <c:v>0:48</c:v>
                </c:pt>
                <c:pt idx="3165">
                  <c:v>0:48</c:v>
                </c:pt>
                <c:pt idx="3166">
                  <c:v>0:48</c:v>
                </c:pt>
                <c:pt idx="3167">
                  <c:v>0:48</c:v>
                </c:pt>
                <c:pt idx="3168">
                  <c:v>0:48</c:v>
                </c:pt>
                <c:pt idx="3169">
                  <c:v>0:48</c:v>
                </c:pt>
                <c:pt idx="3170">
                  <c:v>0:48</c:v>
                </c:pt>
                <c:pt idx="3171">
                  <c:v>0:48</c:v>
                </c:pt>
                <c:pt idx="3172">
                  <c:v>0:48</c:v>
                </c:pt>
                <c:pt idx="3173">
                  <c:v>0:48</c:v>
                </c:pt>
                <c:pt idx="3174">
                  <c:v>0:48</c:v>
                </c:pt>
                <c:pt idx="3175">
                  <c:v>0:48</c:v>
                </c:pt>
                <c:pt idx="3176">
                  <c:v>0:48</c:v>
                </c:pt>
                <c:pt idx="3177">
                  <c:v>0:48</c:v>
                </c:pt>
                <c:pt idx="3178">
                  <c:v>0:48</c:v>
                </c:pt>
                <c:pt idx="3179">
                  <c:v>0:48</c:v>
                </c:pt>
                <c:pt idx="3180">
                  <c:v>0:48</c:v>
                </c:pt>
                <c:pt idx="3181">
                  <c:v>0:48</c:v>
                </c:pt>
                <c:pt idx="3182">
                  <c:v>0:48</c:v>
                </c:pt>
                <c:pt idx="3183">
                  <c:v>0:48</c:v>
                </c:pt>
                <c:pt idx="3184">
                  <c:v>0:48</c:v>
                </c:pt>
                <c:pt idx="3185">
                  <c:v>0:48</c:v>
                </c:pt>
                <c:pt idx="3186">
                  <c:v>0:48</c:v>
                </c:pt>
                <c:pt idx="3187">
                  <c:v>0:48</c:v>
                </c:pt>
                <c:pt idx="3188">
                  <c:v>0:48</c:v>
                </c:pt>
                <c:pt idx="3189">
                  <c:v>0:48</c:v>
                </c:pt>
                <c:pt idx="3190">
                  <c:v>0:48</c:v>
                </c:pt>
                <c:pt idx="3191">
                  <c:v>0:48</c:v>
                </c:pt>
                <c:pt idx="3192">
                  <c:v>0:48</c:v>
                </c:pt>
                <c:pt idx="3193">
                  <c:v>0:48</c:v>
                </c:pt>
                <c:pt idx="3194">
                  <c:v>0:48</c:v>
                </c:pt>
                <c:pt idx="3195">
                  <c:v>0:48</c:v>
                </c:pt>
                <c:pt idx="3196">
                  <c:v>0:48</c:v>
                </c:pt>
                <c:pt idx="3197">
                  <c:v>0:48</c:v>
                </c:pt>
                <c:pt idx="3198">
                  <c:v>0:48</c:v>
                </c:pt>
                <c:pt idx="3199">
                  <c:v>0:48</c:v>
                </c:pt>
                <c:pt idx="3200">
                  <c:v>0:48</c:v>
                </c:pt>
                <c:pt idx="3201">
                  <c:v>0:48</c:v>
                </c:pt>
                <c:pt idx="3202">
                  <c:v>0:48</c:v>
                </c:pt>
                <c:pt idx="3203">
                  <c:v>0:48</c:v>
                </c:pt>
                <c:pt idx="3204">
                  <c:v>0:48</c:v>
                </c:pt>
                <c:pt idx="3205">
                  <c:v>0:48</c:v>
                </c:pt>
                <c:pt idx="3206">
                  <c:v>0:48</c:v>
                </c:pt>
                <c:pt idx="3207">
                  <c:v>0:48</c:v>
                </c:pt>
                <c:pt idx="3208">
                  <c:v>0:48</c:v>
                </c:pt>
                <c:pt idx="3209">
                  <c:v>0:48</c:v>
                </c:pt>
                <c:pt idx="3210">
                  <c:v>0:48</c:v>
                </c:pt>
                <c:pt idx="3211">
                  <c:v>0:48</c:v>
                </c:pt>
                <c:pt idx="3212">
                  <c:v>0:48</c:v>
                </c:pt>
                <c:pt idx="3213">
                  <c:v>0:48</c:v>
                </c:pt>
                <c:pt idx="3214">
                  <c:v>0:48</c:v>
                </c:pt>
                <c:pt idx="3215">
                  <c:v>0:48</c:v>
                </c:pt>
                <c:pt idx="3216">
                  <c:v>0:48</c:v>
                </c:pt>
                <c:pt idx="3217">
                  <c:v>0:48</c:v>
                </c:pt>
                <c:pt idx="3218">
                  <c:v>0:48</c:v>
                </c:pt>
                <c:pt idx="3219">
                  <c:v>0:48</c:v>
                </c:pt>
                <c:pt idx="3220">
                  <c:v>0:48</c:v>
                </c:pt>
                <c:pt idx="3221">
                  <c:v>0:48</c:v>
                </c:pt>
                <c:pt idx="3222">
                  <c:v>0:48</c:v>
                </c:pt>
                <c:pt idx="3223">
                  <c:v>0:48</c:v>
                </c:pt>
                <c:pt idx="3224">
                  <c:v>0:48</c:v>
                </c:pt>
                <c:pt idx="3225">
                  <c:v>0:48</c:v>
                </c:pt>
                <c:pt idx="3226">
                  <c:v>0:48</c:v>
                </c:pt>
                <c:pt idx="3227">
                  <c:v>0:48</c:v>
                </c:pt>
                <c:pt idx="3228">
                  <c:v>0:48</c:v>
                </c:pt>
                <c:pt idx="3229">
                  <c:v>0:48</c:v>
                </c:pt>
                <c:pt idx="3230">
                  <c:v>0:48</c:v>
                </c:pt>
                <c:pt idx="3231">
                  <c:v>0:48</c:v>
                </c:pt>
                <c:pt idx="3232">
                  <c:v>0:48</c:v>
                </c:pt>
                <c:pt idx="3233">
                  <c:v>0:48</c:v>
                </c:pt>
                <c:pt idx="3234">
                  <c:v>0:48</c:v>
                </c:pt>
                <c:pt idx="3235">
                  <c:v>0:48</c:v>
                </c:pt>
                <c:pt idx="3236">
                  <c:v>0:49</c:v>
                </c:pt>
                <c:pt idx="3237">
                  <c:v>0:49</c:v>
                </c:pt>
                <c:pt idx="3238">
                  <c:v>0:49</c:v>
                </c:pt>
                <c:pt idx="3239">
                  <c:v>0:49</c:v>
                </c:pt>
                <c:pt idx="3240">
                  <c:v>0:49</c:v>
                </c:pt>
                <c:pt idx="3241">
                  <c:v>0:49</c:v>
                </c:pt>
                <c:pt idx="3242">
                  <c:v>0:49</c:v>
                </c:pt>
                <c:pt idx="3243">
                  <c:v>0:49</c:v>
                </c:pt>
                <c:pt idx="3244">
                  <c:v>0:49</c:v>
                </c:pt>
                <c:pt idx="3245">
                  <c:v>0:49</c:v>
                </c:pt>
                <c:pt idx="3246">
                  <c:v>0:49</c:v>
                </c:pt>
                <c:pt idx="3247">
                  <c:v>0:49</c:v>
                </c:pt>
                <c:pt idx="3248">
                  <c:v>0:49</c:v>
                </c:pt>
                <c:pt idx="3249">
                  <c:v>0:49</c:v>
                </c:pt>
                <c:pt idx="3250">
                  <c:v>0:49</c:v>
                </c:pt>
                <c:pt idx="3251">
                  <c:v>0:49</c:v>
                </c:pt>
                <c:pt idx="3252">
                  <c:v>0:49</c:v>
                </c:pt>
                <c:pt idx="3253">
                  <c:v>0:49</c:v>
                </c:pt>
                <c:pt idx="3254">
                  <c:v>0:49</c:v>
                </c:pt>
                <c:pt idx="3255">
                  <c:v>0:49</c:v>
                </c:pt>
                <c:pt idx="3256">
                  <c:v>0:49</c:v>
                </c:pt>
                <c:pt idx="3257">
                  <c:v>0:49</c:v>
                </c:pt>
                <c:pt idx="3258">
                  <c:v>0:49</c:v>
                </c:pt>
                <c:pt idx="3259">
                  <c:v>0:49</c:v>
                </c:pt>
                <c:pt idx="3260">
                  <c:v>0:49</c:v>
                </c:pt>
                <c:pt idx="3261">
                  <c:v>0:49</c:v>
                </c:pt>
                <c:pt idx="3262">
                  <c:v>0:49</c:v>
                </c:pt>
                <c:pt idx="3263">
                  <c:v>0:49</c:v>
                </c:pt>
                <c:pt idx="3264">
                  <c:v>0:49</c:v>
                </c:pt>
                <c:pt idx="3265">
                  <c:v>0:49</c:v>
                </c:pt>
                <c:pt idx="3266">
                  <c:v>0:49</c:v>
                </c:pt>
                <c:pt idx="3267">
                  <c:v>0:49</c:v>
                </c:pt>
                <c:pt idx="3268">
                  <c:v>0:49</c:v>
                </c:pt>
                <c:pt idx="3269">
                  <c:v>0:49</c:v>
                </c:pt>
                <c:pt idx="3270">
                  <c:v>0:49</c:v>
                </c:pt>
                <c:pt idx="3271">
                  <c:v>0:49</c:v>
                </c:pt>
                <c:pt idx="3272">
                  <c:v>0:49</c:v>
                </c:pt>
                <c:pt idx="3273">
                  <c:v>0:49</c:v>
                </c:pt>
                <c:pt idx="3274">
                  <c:v>0:49</c:v>
                </c:pt>
                <c:pt idx="3275">
                  <c:v>0:49</c:v>
                </c:pt>
                <c:pt idx="3276">
                  <c:v>0:49</c:v>
                </c:pt>
                <c:pt idx="3277">
                  <c:v>0:49</c:v>
                </c:pt>
                <c:pt idx="3278">
                  <c:v>0:49</c:v>
                </c:pt>
                <c:pt idx="3279">
                  <c:v>0:49</c:v>
                </c:pt>
                <c:pt idx="3280">
                  <c:v>0:49</c:v>
                </c:pt>
                <c:pt idx="3281">
                  <c:v>0:49</c:v>
                </c:pt>
                <c:pt idx="3282">
                  <c:v>0:49</c:v>
                </c:pt>
                <c:pt idx="3283">
                  <c:v>0:49</c:v>
                </c:pt>
                <c:pt idx="3284">
                  <c:v>0:49</c:v>
                </c:pt>
                <c:pt idx="3285">
                  <c:v>0:49</c:v>
                </c:pt>
                <c:pt idx="3286">
                  <c:v>0:49</c:v>
                </c:pt>
                <c:pt idx="3287">
                  <c:v>0:49</c:v>
                </c:pt>
                <c:pt idx="3288">
                  <c:v>0:49</c:v>
                </c:pt>
                <c:pt idx="3289">
                  <c:v>0:49</c:v>
                </c:pt>
                <c:pt idx="3290">
                  <c:v>0:49</c:v>
                </c:pt>
                <c:pt idx="3291">
                  <c:v>0:49</c:v>
                </c:pt>
                <c:pt idx="3292">
                  <c:v>0:49</c:v>
                </c:pt>
                <c:pt idx="3293">
                  <c:v>0:49</c:v>
                </c:pt>
                <c:pt idx="3294">
                  <c:v>0:49</c:v>
                </c:pt>
                <c:pt idx="3295">
                  <c:v>0:49</c:v>
                </c:pt>
                <c:pt idx="3296">
                  <c:v>0:49</c:v>
                </c:pt>
                <c:pt idx="3297">
                  <c:v>0:49</c:v>
                </c:pt>
                <c:pt idx="3298">
                  <c:v>0:49</c:v>
                </c:pt>
                <c:pt idx="3299">
                  <c:v>0:49</c:v>
                </c:pt>
                <c:pt idx="3300">
                  <c:v>0:49</c:v>
                </c:pt>
                <c:pt idx="3301">
                  <c:v>0:49</c:v>
                </c:pt>
                <c:pt idx="3302">
                  <c:v>0:49</c:v>
                </c:pt>
                <c:pt idx="3303">
                  <c:v>0:49</c:v>
                </c:pt>
                <c:pt idx="3304">
                  <c:v>0:49</c:v>
                </c:pt>
                <c:pt idx="3305">
                  <c:v>0:49</c:v>
                </c:pt>
                <c:pt idx="3306">
                  <c:v>0:49</c:v>
                </c:pt>
                <c:pt idx="3307">
                  <c:v>0:49</c:v>
                </c:pt>
                <c:pt idx="3308">
                  <c:v>0:49</c:v>
                </c:pt>
                <c:pt idx="3309">
                  <c:v>0:49</c:v>
                </c:pt>
                <c:pt idx="3310">
                  <c:v>0:49</c:v>
                </c:pt>
                <c:pt idx="3311">
                  <c:v>0:49</c:v>
                </c:pt>
                <c:pt idx="3312">
                  <c:v>0:49</c:v>
                </c:pt>
                <c:pt idx="3313">
                  <c:v>0:49</c:v>
                </c:pt>
                <c:pt idx="3314">
                  <c:v>0:49</c:v>
                </c:pt>
                <c:pt idx="3315">
                  <c:v>0:49</c:v>
                </c:pt>
                <c:pt idx="3316">
                  <c:v>0:49</c:v>
                </c:pt>
                <c:pt idx="3317">
                  <c:v>0:49</c:v>
                </c:pt>
                <c:pt idx="3318">
                  <c:v>0:49</c:v>
                </c:pt>
                <c:pt idx="3319">
                  <c:v>0:49</c:v>
                </c:pt>
                <c:pt idx="3320">
                  <c:v>0:49</c:v>
                </c:pt>
                <c:pt idx="3321">
                  <c:v>0:49</c:v>
                </c:pt>
                <c:pt idx="3322">
                  <c:v>0:49</c:v>
                </c:pt>
                <c:pt idx="3323">
                  <c:v>0:49</c:v>
                </c:pt>
                <c:pt idx="3324">
                  <c:v>0:49</c:v>
                </c:pt>
                <c:pt idx="3325">
                  <c:v>0:49</c:v>
                </c:pt>
                <c:pt idx="3326">
                  <c:v>0:49</c:v>
                </c:pt>
                <c:pt idx="3327">
                  <c:v>0:49</c:v>
                </c:pt>
                <c:pt idx="3328">
                  <c:v>0:49</c:v>
                </c:pt>
                <c:pt idx="3329">
                  <c:v>0:49</c:v>
                </c:pt>
                <c:pt idx="3330">
                  <c:v>0:49</c:v>
                </c:pt>
                <c:pt idx="3331">
                  <c:v>0:49</c:v>
                </c:pt>
                <c:pt idx="3332">
                  <c:v>0:49</c:v>
                </c:pt>
                <c:pt idx="3333">
                  <c:v>0:49</c:v>
                </c:pt>
                <c:pt idx="3334">
                  <c:v>0:49</c:v>
                </c:pt>
                <c:pt idx="3335">
                  <c:v>0:49</c:v>
                </c:pt>
                <c:pt idx="3336">
                  <c:v>0:49</c:v>
                </c:pt>
                <c:pt idx="3337">
                  <c:v>0:49</c:v>
                </c:pt>
                <c:pt idx="3338">
                  <c:v>0:49</c:v>
                </c:pt>
                <c:pt idx="3339">
                  <c:v>0:49</c:v>
                </c:pt>
                <c:pt idx="3340">
                  <c:v>0:49</c:v>
                </c:pt>
                <c:pt idx="3341">
                  <c:v>0:49</c:v>
                </c:pt>
                <c:pt idx="3342">
                  <c:v>0:49</c:v>
                </c:pt>
                <c:pt idx="3343">
                  <c:v>0:49</c:v>
                </c:pt>
                <c:pt idx="3344">
                  <c:v>0:50</c:v>
                </c:pt>
                <c:pt idx="3345">
                  <c:v>0:50</c:v>
                </c:pt>
                <c:pt idx="3346">
                  <c:v>0:50</c:v>
                </c:pt>
                <c:pt idx="3347">
                  <c:v>0:50</c:v>
                </c:pt>
                <c:pt idx="3348">
                  <c:v>0:50</c:v>
                </c:pt>
                <c:pt idx="3349">
                  <c:v>0:50</c:v>
                </c:pt>
                <c:pt idx="3350">
                  <c:v>0:50</c:v>
                </c:pt>
                <c:pt idx="3351">
                  <c:v>0:50</c:v>
                </c:pt>
                <c:pt idx="3352">
                  <c:v>0:50</c:v>
                </c:pt>
                <c:pt idx="3353">
                  <c:v>0:50</c:v>
                </c:pt>
                <c:pt idx="3354">
                  <c:v>0:50</c:v>
                </c:pt>
                <c:pt idx="3355">
                  <c:v>0:50</c:v>
                </c:pt>
                <c:pt idx="3356">
                  <c:v>0:50</c:v>
                </c:pt>
                <c:pt idx="3357">
                  <c:v>0:50</c:v>
                </c:pt>
                <c:pt idx="3358">
                  <c:v>0:50</c:v>
                </c:pt>
                <c:pt idx="3359">
                  <c:v>0:50</c:v>
                </c:pt>
                <c:pt idx="3360">
                  <c:v>0:50</c:v>
                </c:pt>
                <c:pt idx="3361">
                  <c:v>0:50</c:v>
                </c:pt>
                <c:pt idx="3362">
                  <c:v>0:50</c:v>
                </c:pt>
                <c:pt idx="3363">
                  <c:v>0:50</c:v>
                </c:pt>
                <c:pt idx="3364">
                  <c:v>0:50</c:v>
                </c:pt>
                <c:pt idx="3365">
                  <c:v>0:50</c:v>
                </c:pt>
                <c:pt idx="3366">
                  <c:v>0:50</c:v>
                </c:pt>
                <c:pt idx="3367">
                  <c:v>0:50</c:v>
                </c:pt>
                <c:pt idx="3368">
                  <c:v>0:50</c:v>
                </c:pt>
                <c:pt idx="3369">
                  <c:v>0:50</c:v>
                </c:pt>
                <c:pt idx="3370">
                  <c:v>0:50</c:v>
                </c:pt>
                <c:pt idx="3371">
                  <c:v>0:50</c:v>
                </c:pt>
                <c:pt idx="3372">
                  <c:v>0:50</c:v>
                </c:pt>
                <c:pt idx="3373">
                  <c:v>0:50</c:v>
                </c:pt>
                <c:pt idx="3374">
                  <c:v>0:50</c:v>
                </c:pt>
                <c:pt idx="3375">
                  <c:v>0:50</c:v>
                </c:pt>
                <c:pt idx="3376">
                  <c:v>0:50</c:v>
                </c:pt>
                <c:pt idx="3377">
                  <c:v>0:50</c:v>
                </c:pt>
                <c:pt idx="3378">
                  <c:v>0:50</c:v>
                </c:pt>
                <c:pt idx="3379">
                  <c:v>0:50</c:v>
                </c:pt>
                <c:pt idx="3380">
                  <c:v>0:50</c:v>
                </c:pt>
                <c:pt idx="3381">
                  <c:v>0:50</c:v>
                </c:pt>
                <c:pt idx="3382">
                  <c:v>0:50</c:v>
                </c:pt>
                <c:pt idx="3383">
                  <c:v>0:50</c:v>
                </c:pt>
                <c:pt idx="3384">
                  <c:v>0:50</c:v>
                </c:pt>
                <c:pt idx="3385">
                  <c:v>0:50</c:v>
                </c:pt>
                <c:pt idx="3386">
                  <c:v>0:50</c:v>
                </c:pt>
                <c:pt idx="3387">
                  <c:v>0:50</c:v>
                </c:pt>
                <c:pt idx="3388">
                  <c:v>0:50</c:v>
                </c:pt>
                <c:pt idx="3389">
                  <c:v>0:50</c:v>
                </c:pt>
                <c:pt idx="3390">
                  <c:v>0:50</c:v>
                </c:pt>
                <c:pt idx="3391">
                  <c:v>0:50</c:v>
                </c:pt>
                <c:pt idx="3392">
                  <c:v>0:50</c:v>
                </c:pt>
                <c:pt idx="3393">
                  <c:v>0:50</c:v>
                </c:pt>
                <c:pt idx="3394">
                  <c:v>0:50</c:v>
                </c:pt>
                <c:pt idx="3395">
                  <c:v>0:50</c:v>
                </c:pt>
                <c:pt idx="3396">
                  <c:v>0:50</c:v>
                </c:pt>
                <c:pt idx="3397">
                  <c:v>0:50</c:v>
                </c:pt>
                <c:pt idx="3398">
                  <c:v>0:50</c:v>
                </c:pt>
                <c:pt idx="3399">
                  <c:v>0:50</c:v>
                </c:pt>
                <c:pt idx="3400">
                  <c:v>0:50</c:v>
                </c:pt>
                <c:pt idx="3401">
                  <c:v>0:50</c:v>
                </c:pt>
                <c:pt idx="3402">
                  <c:v>0:50</c:v>
                </c:pt>
                <c:pt idx="3403">
                  <c:v>0:50</c:v>
                </c:pt>
                <c:pt idx="3404">
                  <c:v>0:50</c:v>
                </c:pt>
                <c:pt idx="3405">
                  <c:v>0:50</c:v>
                </c:pt>
                <c:pt idx="3406">
                  <c:v>0:50</c:v>
                </c:pt>
                <c:pt idx="3407">
                  <c:v>0:50</c:v>
                </c:pt>
                <c:pt idx="3408">
                  <c:v>0:50</c:v>
                </c:pt>
                <c:pt idx="3409">
                  <c:v>0:50</c:v>
                </c:pt>
                <c:pt idx="3410">
                  <c:v>0:50</c:v>
                </c:pt>
                <c:pt idx="3411">
                  <c:v>0:50</c:v>
                </c:pt>
                <c:pt idx="3412">
                  <c:v>0:50</c:v>
                </c:pt>
                <c:pt idx="3413">
                  <c:v>0:50</c:v>
                </c:pt>
                <c:pt idx="3414">
                  <c:v>0:50</c:v>
                </c:pt>
                <c:pt idx="3415">
                  <c:v>0:50</c:v>
                </c:pt>
                <c:pt idx="3416">
                  <c:v>0:50</c:v>
                </c:pt>
                <c:pt idx="3417">
                  <c:v>0:50</c:v>
                </c:pt>
                <c:pt idx="3418">
                  <c:v>0:51</c:v>
                </c:pt>
                <c:pt idx="3419">
                  <c:v>0:51</c:v>
                </c:pt>
                <c:pt idx="3420">
                  <c:v>0:51</c:v>
                </c:pt>
                <c:pt idx="3421">
                  <c:v>0:51</c:v>
                </c:pt>
                <c:pt idx="3422">
                  <c:v>0:51</c:v>
                </c:pt>
                <c:pt idx="3423">
                  <c:v>0:51</c:v>
                </c:pt>
                <c:pt idx="3424">
                  <c:v>0:51</c:v>
                </c:pt>
                <c:pt idx="3425">
                  <c:v>0:51</c:v>
                </c:pt>
                <c:pt idx="3426">
                  <c:v>0:51</c:v>
                </c:pt>
                <c:pt idx="3427">
                  <c:v>0:51</c:v>
                </c:pt>
                <c:pt idx="3428">
                  <c:v>0:51</c:v>
                </c:pt>
                <c:pt idx="3429">
                  <c:v>0:51</c:v>
                </c:pt>
                <c:pt idx="3430">
                  <c:v>0:51</c:v>
                </c:pt>
                <c:pt idx="3431">
                  <c:v>0:51</c:v>
                </c:pt>
                <c:pt idx="3432">
                  <c:v>0:51</c:v>
                </c:pt>
                <c:pt idx="3433">
                  <c:v>0:51</c:v>
                </c:pt>
                <c:pt idx="3434">
                  <c:v>0:51</c:v>
                </c:pt>
                <c:pt idx="3435">
                  <c:v>0:51</c:v>
                </c:pt>
                <c:pt idx="3436">
                  <c:v>0:51</c:v>
                </c:pt>
                <c:pt idx="3437">
                  <c:v>0:51</c:v>
                </c:pt>
                <c:pt idx="3438">
                  <c:v>0:51</c:v>
                </c:pt>
                <c:pt idx="3439">
                  <c:v>0:51</c:v>
                </c:pt>
                <c:pt idx="3440">
                  <c:v>0:51</c:v>
                </c:pt>
                <c:pt idx="3441">
                  <c:v>0:51</c:v>
                </c:pt>
                <c:pt idx="3442">
                  <c:v>0:51</c:v>
                </c:pt>
                <c:pt idx="3443">
                  <c:v>0:51</c:v>
                </c:pt>
                <c:pt idx="3444">
                  <c:v>0:51</c:v>
                </c:pt>
                <c:pt idx="3445">
                  <c:v>0:51</c:v>
                </c:pt>
                <c:pt idx="3446">
                  <c:v>0:51</c:v>
                </c:pt>
                <c:pt idx="3447">
                  <c:v>0:51</c:v>
                </c:pt>
                <c:pt idx="3448">
                  <c:v>0:51</c:v>
                </c:pt>
                <c:pt idx="3449">
                  <c:v>0:51</c:v>
                </c:pt>
                <c:pt idx="3450">
                  <c:v>0:51</c:v>
                </c:pt>
                <c:pt idx="3451">
                  <c:v>0:51</c:v>
                </c:pt>
                <c:pt idx="3452">
                  <c:v>0:51</c:v>
                </c:pt>
                <c:pt idx="3453">
                  <c:v>0:51</c:v>
                </c:pt>
                <c:pt idx="3454">
                  <c:v>0:51</c:v>
                </c:pt>
                <c:pt idx="3455">
                  <c:v>0:51</c:v>
                </c:pt>
                <c:pt idx="3456">
                  <c:v>0:51</c:v>
                </c:pt>
                <c:pt idx="3457">
                  <c:v>0:51</c:v>
                </c:pt>
                <c:pt idx="3458">
                  <c:v>0:51</c:v>
                </c:pt>
                <c:pt idx="3459">
                  <c:v>0:51</c:v>
                </c:pt>
                <c:pt idx="3460">
                  <c:v>0:51</c:v>
                </c:pt>
                <c:pt idx="3461">
                  <c:v>0:51</c:v>
                </c:pt>
                <c:pt idx="3462">
                  <c:v>0:51</c:v>
                </c:pt>
                <c:pt idx="3463">
                  <c:v>0:51</c:v>
                </c:pt>
                <c:pt idx="3464">
                  <c:v>0:51</c:v>
                </c:pt>
                <c:pt idx="3465">
                  <c:v>0:51</c:v>
                </c:pt>
                <c:pt idx="3466">
                  <c:v>0:51</c:v>
                </c:pt>
                <c:pt idx="3467">
                  <c:v>0:51</c:v>
                </c:pt>
                <c:pt idx="3468">
                  <c:v>0:51</c:v>
                </c:pt>
                <c:pt idx="3469">
                  <c:v>0:51</c:v>
                </c:pt>
                <c:pt idx="3470">
                  <c:v>0:51</c:v>
                </c:pt>
                <c:pt idx="3471">
                  <c:v>0:51</c:v>
                </c:pt>
                <c:pt idx="3472">
                  <c:v>0:51</c:v>
                </c:pt>
                <c:pt idx="3473">
                  <c:v>0:51</c:v>
                </c:pt>
                <c:pt idx="3474">
                  <c:v>0:51</c:v>
                </c:pt>
                <c:pt idx="3475">
                  <c:v>0:51</c:v>
                </c:pt>
                <c:pt idx="3476">
                  <c:v>0:51</c:v>
                </c:pt>
                <c:pt idx="3477">
                  <c:v>0:51</c:v>
                </c:pt>
                <c:pt idx="3478">
                  <c:v>0:51</c:v>
                </c:pt>
                <c:pt idx="3479">
                  <c:v>0:51</c:v>
                </c:pt>
                <c:pt idx="3480">
                  <c:v>0:51</c:v>
                </c:pt>
                <c:pt idx="3481">
                  <c:v>0:51</c:v>
                </c:pt>
                <c:pt idx="3482">
                  <c:v>0:51</c:v>
                </c:pt>
                <c:pt idx="3483">
                  <c:v>0:51</c:v>
                </c:pt>
                <c:pt idx="3484">
                  <c:v>0:51</c:v>
                </c:pt>
                <c:pt idx="3485">
                  <c:v>0:51</c:v>
                </c:pt>
                <c:pt idx="3486">
                  <c:v>0:51</c:v>
                </c:pt>
                <c:pt idx="3487">
                  <c:v>0:51</c:v>
                </c:pt>
                <c:pt idx="3488">
                  <c:v>0:51</c:v>
                </c:pt>
                <c:pt idx="3489">
                  <c:v>0:51</c:v>
                </c:pt>
                <c:pt idx="3490">
                  <c:v>0:51</c:v>
                </c:pt>
                <c:pt idx="3491">
                  <c:v>0:51</c:v>
                </c:pt>
                <c:pt idx="3492">
                  <c:v>0:51</c:v>
                </c:pt>
                <c:pt idx="3493">
                  <c:v>0:51</c:v>
                </c:pt>
                <c:pt idx="3494">
                  <c:v>0:51</c:v>
                </c:pt>
                <c:pt idx="3495">
                  <c:v>0:52</c:v>
                </c:pt>
                <c:pt idx="3496">
                  <c:v>0:52</c:v>
                </c:pt>
                <c:pt idx="3497">
                  <c:v>0:52</c:v>
                </c:pt>
                <c:pt idx="3498">
                  <c:v>0:52</c:v>
                </c:pt>
                <c:pt idx="3499">
                  <c:v>0:52</c:v>
                </c:pt>
                <c:pt idx="3500">
                  <c:v>0:52</c:v>
                </c:pt>
                <c:pt idx="3501">
                  <c:v>0:52</c:v>
                </c:pt>
                <c:pt idx="3502">
                  <c:v>0:52</c:v>
                </c:pt>
                <c:pt idx="3503">
                  <c:v>0:52</c:v>
                </c:pt>
                <c:pt idx="3504">
                  <c:v>0:52</c:v>
                </c:pt>
                <c:pt idx="3505">
                  <c:v>0:52</c:v>
                </c:pt>
                <c:pt idx="3506">
                  <c:v>0:52</c:v>
                </c:pt>
                <c:pt idx="3507">
                  <c:v>0:52</c:v>
                </c:pt>
                <c:pt idx="3508">
                  <c:v>0:52</c:v>
                </c:pt>
                <c:pt idx="3509">
                  <c:v>0:52</c:v>
                </c:pt>
                <c:pt idx="3510">
                  <c:v>0:52</c:v>
                </c:pt>
                <c:pt idx="3511">
                  <c:v>0:52</c:v>
                </c:pt>
                <c:pt idx="3512">
                  <c:v>0:52</c:v>
                </c:pt>
                <c:pt idx="3513">
                  <c:v>0:52</c:v>
                </c:pt>
                <c:pt idx="3514">
                  <c:v>0:52</c:v>
                </c:pt>
                <c:pt idx="3515">
                  <c:v>0:52</c:v>
                </c:pt>
                <c:pt idx="3516">
                  <c:v>0:52</c:v>
                </c:pt>
                <c:pt idx="3517">
                  <c:v>0:52</c:v>
                </c:pt>
                <c:pt idx="3518">
                  <c:v>0:52</c:v>
                </c:pt>
                <c:pt idx="3519">
                  <c:v>0:52</c:v>
                </c:pt>
                <c:pt idx="3520">
                  <c:v>0:52</c:v>
                </c:pt>
                <c:pt idx="3521">
                  <c:v>0:52</c:v>
                </c:pt>
                <c:pt idx="3522">
                  <c:v>0:52</c:v>
                </c:pt>
                <c:pt idx="3523">
                  <c:v>0:52</c:v>
                </c:pt>
                <c:pt idx="3524">
                  <c:v>0:52</c:v>
                </c:pt>
                <c:pt idx="3525">
                  <c:v>0:52</c:v>
                </c:pt>
                <c:pt idx="3526">
                  <c:v>0:52</c:v>
                </c:pt>
                <c:pt idx="3527">
                  <c:v>0:52</c:v>
                </c:pt>
                <c:pt idx="3528">
                  <c:v>0:52</c:v>
                </c:pt>
                <c:pt idx="3529">
                  <c:v>0:52</c:v>
                </c:pt>
                <c:pt idx="3530">
                  <c:v>0:52</c:v>
                </c:pt>
                <c:pt idx="3531">
                  <c:v>0:52</c:v>
                </c:pt>
                <c:pt idx="3532">
                  <c:v>0:52</c:v>
                </c:pt>
                <c:pt idx="3533">
                  <c:v>0:52</c:v>
                </c:pt>
                <c:pt idx="3534">
                  <c:v>0:52</c:v>
                </c:pt>
                <c:pt idx="3535">
                  <c:v>0:52</c:v>
                </c:pt>
                <c:pt idx="3536">
                  <c:v>0:52</c:v>
                </c:pt>
                <c:pt idx="3537">
                  <c:v>0:52</c:v>
                </c:pt>
                <c:pt idx="3538">
                  <c:v>0:52</c:v>
                </c:pt>
                <c:pt idx="3539">
                  <c:v>0:52</c:v>
                </c:pt>
                <c:pt idx="3540">
                  <c:v>0:52</c:v>
                </c:pt>
                <c:pt idx="3541">
                  <c:v>0:52</c:v>
                </c:pt>
                <c:pt idx="3542">
                  <c:v>0:52</c:v>
                </c:pt>
                <c:pt idx="3543">
                  <c:v>0:52</c:v>
                </c:pt>
                <c:pt idx="3544">
                  <c:v>0:52</c:v>
                </c:pt>
                <c:pt idx="3545">
                  <c:v>0:52</c:v>
                </c:pt>
                <c:pt idx="3546">
                  <c:v>0:52</c:v>
                </c:pt>
                <c:pt idx="3547">
                  <c:v>0:52</c:v>
                </c:pt>
                <c:pt idx="3548">
                  <c:v>0:52</c:v>
                </c:pt>
                <c:pt idx="3549">
                  <c:v>0:52</c:v>
                </c:pt>
                <c:pt idx="3550">
                  <c:v>0:52</c:v>
                </c:pt>
                <c:pt idx="3551">
                  <c:v>0:52</c:v>
                </c:pt>
                <c:pt idx="3552">
                  <c:v>0:52</c:v>
                </c:pt>
                <c:pt idx="3553">
                  <c:v>0:52</c:v>
                </c:pt>
                <c:pt idx="3554">
                  <c:v>0:52</c:v>
                </c:pt>
                <c:pt idx="3555">
                  <c:v>0:52</c:v>
                </c:pt>
                <c:pt idx="3556">
                  <c:v>0:52</c:v>
                </c:pt>
                <c:pt idx="3557">
                  <c:v>0:52</c:v>
                </c:pt>
                <c:pt idx="3558">
                  <c:v>0:52</c:v>
                </c:pt>
                <c:pt idx="3559">
                  <c:v>0:52</c:v>
                </c:pt>
                <c:pt idx="3560">
                  <c:v>0:52</c:v>
                </c:pt>
                <c:pt idx="3561">
                  <c:v>0:52</c:v>
                </c:pt>
                <c:pt idx="3562">
                  <c:v>0:52</c:v>
                </c:pt>
                <c:pt idx="3563">
                  <c:v>0:52</c:v>
                </c:pt>
                <c:pt idx="3564">
                  <c:v>0:52</c:v>
                </c:pt>
                <c:pt idx="3565">
                  <c:v>0:52</c:v>
                </c:pt>
                <c:pt idx="3566">
                  <c:v>0:52</c:v>
                </c:pt>
                <c:pt idx="3567">
                  <c:v>0:52</c:v>
                </c:pt>
                <c:pt idx="3568">
                  <c:v>0:52</c:v>
                </c:pt>
                <c:pt idx="3569">
                  <c:v>0:52</c:v>
                </c:pt>
                <c:pt idx="3570">
                  <c:v>0:52</c:v>
                </c:pt>
                <c:pt idx="3571">
                  <c:v>0:52</c:v>
                </c:pt>
                <c:pt idx="3572">
                  <c:v>0:52</c:v>
                </c:pt>
                <c:pt idx="3573">
                  <c:v>0:52</c:v>
                </c:pt>
                <c:pt idx="3574">
                  <c:v>0:52</c:v>
                </c:pt>
                <c:pt idx="3575">
                  <c:v>0:52</c:v>
                </c:pt>
                <c:pt idx="3576">
                  <c:v>0:52</c:v>
                </c:pt>
                <c:pt idx="3577">
                  <c:v>0:52</c:v>
                </c:pt>
                <c:pt idx="3578">
                  <c:v>0:52</c:v>
                </c:pt>
                <c:pt idx="3579">
                  <c:v>0:52</c:v>
                </c:pt>
                <c:pt idx="3580">
                  <c:v>0:52</c:v>
                </c:pt>
                <c:pt idx="3581">
                  <c:v>0:52</c:v>
                </c:pt>
                <c:pt idx="3582">
                  <c:v>0:52</c:v>
                </c:pt>
                <c:pt idx="3583">
                  <c:v>0:52</c:v>
                </c:pt>
                <c:pt idx="3584">
                  <c:v>0:52</c:v>
                </c:pt>
                <c:pt idx="3585">
                  <c:v>0:52</c:v>
                </c:pt>
                <c:pt idx="3586">
                  <c:v>0:52</c:v>
                </c:pt>
                <c:pt idx="3587">
                  <c:v>0:52</c:v>
                </c:pt>
                <c:pt idx="3588">
                  <c:v>0:52</c:v>
                </c:pt>
                <c:pt idx="3589">
                  <c:v>0:52</c:v>
                </c:pt>
                <c:pt idx="3590">
                  <c:v>0:52</c:v>
                </c:pt>
                <c:pt idx="3591">
                  <c:v>0:52</c:v>
                </c:pt>
                <c:pt idx="3592">
                  <c:v>0:52</c:v>
                </c:pt>
                <c:pt idx="3593">
                  <c:v>0:52</c:v>
                </c:pt>
                <c:pt idx="3594">
                  <c:v>0:52</c:v>
                </c:pt>
                <c:pt idx="3595">
                  <c:v>0:52</c:v>
                </c:pt>
                <c:pt idx="3596">
                  <c:v>0:52</c:v>
                </c:pt>
                <c:pt idx="3597">
                  <c:v>0:52</c:v>
                </c:pt>
                <c:pt idx="3598">
                  <c:v>0:53</c:v>
                </c:pt>
                <c:pt idx="3599">
                  <c:v>0:53</c:v>
                </c:pt>
                <c:pt idx="3600">
                  <c:v>0:53</c:v>
                </c:pt>
                <c:pt idx="3601">
                  <c:v>0:53</c:v>
                </c:pt>
                <c:pt idx="3602">
                  <c:v>0:53</c:v>
                </c:pt>
                <c:pt idx="3603">
                  <c:v>0:53</c:v>
                </c:pt>
                <c:pt idx="3604">
                  <c:v>0:53</c:v>
                </c:pt>
                <c:pt idx="3605">
                  <c:v>0:53</c:v>
                </c:pt>
                <c:pt idx="3606">
                  <c:v>0:53</c:v>
                </c:pt>
                <c:pt idx="3607">
                  <c:v>0:53</c:v>
                </c:pt>
                <c:pt idx="3608">
                  <c:v>0:53</c:v>
                </c:pt>
                <c:pt idx="3609">
                  <c:v>0:53</c:v>
                </c:pt>
                <c:pt idx="3610">
                  <c:v>0:53</c:v>
                </c:pt>
                <c:pt idx="3611">
                  <c:v>0:53</c:v>
                </c:pt>
                <c:pt idx="3612">
                  <c:v>0:53</c:v>
                </c:pt>
                <c:pt idx="3613">
                  <c:v>0:53</c:v>
                </c:pt>
                <c:pt idx="3614">
                  <c:v>0:53</c:v>
                </c:pt>
                <c:pt idx="3615">
                  <c:v>0:53</c:v>
                </c:pt>
                <c:pt idx="3616">
                  <c:v>0:53</c:v>
                </c:pt>
                <c:pt idx="3617">
                  <c:v>0:53</c:v>
                </c:pt>
                <c:pt idx="3618">
                  <c:v>0:53</c:v>
                </c:pt>
                <c:pt idx="3619">
                  <c:v>0:53</c:v>
                </c:pt>
                <c:pt idx="3620">
                  <c:v>0:53</c:v>
                </c:pt>
                <c:pt idx="3621">
                  <c:v>0:53</c:v>
                </c:pt>
                <c:pt idx="3622">
                  <c:v>0:53</c:v>
                </c:pt>
                <c:pt idx="3623">
                  <c:v>0:53</c:v>
                </c:pt>
                <c:pt idx="3624">
                  <c:v>0:53</c:v>
                </c:pt>
                <c:pt idx="3625">
                  <c:v>0:53</c:v>
                </c:pt>
                <c:pt idx="3626">
                  <c:v>0:53</c:v>
                </c:pt>
                <c:pt idx="3627">
                  <c:v>0:53</c:v>
                </c:pt>
                <c:pt idx="3628">
                  <c:v>0:53</c:v>
                </c:pt>
                <c:pt idx="3629">
                  <c:v>0:53</c:v>
                </c:pt>
                <c:pt idx="3630">
                  <c:v>0:53</c:v>
                </c:pt>
                <c:pt idx="3631">
                  <c:v>0:53</c:v>
                </c:pt>
                <c:pt idx="3632">
                  <c:v>0:53</c:v>
                </c:pt>
                <c:pt idx="3633">
                  <c:v>0:53</c:v>
                </c:pt>
                <c:pt idx="3634">
                  <c:v>0:53</c:v>
                </c:pt>
                <c:pt idx="3635">
                  <c:v>0:53</c:v>
                </c:pt>
                <c:pt idx="3636">
                  <c:v>0:53</c:v>
                </c:pt>
                <c:pt idx="3637">
                  <c:v>0:53</c:v>
                </c:pt>
                <c:pt idx="3638">
                  <c:v>0:53</c:v>
                </c:pt>
                <c:pt idx="3639">
                  <c:v>0:53</c:v>
                </c:pt>
                <c:pt idx="3640">
                  <c:v>0:53</c:v>
                </c:pt>
                <c:pt idx="3641">
                  <c:v>0:53</c:v>
                </c:pt>
                <c:pt idx="3642">
                  <c:v>0:53</c:v>
                </c:pt>
                <c:pt idx="3643">
                  <c:v>0:53</c:v>
                </c:pt>
                <c:pt idx="3644">
                  <c:v>0:53</c:v>
                </c:pt>
                <c:pt idx="3645">
                  <c:v>0:53</c:v>
                </c:pt>
                <c:pt idx="3646">
                  <c:v>0:53</c:v>
                </c:pt>
                <c:pt idx="3647">
                  <c:v>0:53</c:v>
                </c:pt>
                <c:pt idx="3648">
                  <c:v>0:53</c:v>
                </c:pt>
                <c:pt idx="3649">
                  <c:v>0:53</c:v>
                </c:pt>
                <c:pt idx="3650">
                  <c:v>0:53</c:v>
                </c:pt>
                <c:pt idx="3651">
                  <c:v>0:53</c:v>
                </c:pt>
                <c:pt idx="3652">
                  <c:v>0:53</c:v>
                </c:pt>
                <c:pt idx="3653">
                  <c:v>0:53</c:v>
                </c:pt>
                <c:pt idx="3654">
                  <c:v>0:53</c:v>
                </c:pt>
                <c:pt idx="3655">
                  <c:v>0:53</c:v>
                </c:pt>
                <c:pt idx="3656">
                  <c:v>0:53</c:v>
                </c:pt>
                <c:pt idx="3657">
                  <c:v>0:53</c:v>
                </c:pt>
                <c:pt idx="3658">
                  <c:v>0:53</c:v>
                </c:pt>
                <c:pt idx="3659">
                  <c:v>0:53</c:v>
                </c:pt>
                <c:pt idx="3660">
                  <c:v>0:53</c:v>
                </c:pt>
                <c:pt idx="3661">
                  <c:v>0:53</c:v>
                </c:pt>
                <c:pt idx="3662">
                  <c:v>0:53</c:v>
                </c:pt>
                <c:pt idx="3663">
                  <c:v>0:54</c:v>
                </c:pt>
                <c:pt idx="3664">
                  <c:v>0:54</c:v>
                </c:pt>
                <c:pt idx="3665">
                  <c:v>0:54</c:v>
                </c:pt>
                <c:pt idx="3666">
                  <c:v>0:54</c:v>
                </c:pt>
                <c:pt idx="3667">
                  <c:v>0:54</c:v>
                </c:pt>
                <c:pt idx="3668">
                  <c:v>0:54</c:v>
                </c:pt>
                <c:pt idx="3669">
                  <c:v>0:54</c:v>
                </c:pt>
                <c:pt idx="3670">
                  <c:v>0:54</c:v>
                </c:pt>
                <c:pt idx="3671">
                  <c:v>0:54</c:v>
                </c:pt>
                <c:pt idx="3672">
                  <c:v>0:54</c:v>
                </c:pt>
                <c:pt idx="3673">
                  <c:v>0:54</c:v>
                </c:pt>
                <c:pt idx="3674">
                  <c:v>0:54</c:v>
                </c:pt>
                <c:pt idx="3675">
                  <c:v>0:54</c:v>
                </c:pt>
                <c:pt idx="3676">
                  <c:v>0:54</c:v>
                </c:pt>
                <c:pt idx="3677">
                  <c:v>0:54</c:v>
                </c:pt>
                <c:pt idx="3678">
                  <c:v>0:54</c:v>
                </c:pt>
                <c:pt idx="3679">
                  <c:v>0:54</c:v>
                </c:pt>
                <c:pt idx="3680">
                  <c:v>0:54</c:v>
                </c:pt>
                <c:pt idx="3681">
                  <c:v>0:54</c:v>
                </c:pt>
                <c:pt idx="3682">
                  <c:v>0:54</c:v>
                </c:pt>
                <c:pt idx="3683">
                  <c:v>0:54</c:v>
                </c:pt>
                <c:pt idx="3684">
                  <c:v>0:54</c:v>
                </c:pt>
                <c:pt idx="3685">
                  <c:v>0:54</c:v>
                </c:pt>
                <c:pt idx="3686">
                  <c:v>0:54</c:v>
                </c:pt>
                <c:pt idx="3687">
                  <c:v>0:54</c:v>
                </c:pt>
                <c:pt idx="3688">
                  <c:v>0:54</c:v>
                </c:pt>
                <c:pt idx="3689">
                  <c:v>0:54</c:v>
                </c:pt>
                <c:pt idx="3690">
                  <c:v>0:54</c:v>
                </c:pt>
                <c:pt idx="3691">
                  <c:v>0:54</c:v>
                </c:pt>
                <c:pt idx="3692">
                  <c:v>0:54</c:v>
                </c:pt>
                <c:pt idx="3693">
                  <c:v>0:54</c:v>
                </c:pt>
                <c:pt idx="3694">
                  <c:v>0:54</c:v>
                </c:pt>
                <c:pt idx="3695">
                  <c:v>0:54</c:v>
                </c:pt>
                <c:pt idx="3696">
                  <c:v>0:54</c:v>
                </c:pt>
                <c:pt idx="3697">
                  <c:v>0:54</c:v>
                </c:pt>
                <c:pt idx="3698">
                  <c:v>0:54</c:v>
                </c:pt>
                <c:pt idx="3699">
                  <c:v>0:54</c:v>
                </c:pt>
                <c:pt idx="3700">
                  <c:v>0:54</c:v>
                </c:pt>
                <c:pt idx="3701">
                  <c:v>0:54</c:v>
                </c:pt>
                <c:pt idx="3702">
                  <c:v>0:54</c:v>
                </c:pt>
                <c:pt idx="3703">
                  <c:v>0:54</c:v>
                </c:pt>
                <c:pt idx="3704">
                  <c:v>0:54</c:v>
                </c:pt>
                <c:pt idx="3705">
                  <c:v>0:54</c:v>
                </c:pt>
                <c:pt idx="3706">
                  <c:v>0:54</c:v>
                </c:pt>
                <c:pt idx="3707">
                  <c:v>0:54</c:v>
                </c:pt>
                <c:pt idx="3708">
                  <c:v>0:54</c:v>
                </c:pt>
                <c:pt idx="3709">
                  <c:v>0:54</c:v>
                </c:pt>
                <c:pt idx="3710">
                  <c:v>0:54</c:v>
                </c:pt>
                <c:pt idx="3711">
                  <c:v>0:54</c:v>
                </c:pt>
                <c:pt idx="3712">
                  <c:v>0:54</c:v>
                </c:pt>
                <c:pt idx="3713">
                  <c:v>0:54</c:v>
                </c:pt>
                <c:pt idx="3714">
                  <c:v>0:54</c:v>
                </c:pt>
                <c:pt idx="3715">
                  <c:v>0:54</c:v>
                </c:pt>
                <c:pt idx="3716">
                  <c:v>0:54</c:v>
                </c:pt>
                <c:pt idx="3717">
                  <c:v>0:54</c:v>
                </c:pt>
                <c:pt idx="3718">
                  <c:v>0:54</c:v>
                </c:pt>
                <c:pt idx="3719">
                  <c:v>0:54</c:v>
                </c:pt>
                <c:pt idx="3720">
                  <c:v>0:54</c:v>
                </c:pt>
                <c:pt idx="3721">
                  <c:v>0:54</c:v>
                </c:pt>
                <c:pt idx="3722">
                  <c:v>0:54</c:v>
                </c:pt>
                <c:pt idx="3723">
                  <c:v>0:54</c:v>
                </c:pt>
                <c:pt idx="3724">
                  <c:v>0:54</c:v>
                </c:pt>
                <c:pt idx="3725">
                  <c:v>0:54</c:v>
                </c:pt>
                <c:pt idx="3726">
                  <c:v>0:54</c:v>
                </c:pt>
                <c:pt idx="3727">
                  <c:v>0:54</c:v>
                </c:pt>
                <c:pt idx="3728">
                  <c:v>0:54</c:v>
                </c:pt>
                <c:pt idx="3729">
                  <c:v>0:54</c:v>
                </c:pt>
                <c:pt idx="3730">
                  <c:v>0:54</c:v>
                </c:pt>
                <c:pt idx="3731">
                  <c:v>0:54</c:v>
                </c:pt>
                <c:pt idx="3732">
                  <c:v>0:54</c:v>
                </c:pt>
                <c:pt idx="3733">
                  <c:v>0:54</c:v>
                </c:pt>
                <c:pt idx="3734">
                  <c:v>0:54</c:v>
                </c:pt>
                <c:pt idx="3735">
                  <c:v>0:54</c:v>
                </c:pt>
                <c:pt idx="3736">
                  <c:v>0:54</c:v>
                </c:pt>
                <c:pt idx="3737">
                  <c:v>0:54</c:v>
                </c:pt>
                <c:pt idx="3738">
                  <c:v>0:54</c:v>
                </c:pt>
                <c:pt idx="3739">
                  <c:v>0:55</c:v>
                </c:pt>
                <c:pt idx="3740">
                  <c:v>0:55</c:v>
                </c:pt>
                <c:pt idx="3741">
                  <c:v>0:55</c:v>
                </c:pt>
                <c:pt idx="3742">
                  <c:v>0:55</c:v>
                </c:pt>
                <c:pt idx="3743">
                  <c:v>0:55</c:v>
                </c:pt>
                <c:pt idx="3744">
                  <c:v>0:55</c:v>
                </c:pt>
                <c:pt idx="3745">
                  <c:v>0:55</c:v>
                </c:pt>
                <c:pt idx="3746">
                  <c:v>0:55</c:v>
                </c:pt>
                <c:pt idx="3747">
                  <c:v>0:55</c:v>
                </c:pt>
                <c:pt idx="3748">
                  <c:v>0:55</c:v>
                </c:pt>
                <c:pt idx="3749">
                  <c:v>0:55</c:v>
                </c:pt>
                <c:pt idx="3750">
                  <c:v>0:55</c:v>
                </c:pt>
                <c:pt idx="3751">
                  <c:v>0:55</c:v>
                </c:pt>
                <c:pt idx="3752">
                  <c:v>0:55</c:v>
                </c:pt>
                <c:pt idx="3753">
                  <c:v>0:55</c:v>
                </c:pt>
                <c:pt idx="3754">
                  <c:v>0:55</c:v>
                </c:pt>
                <c:pt idx="3755">
                  <c:v>0:55</c:v>
                </c:pt>
                <c:pt idx="3756">
                  <c:v>0:55</c:v>
                </c:pt>
                <c:pt idx="3757">
                  <c:v>0:55</c:v>
                </c:pt>
                <c:pt idx="3758">
                  <c:v>0:55</c:v>
                </c:pt>
                <c:pt idx="3759">
                  <c:v>0:55</c:v>
                </c:pt>
                <c:pt idx="3760">
                  <c:v>0:55</c:v>
                </c:pt>
                <c:pt idx="3761">
                  <c:v>0:55</c:v>
                </c:pt>
                <c:pt idx="3762">
                  <c:v>0:55</c:v>
                </c:pt>
                <c:pt idx="3763">
                  <c:v>0:55</c:v>
                </c:pt>
                <c:pt idx="3764">
                  <c:v>0:55</c:v>
                </c:pt>
                <c:pt idx="3765">
                  <c:v>0:55</c:v>
                </c:pt>
                <c:pt idx="3766">
                  <c:v>0:55</c:v>
                </c:pt>
                <c:pt idx="3767">
                  <c:v>0:55</c:v>
                </c:pt>
                <c:pt idx="3768">
                  <c:v>0:55</c:v>
                </c:pt>
                <c:pt idx="3769">
                  <c:v>0:55</c:v>
                </c:pt>
                <c:pt idx="3770">
                  <c:v>0:55</c:v>
                </c:pt>
                <c:pt idx="3771">
                  <c:v>0:55</c:v>
                </c:pt>
                <c:pt idx="3772">
                  <c:v>0:55</c:v>
                </c:pt>
                <c:pt idx="3773">
                  <c:v>0:55</c:v>
                </c:pt>
                <c:pt idx="3774">
                  <c:v>0:55</c:v>
                </c:pt>
                <c:pt idx="3775">
                  <c:v>0:55</c:v>
                </c:pt>
                <c:pt idx="3776">
                  <c:v>0:55</c:v>
                </c:pt>
                <c:pt idx="3777">
                  <c:v>0:55</c:v>
                </c:pt>
                <c:pt idx="3778">
                  <c:v>0:55</c:v>
                </c:pt>
                <c:pt idx="3779">
                  <c:v>0:55</c:v>
                </c:pt>
                <c:pt idx="3780">
                  <c:v>0:55</c:v>
                </c:pt>
                <c:pt idx="3781">
                  <c:v>0:55</c:v>
                </c:pt>
                <c:pt idx="3782">
                  <c:v>0:55</c:v>
                </c:pt>
                <c:pt idx="3783">
                  <c:v>0:55</c:v>
                </c:pt>
                <c:pt idx="3784">
                  <c:v>0:55</c:v>
                </c:pt>
                <c:pt idx="3785">
                  <c:v>0:55</c:v>
                </c:pt>
                <c:pt idx="3786">
                  <c:v>0:55</c:v>
                </c:pt>
                <c:pt idx="3787">
                  <c:v>0:55</c:v>
                </c:pt>
                <c:pt idx="3788">
                  <c:v>0:55</c:v>
                </c:pt>
                <c:pt idx="3789">
                  <c:v>0:55</c:v>
                </c:pt>
                <c:pt idx="3790">
                  <c:v>0:55</c:v>
                </c:pt>
                <c:pt idx="3791">
                  <c:v>0:55</c:v>
                </c:pt>
                <c:pt idx="3792">
                  <c:v>0:55</c:v>
                </c:pt>
                <c:pt idx="3793">
                  <c:v>0:55</c:v>
                </c:pt>
                <c:pt idx="3794">
                  <c:v>0:55</c:v>
                </c:pt>
                <c:pt idx="3795">
                  <c:v>0:55</c:v>
                </c:pt>
                <c:pt idx="3796">
                  <c:v>0:55</c:v>
                </c:pt>
                <c:pt idx="3797">
                  <c:v>0:55</c:v>
                </c:pt>
                <c:pt idx="3798">
                  <c:v>0:55</c:v>
                </c:pt>
                <c:pt idx="3799">
                  <c:v>0:55</c:v>
                </c:pt>
                <c:pt idx="3800">
                  <c:v>0:55</c:v>
                </c:pt>
                <c:pt idx="3801">
                  <c:v>0:55</c:v>
                </c:pt>
                <c:pt idx="3802">
                  <c:v>0:55</c:v>
                </c:pt>
                <c:pt idx="3803">
                  <c:v>0:55</c:v>
                </c:pt>
                <c:pt idx="3804">
                  <c:v>0:55</c:v>
                </c:pt>
                <c:pt idx="3805">
                  <c:v>0:55</c:v>
                </c:pt>
                <c:pt idx="3806">
                  <c:v>0:55</c:v>
                </c:pt>
                <c:pt idx="3807">
                  <c:v>0:55</c:v>
                </c:pt>
                <c:pt idx="3808">
                  <c:v>0:55</c:v>
                </c:pt>
                <c:pt idx="3809">
                  <c:v>0:55</c:v>
                </c:pt>
                <c:pt idx="3810">
                  <c:v>0:55</c:v>
                </c:pt>
                <c:pt idx="3811">
                  <c:v>0:55</c:v>
                </c:pt>
                <c:pt idx="3812">
                  <c:v>0:56</c:v>
                </c:pt>
                <c:pt idx="3813">
                  <c:v>0:56</c:v>
                </c:pt>
                <c:pt idx="3814">
                  <c:v>0:56</c:v>
                </c:pt>
                <c:pt idx="3815">
                  <c:v>0:56</c:v>
                </c:pt>
                <c:pt idx="3816">
                  <c:v>0:56</c:v>
                </c:pt>
                <c:pt idx="3817">
                  <c:v>0:56</c:v>
                </c:pt>
                <c:pt idx="3818">
                  <c:v>0:56</c:v>
                </c:pt>
                <c:pt idx="3819">
                  <c:v>0:56</c:v>
                </c:pt>
                <c:pt idx="3820">
                  <c:v>0:56</c:v>
                </c:pt>
                <c:pt idx="3821">
                  <c:v>0:56</c:v>
                </c:pt>
                <c:pt idx="3822">
                  <c:v>0:56</c:v>
                </c:pt>
                <c:pt idx="3823">
                  <c:v>0:56</c:v>
                </c:pt>
                <c:pt idx="3824">
                  <c:v>0:56</c:v>
                </c:pt>
                <c:pt idx="3825">
                  <c:v>0:56</c:v>
                </c:pt>
                <c:pt idx="3826">
                  <c:v>0:56</c:v>
                </c:pt>
                <c:pt idx="3827">
                  <c:v>0:56</c:v>
                </c:pt>
                <c:pt idx="3828">
                  <c:v>0:56</c:v>
                </c:pt>
                <c:pt idx="3829">
                  <c:v>0:56</c:v>
                </c:pt>
                <c:pt idx="3830">
                  <c:v>0:56</c:v>
                </c:pt>
                <c:pt idx="3831">
                  <c:v>0:56</c:v>
                </c:pt>
                <c:pt idx="3832">
                  <c:v>0:56</c:v>
                </c:pt>
                <c:pt idx="3833">
                  <c:v>0:56</c:v>
                </c:pt>
                <c:pt idx="3834">
                  <c:v>0:56</c:v>
                </c:pt>
                <c:pt idx="3835">
                  <c:v>0:56</c:v>
                </c:pt>
                <c:pt idx="3836">
                  <c:v>0:56</c:v>
                </c:pt>
                <c:pt idx="3837">
                  <c:v>0:56</c:v>
                </c:pt>
                <c:pt idx="3838">
                  <c:v>0:56</c:v>
                </c:pt>
                <c:pt idx="3839">
                  <c:v>0:56</c:v>
                </c:pt>
                <c:pt idx="3840">
                  <c:v>0:56</c:v>
                </c:pt>
                <c:pt idx="3841">
                  <c:v>0:56</c:v>
                </c:pt>
                <c:pt idx="3842">
                  <c:v>0:56</c:v>
                </c:pt>
                <c:pt idx="3843">
                  <c:v>0:56</c:v>
                </c:pt>
                <c:pt idx="3844">
                  <c:v>0:56</c:v>
                </c:pt>
                <c:pt idx="3845">
                  <c:v>0:56</c:v>
                </c:pt>
                <c:pt idx="3846">
                  <c:v>0:56</c:v>
                </c:pt>
                <c:pt idx="3847">
                  <c:v>0:56</c:v>
                </c:pt>
                <c:pt idx="3848">
                  <c:v>0:56</c:v>
                </c:pt>
                <c:pt idx="3849">
                  <c:v>0:56</c:v>
                </c:pt>
                <c:pt idx="3850">
                  <c:v>0:56</c:v>
                </c:pt>
                <c:pt idx="3851">
                  <c:v>0:56</c:v>
                </c:pt>
                <c:pt idx="3852">
                  <c:v>0:56</c:v>
                </c:pt>
                <c:pt idx="3853">
                  <c:v>0:56</c:v>
                </c:pt>
                <c:pt idx="3854">
                  <c:v>0:56</c:v>
                </c:pt>
                <c:pt idx="3855">
                  <c:v>0:56</c:v>
                </c:pt>
                <c:pt idx="3856">
                  <c:v>0:56</c:v>
                </c:pt>
                <c:pt idx="3857">
                  <c:v>0:56</c:v>
                </c:pt>
                <c:pt idx="3858">
                  <c:v>0:56</c:v>
                </c:pt>
                <c:pt idx="3859">
                  <c:v>0:56</c:v>
                </c:pt>
                <c:pt idx="3860">
                  <c:v>0:56</c:v>
                </c:pt>
                <c:pt idx="3861">
                  <c:v>0:56</c:v>
                </c:pt>
                <c:pt idx="3862">
                  <c:v>0:56</c:v>
                </c:pt>
                <c:pt idx="3863">
                  <c:v>0:56</c:v>
                </c:pt>
                <c:pt idx="3864">
                  <c:v>0:56</c:v>
                </c:pt>
                <c:pt idx="3865">
                  <c:v>0:56</c:v>
                </c:pt>
                <c:pt idx="3866">
                  <c:v>0:56</c:v>
                </c:pt>
                <c:pt idx="3867">
                  <c:v>0:56</c:v>
                </c:pt>
                <c:pt idx="3868">
                  <c:v>0:56</c:v>
                </c:pt>
                <c:pt idx="3869">
                  <c:v>0:56</c:v>
                </c:pt>
                <c:pt idx="3870">
                  <c:v>0:56</c:v>
                </c:pt>
                <c:pt idx="3871">
                  <c:v>0:57</c:v>
                </c:pt>
                <c:pt idx="3872">
                  <c:v>0:57</c:v>
                </c:pt>
                <c:pt idx="3873">
                  <c:v>0:57</c:v>
                </c:pt>
                <c:pt idx="3874">
                  <c:v>0:57</c:v>
                </c:pt>
                <c:pt idx="3875">
                  <c:v>0:57</c:v>
                </c:pt>
                <c:pt idx="3876">
                  <c:v>0:57</c:v>
                </c:pt>
                <c:pt idx="3877">
                  <c:v>0:57</c:v>
                </c:pt>
                <c:pt idx="3878">
                  <c:v>0:57</c:v>
                </c:pt>
                <c:pt idx="3879">
                  <c:v>0:57</c:v>
                </c:pt>
                <c:pt idx="3880">
                  <c:v>0:57</c:v>
                </c:pt>
                <c:pt idx="3881">
                  <c:v>0:57</c:v>
                </c:pt>
                <c:pt idx="3882">
                  <c:v>0:57</c:v>
                </c:pt>
                <c:pt idx="3883">
                  <c:v>0:57</c:v>
                </c:pt>
                <c:pt idx="3884">
                  <c:v>0:57</c:v>
                </c:pt>
                <c:pt idx="3885">
                  <c:v>0:57</c:v>
                </c:pt>
                <c:pt idx="3886">
                  <c:v>0:57</c:v>
                </c:pt>
                <c:pt idx="3887">
                  <c:v>0:57</c:v>
                </c:pt>
                <c:pt idx="3888">
                  <c:v>0:57</c:v>
                </c:pt>
                <c:pt idx="3889">
                  <c:v>0:57</c:v>
                </c:pt>
                <c:pt idx="3890">
                  <c:v>0:57</c:v>
                </c:pt>
                <c:pt idx="3891">
                  <c:v>0:57</c:v>
                </c:pt>
                <c:pt idx="3892">
                  <c:v>0:57</c:v>
                </c:pt>
                <c:pt idx="3893">
                  <c:v>0:57</c:v>
                </c:pt>
                <c:pt idx="3894">
                  <c:v>0:57</c:v>
                </c:pt>
                <c:pt idx="3895">
                  <c:v>0:57</c:v>
                </c:pt>
                <c:pt idx="3896">
                  <c:v>0:57</c:v>
                </c:pt>
                <c:pt idx="3897">
                  <c:v>0:57</c:v>
                </c:pt>
                <c:pt idx="3898">
                  <c:v>0:57</c:v>
                </c:pt>
                <c:pt idx="3899">
                  <c:v>0:57</c:v>
                </c:pt>
                <c:pt idx="3900">
                  <c:v>0:57</c:v>
                </c:pt>
                <c:pt idx="3901">
                  <c:v>0:57</c:v>
                </c:pt>
                <c:pt idx="3902">
                  <c:v>0:57</c:v>
                </c:pt>
                <c:pt idx="3903">
                  <c:v>0:57</c:v>
                </c:pt>
                <c:pt idx="3904">
                  <c:v>0:57</c:v>
                </c:pt>
                <c:pt idx="3905">
                  <c:v>0:57</c:v>
                </c:pt>
                <c:pt idx="3906">
                  <c:v>0:57</c:v>
                </c:pt>
                <c:pt idx="3907">
                  <c:v>0:57</c:v>
                </c:pt>
                <c:pt idx="3908">
                  <c:v>0:57</c:v>
                </c:pt>
                <c:pt idx="3909">
                  <c:v>0:57</c:v>
                </c:pt>
                <c:pt idx="3910">
                  <c:v>0:57</c:v>
                </c:pt>
                <c:pt idx="3911">
                  <c:v>0:57</c:v>
                </c:pt>
                <c:pt idx="3912">
                  <c:v>0:57</c:v>
                </c:pt>
                <c:pt idx="3913">
                  <c:v>0:57</c:v>
                </c:pt>
                <c:pt idx="3914">
                  <c:v>0:57</c:v>
                </c:pt>
                <c:pt idx="3915">
                  <c:v>0:57</c:v>
                </c:pt>
                <c:pt idx="3916">
                  <c:v>0:57</c:v>
                </c:pt>
                <c:pt idx="3917">
                  <c:v>0:57</c:v>
                </c:pt>
                <c:pt idx="3918">
                  <c:v>0:57</c:v>
                </c:pt>
                <c:pt idx="3919">
                  <c:v>0:57</c:v>
                </c:pt>
                <c:pt idx="3920">
                  <c:v>0:57</c:v>
                </c:pt>
                <c:pt idx="3921">
                  <c:v>0:57</c:v>
                </c:pt>
                <c:pt idx="3922">
                  <c:v>0:57</c:v>
                </c:pt>
                <c:pt idx="3923">
                  <c:v>0:57</c:v>
                </c:pt>
                <c:pt idx="3924">
                  <c:v>0:57</c:v>
                </c:pt>
                <c:pt idx="3925">
                  <c:v>0:57</c:v>
                </c:pt>
                <c:pt idx="3926">
                  <c:v>0:57</c:v>
                </c:pt>
                <c:pt idx="3927">
                  <c:v>0:57</c:v>
                </c:pt>
                <c:pt idx="3928">
                  <c:v>0:57</c:v>
                </c:pt>
                <c:pt idx="3929">
                  <c:v>0:57</c:v>
                </c:pt>
                <c:pt idx="3930">
                  <c:v>0:57</c:v>
                </c:pt>
                <c:pt idx="3931">
                  <c:v>0:57</c:v>
                </c:pt>
                <c:pt idx="3932">
                  <c:v>0:57</c:v>
                </c:pt>
                <c:pt idx="3933">
                  <c:v>0:57</c:v>
                </c:pt>
                <c:pt idx="3934">
                  <c:v>0:57</c:v>
                </c:pt>
                <c:pt idx="3935">
                  <c:v>0:57</c:v>
                </c:pt>
                <c:pt idx="3936">
                  <c:v>0:57</c:v>
                </c:pt>
                <c:pt idx="3937">
                  <c:v>0:57</c:v>
                </c:pt>
                <c:pt idx="3938">
                  <c:v>0:57</c:v>
                </c:pt>
                <c:pt idx="3939">
                  <c:v>0:57</c:v>
                </c:pt>
                <c:pt idx="3940">
                  <c:v>0:57</c:v>
                </c:pt>
                <c:pt idx="3941">
                  <c:v>0:57</c:v>
                </c:pt>
                <c:pt idx="3942">
                  <c:v>0:57</c:v>
                </c:pt>
                <c:pt idx="3943">
                  <c:v>0:57</c:v>
                </c:pt>
                <c:pt idx="3944">
                  <c:v>0:57</c:v>
                </c:pt>
                <c:pt idx="3945">
                  <c:v>0:57</c:v>
                </c:pt>
                <c:pt idx="3946">
                  <c:v>0:58</c:v>
                </c:pt>
                <c:pt idx="3947">
                  <c:v>0:58</c:v>
                </c:pt>
                <c:pt idx="3948">
                  <c:v>0:58</c:v>
                </c:pt>
                <c:pt idx="3949">
                  <c:v>0:58</c:v>
                </c:pt>
                <c:pt idx="3950">
                  <c:v>0:58</c:v>
                </c:pt>
                <c:pt idx="3951">
                  <c:v>0:58</c:v>
                </c:pt>
                <c:pt idx="3952">
                  <c:v>0:58</c:v>
                </c:pt>
                <c:pt idx="3953">
                  <c:v>0:58</c:v>
                </c:pt>
                <c:pt idx="3954">
                  <c:v>0:58</c:v>
                </c:pt>
                <c:pt idx="3955">
                  <c:v>0:58</c:v>
                </c:pt>
                <c:pt idx="3956">
                  <c:v>0:58</c:v>
                </c:pt>
                <c:pt idx="3957">
                  <c:v>0:58</c:v>
                </c:pt>
                <c:pt idx="3958">
                  <c:v>0:58</c:v>
                </c:pt>
                <c:pt idx="3959">
                  <c:v>0:58</c:v>
                </c:pt>
                <c:pt idx="3960">
                  <c:v>0:58</c:v>
                </c:pt>
                <c:pt idx="3961">
                  <c:v>0:58</c:v>
                </c:pt>
                <c:pt idx="3962">
                  <c:v>0:58</c:v>
                </c:pt>
                <c:pt idx="3963">
                  <c:v>0:58</c:v>
                </c:pt>
                <c:pt idx="3964">
                  <c:v>0:58</c:v>
                </c:pt>
                <c:pt idx="3965">
                  <c:v>0:58</c:v>
                </c:pt>
                <c:pt idx="3966">
                  <c:v>0:58</c:v>
                </c:pt>
                <c:pt idx="3967">
                  <c:v>0:58</c:v>
                </c:pt>
                <c:pt idx="3968">
                  <c:v>0:58</c:v>
                </c:pt>
                <c:pt idx="3969">
                  <c:v>0:58</c:v>
                </c:pt>
                <c:pt idx="3970">
                  <c:v>0:58</c:v>
                </c:pt>
                <c:pt idx="3971">
                  <c:v>0:58</c:v>
                </c:pt>
                <c:pt idx="3972">
                  <c:v>0:58</c:v>
                </c:pt>
                <c:pt idx="3973">
                  <c:v>0:58</c:v>
                </c:pt>
                <c:pt idx="3974">
                  <c:v>0:58</c:v>
                </c:pt>
                <c:pt idx="3975">
                  <c:v>0:58</c:v>
                </c:pt>
                <c:pt idx="3976">
                  <c:v>0:58</c:v>
                </c:pt>
                <c:pt idx="3977">
                  <c:v>0:58</c:v>
                </c:pt>
                <c:pt idx="3978">
                  <c:v>0:58</c:v>
                </c:pt>
                <c:pt idx="3979">
                  <c:v>0:58</c:v>
                </c:pt>
                <c:pt idx="3980">
                  <c:v>0:58</c:v>
                </c:pt>
                <c:pt idx="3981">
                  <c:v>0:58</c:v>
                </c:pt>
                <c:pt idx="3982">
                  <c:v>0:58</c:v>
                </c:pt>
                <c:pt idx="3983">
                  <c:v>0:58</c:v>
                </c:pt>
                <c:pt idx="3984">
                  <c:v>0:58</c:v>
                </c:pt>
                <c:pt idx="3985">
                  <c:v>0:58</c:v>
                </c:pt>
                <c:pt idx="3986">
                  <c:v>0:58</c:v>
                </c:pt>
                <c:pt idx="3987">
                  <c:v>0:58</c:v>
                </c:pt>
                <c:pt idx="3988">
                  <c:v>0:58</c:v>
                </c:pt>
                <c:pt idx="3989">
                  <c:v>0:58</c:v>
                </c:pt>
                <c:pt idx="3990">
                  <c:v>0:58</c:v>
                </c:pt>
                <c:pt idx="3991">
                  <c:v>0:58</c:v>
                </c:pt>
                <c:pt idx="3992">
                  <c:v>0:58</c:v>
                </c:pt>
                <c:pt idx="3993">
                  <c:v>0:58</c:v>
                </c:pt>
                <c:pt idx="3994">
                  <c:v>0:58</c:v>
                </c:pt>
                <c:pt idx="3995">
                  <c:v>0:58</c:v>
                </c:pt>
                <c:pt idx="3996">
                  <c:v>0:58</c:v>
                </c:pt>
                <c:pt idx="3997">
                  <c:v>0:58</c:v>
                </c:pt>
                <c:pt idx="3998">
                  <c:v>0:58</c:v>
                </c:pt>
                <c:pt idx="3999">
                  <c:v>0:58</c:v>
                </c:pt>
                <c:pt idx="4000">
                  <c:v>0:58</c:v>
                </c:pt>
                <c:pt idx="4001">
                  <c:v>0:58</c:v>
                </c:pt>
                <c:pt idx="4002">
                  <c:v>0:58</c:v>
                </c:pt>
                <c:pt idx="4003">
                  <c:v>0:58</c:v>
                </c:pt>
                <c:pt idx="4004">
                  <c:v>0:58</c:v>
                </c:pt>
                <c:pt idx="4005">
                  <c:v>0:58</c:v>
                </c:pt>
                <c:pt idx="4006">
                  <c:v>0:58</c:v>
                </c:pt>
                <c:pt idx="4007">
                  <c:v>0:58</c:v>
                </c:pt>
                <c:pt idx="4008">
                  <c:v>0:58</c:v>
                </c:pt>
                <c:pt idx="4009">
                  <c:v>0:58</c:v>
                </c:pt>
                <c:pt idx="4010">
                  <c:v>0:58</c:v>
                </c:pt>
                <c:pt idx="4011">
                  <c:v>0:59</c:v>
                </c:pt>
                <c:pt idx="4012">
                  <c:v>0:59</c:v>
                </c:pt>
                <c:pt idx="4013">
                  <c:v>0:59</c:v>
                </c:pt>
                <c:pt idx="4014">
                  <c:v>0:59</c:v>
                </c:pt>
                <c:pt idx="4015">
                  <c:v>0:59</c:v>
                </c:pt>
                <c:pt idx="4016">
                  <c:v>0:59</c:v>
                </c:pt>
                <c:pt idx="4017">
                  <c:v>0:59</c:v>
                </c:pt>
                <c:pt idx="4018">
                  <c:v>0:59</c:v>
                </c:pt>
                <c:pt idx="4019">
                  <c:v>0:59</c:v>
                </c:pt>
                <c:pt idx="4020">
                  <c:v>0:59</c:v>
                </c:pt>
                <c:pt idx="4021">
                  <c:v>0:59</c:v>
                </c:pt>
                <c:pt idx="4022">
                  <c:v>0:59</c:v>
                </c:pt>
                <c:pt idx="4023">
                  <c:v>0:59</c:v>
                </c:pt>
                <c:pt idx="4024">
                  <c:v>0:59</c:v>
                </c:pt>
                <c:pt idx="4025">
                  <c:v>0:59</c:v>
                </c:pt>
                <c:pt idx="4026">
                  <c:v>0:59</c:v>
                </c:pt>
                <c:pt idx="4027">
                  <c:v>0:59</c:v>
                </c:pt>
                <c:pt idx="4028">
                  <c:v>0:59</c:v>
                </c:pt>
                <c:pt idx="4029">
                  <c:v>0:59</c:v>
                </c:pt>
                <c:pt idx="4030">
                  <c:v>0:59</c:v>
                </c:pt>
                <c:pt idx="4031">
                  <c:v>0:59</c:v>
                </c:pt>
                <c:pt idx="4032">
                  <c:v>0:59</c:v>
                </c:pt>
                <c:pt idx="4033">
                  <c:v>0:59</c:v>
                </c:pt>
                <c:pt idx="4034">
                  <c:v>0:59</c:v>
                </c:pt>
                <c:pt idx="4035">
                  <c:v>0:59</c:v>
                </c:pt>
                <c:pt idx="4036">
                  <c:v>0:59</c:v>
                </c:pt>
                <c:pt idx="4037">
                  <c:v>0:59</c:v>
                </c:pt>
                <c:pt idx="4038">
                  <c:v>0:59</c:v>
                </c:pt>
                <c:pt idx="4039">
                  <c:v>0:59</c:v>
                </c:pt>
                <c:pt idx="4040">
                  <c:v>0:59</c:v>
                </c:pt>
                <c:pt idx="4041">
                  <c:v>0:59</c:v>
                </c:pt>
                <c:pt idx="4042">
                  <c:v>0:59</c:v>
                </c:pt>
                <c:pt idx="4043">
                  <c:v>0:59</c:v>
                </c:pt>
                <c:pt idx="4044">
                  <c:v>0:59</c:v>
                </c:pt>
                <c:pt idx="4045">
                  <c:v>0:59</c:v>
                </c:pt>
                <c:pt idx="4046">
                  <c:v>0:59</c:v>
                </c:pt>
                <c:pt idx="4047">
                  <c:v>0:59</c:v>
                </c:pt>
                <c:pt idx="4048">
                  <c:v>0:59</c:v>
                </c:pt>
                <c:pt idx="4049">
                  <c:v>0:59</c:v>
                </c:pt>
                <c:pt idx="4050">
                  <c:v>0:59</c:v>
                </c:pt>
                <c:pt idx="4051">
                  <c:v>0:59</c:v>
                </c:pt>
                <c:pt idx="4052">
                  <c:v>0:59</c:v>
                </c:pt>
                <c:pt idx="4053">
                  <c:v>0:59</c:v>
                </c:pt>
                <c:pt idx="4054">
                  <c:v>0:59</c:v>
                </c:pt>
                <c:pt idx="4055">
                  <c:v>0:59</c:v>
                </c:pt>
                <c:pt idx="4056">
                  <c:v>0:59</c:v>
                </c:pt>
                <c:pt idx="4057">
                  <c:v>0:59</c:v>
                </c:pt>
                <c:pt idx="4058">
                  <c:v>0:59</c:v>
                </c:pt>
                <c:pt idx="4059">
                  <c:v>0:59</c:v>
                </c:pt>
                <c:pt idx="4060">
                  <c:v>0:59</c:v>
                </c:pt>
                <c:pt idx="4061">
                  <c:v>0:59</c:v>
                </c:pt>
                <c:pt idx="4062">
                  <c:v>0:59</c:v>
                </c:pt>
                <c:pt idx="4063">
                  <c:v>0:59</c:v>
                </c:pt>
                <c:pt idx="4064">
                  <c:v>1:00</c:v>
                </c:pt>
                <c:pt idx="4065">
                  <c:v>1:00</c:v>
                </c:pt>
                <c:pt idx="4066">
                  <c:v>1:00</c:v>
                </c:pt>
                <c:pt idx="4067">
                  <c:v>1:00</c:v>
                </c:pt>
                <c:pt idx="4068">
                  <c:v>1:00</c:v>
                </c:pt>
                <c:pt idx="4069">
                  <c:v>1:00</c:v>
                </c:pt>
                <c:pt idx="4070">
                  <c:v>1:00</c:v>
                </c:pt>
                <c:pt idx="4071">
                  <c:v>1:00</c:v>
                </c:pt>
                <c:pt idx="4072">
                  <c:v>1:00</c:v>
                </c:pt>
                <c:pt idx="4073">
                  <c:v>1:00</c:v>
                </c:pt>
                <c:pt idx="4074">
                  <c:v>1:00</c:v>
                </c:pt>
                <c:pt idx="4075">
                  <c:v>1:00</c:v>
                </c:pt>
                <c:pt idx="4076">
                  <c:v>1:00</c:v>
                </c:pt>
                <c:pt idx="4077">
                  <c:v>1:00</c:v>
                </c:pt>
                <c:pt idx="4078">
                  <c:v>1:00</c:v>
                </c:pt>
                <c:pt idx="4079">
                  <c:v>1:00</c:v>
                </c:pt>
                <c:pt idx="4080">
                  <c:v>1:00</c:v>
                </c:pt>
                <c:pt idx="4081">
                  <c:v>1:00</c:v>
                </c:pt>
                <c:pt idx="4082">
                  <c:v>1:00</c:v>
                </c:pt>
                <c:pt idx="4083">
                  <c:v>1:00</c:v>
                </c:pt>
                <c:pt idx="4084">
                  <c:v>1:00</c:v>
                </c:pt>
                <c:pt idx="4085">
                  <c:v>1:00</c:v>
                </c:pt>
                <c:pt idx="4086">
                  <c:v>1:00</c:v>
                </c:pt>
                <c:pt idx="4087">
                  <c:v>1:00</c:v>
                </c:pt>
                <c:pt idx="4088">
                  <c:v>1:00</c:v>
                </c:pt>
                <c:pt idx="4089">
                  <c:v>1:00</c:v>
                </c:pt>
                <c:pt idx="4090">
                  <c:v>1:00</c:v>
                </c:pt>
                <c:pt idx="4091">
                  <c:v>1:00</c:v>
                </c:pt>
                <c:pt idx="4092">
                  <c:v>1:00</c:v>
                </c:pt>
                <c:pt idx="4093">
                  <c:v>1:00</c:v>
                </c:pt>
                <c:pt idx="4094">
                  <c:v>1:00</c:v>
                </c:pt>
                <c:pt idx="4095">
                  <c:v>1:00</c:v>
                </c:pt>
                <c:pt idx="4096">
                  <c:v>1:00</c:v>
                </c:pt>
                <c:pt idx="4097">
                  <c:v>1:00</c:v>
                </c:pt>
                <c:pt idx="4098">
                  <c:v>1:00</c:v>
                </c:pt>
                <c:pt idx="4099">
                  <c:v>1:00</c:v>
                </c:pt>
                <c:pt idx="4100">
                  <c:v>1:00</c:v>
                </c:pt>
                <c:pt idx="4101">
                  <c:v>1:00</c:v>
                </c:pt>
                <c:pt idx="4102">
                  <c:v>1:00</c:v>
                </c:pt>
                <c:pt idx="4103">
                  <c:v>1:00</c:v>
                </c:pt>
                <c:pt idx="4104">
                  <c:v>1:00</c:v>
                </c:pt>
                <c:pt idx="4105">
                  <c:v>1:00</c:v>
                </c:pt>
                <c:pt idx="4106">
                  <c:v>1:00</c:v>
                </c:pt>
                <c:pt idx="4107">
                  <c:v>1:00</c:v>
                </c:pt>
                <c:pt idx="4108">
                  <c:v>1:00</c:v>
                </c:pt>
                <c:pt idx="4109">
                  <c:v>1:00</c:v>
                </c:pt>
                <c:pt idx="4110">
                  <c:v>1:00</c:v>
                </c:pt>
                <c:pt idx="4111">
                  <c:v>1:00</c:v>
                </c:pt>
                <c:pt idx="4112">
                  <c:v>1:00</c:v>
                </c:pt>
                <c:pt idx="4113">
                  <c:v>1:00</c:v>
                </c:pt>
                <c:pt idx="4114">
                  <c:v>1:00</c:v>
                </c:pt>
                <c:pt idx="4115">
                  <c:v>1:00</c:v>
                </c:pt>
                <c:pt idx="4116">
                  <c:v>1:00</c:v>
                </c:pt>
                <c:pt idx="4117">
                  <c:v>1:00</c:v>
                </c:pt>
                <c:pt idx="4118">
                  <c:v>1:00</c:v>
                </c:pt>
                <c:pt idx="4119">
                  <c:v>1:00</c:v>
                </c:pt>
                <c:pt idx="4120">
                  <c:v>1:00</c:v>
                </c:pt>
                <c:pt idx="4121">
                  <c:v>1:01</c:v>
                </c:pt>
                <c:pt idx="4122">
                  <c:v>1:01</c:v>
                </c:pt>
                <c:pt idx="4123">
                  <c:v>1:01</c:v>
                </c:pt>
                <c:pt idx="4124">
                  <c:v>1:01</c:v>
                </c:pt>
                <c:pt idx="4125">
                  <c:v>1:01</c:v>
                </c:pt>
                <c:pt idx="4126">
                  <c:v>1:01</c:v>
                </c:pt>
                <c:pt idx="4127">
                  <c:v>1:01</c:v>
                </c:pt>
                <c:pt idx="4128">
                  <c:v>1:01</c:v>
                </c:pt>
                <c:pt idx="4129">
                  <c:v>1:01</c:v>
                </c:pt>
                <c:pt idx="4130">
                  <c:v>1:01</c:v>
                </c:pt>
                <c:pt idx="4131">
                  <c:v>1:01</c:v>
                </c:pt>
                <c:pt idx="4132">
                  <c:v>1:01</c:v>
                </c:pt>
                <c:pt idx="4133">
                  <c:v>1:01</c:v>
                </c:pt>
                <c:pt idx="4134">
                  <c:v>1:01</c:v>
                </c:pt>
                <c:pt idx="4135">
                  <c:v>1:01</c:v>
                </c:pt>
                <c:pt idx="4136">
                  <c:v>1:01</c:v>
                </c:pt>
                <c:pt idx="4137">
                  <c:v>1:01</c:v>
                </c:pt>
                <c:pt idx="4138">
                  <c:v>1:01</c:v>
                </c:pt>
                <c:pt idx="4139">
                  <c:v>1:01</c:v>
                </c:pt>
                <c:pt idx="4140">
                  <c:v>1:01</c:v>
                </c:pt>
                <c:pt idx="4141">
                  <c:v>1:01</c:v>
                </c:pt>
                <c:pt idx="4142">
                  <c:v>1:01</c:v>
                </c:pt>
                <c:pt idx="4143">
                  <c:v>1:01</c:v>
                </c:pt>
                <c:pt idx="4144">
                  <c:v>1:01</c:v>
                </c:pt>
                <c:pt idx="4145">
                  <c:v>1:01</c:v>
                </c:pt>
                <c:pt idx="4146">
                  <c:v>1:01</c:v>
                </c:pt>
                <c:pt idx="4147">
                  <c:v>1:01</c:v>
                </c:pt>
                <c:pt idx="4148">
                  <c:v>1:01</c:v>
                </c:pt>
                <c:pt idx="4149">
                  <c:v>1:01</c:v>
                </c:pt>
                <c:pt idx="4150">
                  <c:v>1:01</c:v>
                </c:pt>
                <c:pt idx="4151">
                  <c:v>1:01</c:v>
                </c:pt>
                <c:pt idx="4152">
                  <c:v>1:01</c:v>
                </c:pt>
                <c:pt idx="4153">
                  <c:v>1:01</c:v>
                </c:pt>
                <c:pt idx="4154">
                  <c:v>1:01</c:v>
                </c:pt>
                <c:pt idx="4155">
                  <c:v>1:01</c:v>
                </c:pt>
                <c:pt idx="4156">
                  <c:v>1:01</c:v>
                </c:pt>
                <c:pt idx="4157">
                  <c:v>1:01</c:v>
                </c:pt>
                <c:pt idx="4158">
                  <c:v>1:01</c:v>
                </c:pt>
                <c:pt idx="4159">
                  <c:v>1:01</c:v>
                </c:pt>
                <c:pt idx="4160">
                  <c:v>1:01</c:v>
                </c:pt>
                <c:pt idx="4161">
                  <c:v>1:01</c:v>
                </c:pt>
                <c:pt idx="4162">
                  <c:v>1:01</c:v>
                </c:pt>
                <c:pt idx="4163">
                  <c:v>1:01</c:v>
                </c:pt>
                <c:pt idx="4164">
                  <c:v>1:01</c:v>
                </c:pt>
                <c:pt idx="4165">
                  <c:v>1:01</c:v>
                </c:pt>
                <c:pt idx="4166">
                  <c:v>1:01</c:v>
                </c:pt>
                <c:pt idx="4167">
                  <c:v>1:01</c:v>
                </c:pt>
                <c:pt idx="4168">
                  <c:v>1:01</c:v>
                </c:pt>
                <c:pt idx="4169">
                  <c:v>1:01</c:v>
                </c:pt>
                <c:pt idx="4170">
                  <c:v>1:02</c:v>
                </c:pt>
                <c:pt idx="4171">
                  <c:v>1:02</c:v>
                </c:pt>
                <c:pt idx="4172">
                  <c:v>1:02</c:v>
                </c:pt>
                <c:pt idx="4173">
                  <c:v>1:02</c:v>
                </c:pt>
                <c:pt idx="4174">
                  <c:v>1:02</c:v>
                </c:pt>
                <c:pt idx="4175">
                  <c:v>1:02</c:v>
                </c:pt>
                <c:pt idx="4176">
                  <c:v>1:02</c:v>
                </c:pt>
                <c:pt idx="4177">
                  <c:v>1:02</c:v>
                </c:pt>
                <c:pt idx="4178">
                  <c:v>1:02</c:v>
                </c:pt>
                <c:pt idx="4179">
                  <c:v>1:02</c:v>
                </c:pt>
                <c:pt idx="4180">
                  <c:v>1:02</c:v>
                </c:pt>
                <c:pt idx="4181">
                  <c:v>1:02</c:v>
                </c:pt>
                <c:pt idx="4182">
                  <c:v>1:02</c:v>
                </c:pt>
                <c:pt idx="4183">
                  <c:v>1:02</c:v>
                </c:pt>
                <c:pt idx="4184">
                  <c:v>1:02</c:v>
                </c:pt>
                <c:pt idx="4185">
                  <c:v>1:02</c:v>
                </c:pt>
                <c:pt idx="4186">
                  <c:v>1:02</c:v>
                </c:pt>
                <c:pt idx="4187">
                  <c:v>1:02</c:v>
                </c:pt>
                <c:pt idx="4188">
                  <c:v>1:02</c:v>
                </c:pt>
                <c:pt idx="4189">
                  <c:v>1:02</c:v>
                </c:pt>
                <c:pt idx="4190">
                  <c:v>1:02</c:v>
                </c:pt>
                <c:pt idx="4191">
                  <c:v>1:02</c:v>
                </c:pt>
                <c:pt idx="4192">
                  <c:v>1:02</c:v>
                </c:pt>
                <c:pt idx="4193">
                  <c:v>1:02</c:v>
                </c:pt>
                <c:pt idx="4194">
                  <c:v>1:02</c:v>
                </c:pt>
                <c:pt idx="4195">
                  <c:v>1:02</c:v>
                </c:pt>
                <c:pt idx="4196">
                  <c:v>1:02</c:v>
                </c:pt>
                <c:pt idx="4197">
                  <c:v>1:02</c:v>
                </c:pt>
                <c:pt idx="4198">
                  <c:v>1:02</c:v>
                </c:pt>
                <c:pt idx="4199">
                  <c:v>1:02</c:v>
                </c:pt>
                <c:pt idx="4200">
                  <c:v>1:02</c:v>
                </c:pt>
                <c:pt idx="4201">
                  <c:v>1:02</c:v>
                </c:pt>
                <c:pt idx="4202">
                  <c:v>1:02</c:v>
                </c:pt>
                <c:pt idx="4203">
                  <c:v>1:02</c:v>
                </c:pt>
                <c:pt idx="4204">
                  <c:v>1:02</c:v>
                </c:pt>
                <c:pt idx="4205">
                  <c:v>1:02</c:v>
                </c:pt>
                <c:pt idx="4206">
                  <c:v>1:02</c:v>
                </c:pt>
                <c:pt idx="4207">
                  <c:v>1:02</c:v>
                </c:pt>
                <c:pt idx="4208">
                  <c:v>1:02</c:v>
                </c:pt>
                <c:pt idx="4209">
                  <c:v>1:02</c:v>
                </c:pt>
                <c:pt idx="4210">
                  <c:v>1:02</c:v>
                </c:pt>
                <c:pt idx="4211">
                  <c:v>1:02</c:v>
                </c:pt>
                <c:pt idx="4212">
                  <c:v>1:02</c:v>
                </c:pt>
                <c:pt idx="4213">
                  <c:v>1:02</c:v>
                </c:pt>
                <c:pt idx="4214">
                  <c:v>1:02</c:v>
                </c:pt>
                <c:pt idx="4215">
                  <c:v>1:02</c:v>
                </c:pt>
                <c:pt idx="4216">
                  <c:v>1:02</c:v>
                </c:pt>
                <c:pt idx="4217">
                  <c:v>1:02</c:v>
                </c:pt>
                <c:pt idx="4218">
                  <c:v>1:02</c:v>
                </c:pt>
                <c:pt idx="4219">
                  <c:v>1:02</c:v>
                </c:pt>
                <c:pt idx="4220">
                  <c:v>1:02</c:v>
                </c:pt>
                <c:pt idx="4221">
                  <c:v>1:02</c:v>
                </c:pt>
                <c:pt idx="4222">
                  <c:v>1:02</c:v>
                </c:pt>
                <c:pt idx="4223">
                  <c:v>1:02</c:v>
                </c:pt>
                <c:pt idx="4224">
                  <c:v>1:02</c:v>
                </c:pt>
                <c:pt idx="4225">
                  <c:v>1:02</c:v>
                </c:pt>
                <c:pt idx="4226">
                  <c:v>1:03</c:v>
                </c:pt>
                <c:pt idx="4227">
                  <c:v>1:03</c:v>
                </c:pt>
                <c:pt idx="4228">
                  <c:v>1:03</c:v>
                </c:pt>
                <c:pt idx="4229">
                  <c:v>1:03</c:v>
                </c:pt>
                <c:pt idx="4230">
                  <c:v>1:03</c:v>
                </c:pt>
                <c:pt idx="4231">
                  <c:v>1:03</c:v>
                </c:pt>
                <c:pt idx="4232">
                  <c:v>1:03</c:v>
                </c:pt>
                <c:pt idx="4233">
                  <c:v>1:03</c:v>
                </c:pt>
                <c:pt idx="4234">
                  <c:v>1:03</c:v>
                </c:pt>
                <c:pt idx="4235">
                  <c:v>1:03</c:v>
                </c:pt>
                <c:pt idx="4236">
                  <c:v>1:03</c:v>
                </c:pt>
                <c:pt idx="4237">
                  <c:v>1:03</c:v>
                </c:pt>
                <c:pt idx="4238">
                  <c:v>1:03</c:v>
                </c:pt>
                <c:pt idx="4239">
                  <c:v>1:03</c:v>
                </c:pt>
                <c:pt idx="4240">
                  <c:v>1:03</c:v>
                </c:pt>
                <c:pt idx="4241">
                  <c:v>1:03</c:v>
                </c:pt>
                <c:pt idx="4242">
                  <c:v>1:03</c:v>
                </c:pt>
                <c:pt idx="4243">
                  <c:v>1:03</c:v>
                </c:pt>
                <c:pt idx="4244">
                  <c:v>1:03</c:v>
                </c:pt>
                <c:pt idx="4245">
                  <c:v>1:03</c:v>
                </c:pt>
                <c:pt idx="4246">
                  <c:v>1:03</c:v>
                </c:pt>
                <c:pt idx="4247">
                  <c:v>1:03</c:v>
                </c:pt>
                <c:pt idx="4248">
                  <c:v>1:03</c:v>
                </c:pt>
                <c:pt idx="4249">
                  <c:v>1:03</c:v>
                </c:pt>
                <c:pt idx="4250">
                  <c:v>1:03</c:v>
                </c:pt>
                <c:pt idx="4251">
                  <c:v>1:03</c:v>
                </c:pt>
                <c:pt idx="4252">
                  <c:v>1:03</c:v>
                </c:pt>
                <c:pt idx="4253">
                  <c:v>1:03</c:v>
                </c:pt>
                <c:pt idx="4254">
                  <c:v>1:03</c:v>
                </c:pt>
                <c:pt idx="4255">
                  <c:v>1:03</c:v>
                </c:pt>
                <c:pt idx="4256">
                  <c:v>1:03</c:v>
                </c:pt>
                <c:pt idx="4257">
                  <c:v>1:03</c:v>
                </c:pt>
                <c:pt idx="4258">
                  <c:v>1:03</c:v>
                </c:pt>
                <c:pt idx="4259">
                  <c:v>1:03</c:v>
                </c:pt>
                <c:pt idx="4260">
                  <c:v>1:03</c:v>
                </c:pt>
                <c:pt idx="4261">
                  <c:v>1:03</c:v>
                </c:pt>
                <c:pt idx="4262">
                  <c:v>1:03</c:v>
                </c:pt>
                <c:pt idx="4263">
                  <c:v>1:03</c:v>
                </c:pt>
                <c:pt idx="4264">
                  <c:v>1:03</c:v>
                </c:pt>
                <c:pt idx="4265">
                  <c:v>1:03</c:v>
                </c:pt>
                <c:pt idx="4266">
                  <c:v>1:03</c:v>
                </c:pt>
                <c:pt idx="4267">
                  <c:v>1:03</c:v>
                </c:pt>
                <c:pt idx="4268">
                  <c:v>1:03</c:v>
                </c:pt>
                <c:pt idx="4269">
                  <c:v>1:03</c:v>
                </c:pt>
                <c:pt idx="4270">
                  <c:v>1:03</c:v>
                </c:pt>
                <c:pt idx="4271">
                  <c:v>1:03</c:v>
                </c:pt>
                <c:pt idx="4272">
                  <c:v>1:03</c:v>
                </c:pt>
                <c:pt idx="4273">
                  <c:v>1:03</c:v>
                </c:pt>
                <c:pt idx="4274">
                  <c:v>1:03</c:v>
                </c:pt>
                <c:pt idx="4275">
                  <c:v>1:04</c:v>
                </c:pt>
                <c:pt idx="4276">
                  <c:v>1:04</c:v>
                </c:pt>
                <c:pt idx="4277">
                  <c:v>1:04</c:v>
                </c:pt>
                <c:pt idx="4278">
                  <c:v>1:04</c:v>
                </c:pt>
                <c:pt idx="4279">
                  <c:v>1:04</c:v>
                </c:pt>
                <c:pt idx="4280">
                  <c:v>1:04</c:v>
                </c:pt>
                <c:pt idx="4281">
                  <c:v>1:04</c:v>
                </c:pt>
                <c:pt idx="4282">
                  <c:v>1:04</c:v>
                </c:pt>
                <c:pt idx="4283">
                  <c:v>1:04</c:v>
                </c:pt>
                <c:pt idx="4284">
                  <c:v>1:04</c:v>
                </c:pt>
                <c:pt idx="4285">
                  <c:v>1:04</c:v>
                </c:pt>
                <c:pt idx="4286">
                  <c:v>1:04</c:v>
                </c:pt>
                <c:pt idx="4287">
                  <c:v>1:04</c:v>
                </c:pt>
                <c:pt idx="4288">
                  <c:v>1:04</c:v>
                </c:pt>
                <c:pt idx="4289">
                  <c:v>1:04</c:v>
                </c:pt>
                <c:pt idx="4290">
                  <c:v>1:04</c:v>
                </c:pt>
                <c:pt idx="4291">
                  <c:v>1:04</c:v>
                </c:pt>
                <c:pt idx="4292">
                  <c:v>1:04</c:v>
                </c:pt>
                <c:pt idx="4293">
                  <c:v>1:04</c:v>
                </c:pt>
                <c:pt idx="4294">
                  <c:v>1:04</c:v>
                </c:pt>
                <c:pt idx="4295">
                  <c:v>1:04</c:v>
                </c:pt>
                <c:pt idx="4296">
                  <c:v>1:04</c:v>
                </c:pt>
                <c:pt idx="4297">
                  <c:v>1:04</c:v>
                </c:pt>
                <c:pt idx="4298">
                  <c:v>1:04</c:v>
                </c:pt>
                <c:pt idx="4299">
                  <c:v>1:04</c:v>
                </c:pt>
                <c:pt idx="4300">
                  <c:v>1:04</c:v>
                </c:pt>
                <c:pt idx="4301">
                  <c:v>1:04</c:v>
                </c:pt>
                <c:pt idx="4302">
                  <c:v>1:04</c:v>
                </c:pt>
                <c:pt idx="4303">
                  <c:v>1:04</c:v>
                </c:pt>
                <c:pt idx="4304">
                  <c:v>1:04</c:v>
                </c:pt>
                <c:pt idx="4305">
                  <c:v>1:04</c:v>
                </c:pt>
                <c:pt idx="4306">
                  <c:v>1:04</c:v>
                </c:pt>
                <c:pt idx="4307">
                  <c:v>1:04</c:v>
                </c:pt>
                <c:pt idx="4308">
                  <c:v>1:04</c:v>
                </c:pt>
                <c:pt idx="4309">
                  <c:v>1:04</c:v>
                </c:pt>
                <c:pt idx="4310">
                  <c:v>1:04</c:v>
                </c:pt>
                <c:pt idx="4311">
                  <c:v>1:04</c:v>
                </c:pt>
                <c:pt idx="4312">
                  <c:v>1:04</c:v>
                </c:pt>
                <c:pt idx="4313">
                  <c:v>1:04</c:v>
                </c:pt>
                <c:pt idx="4314">
                  <c:v>1:04</c:v>
                </c:pt>
                <c:pt idx="4315">
                  <c:v>1:04</c:v>
                </c:pt>
                <c:pt idx="4316">
                  <c:v>1:04</c:v>
                </c:pt>
                <c:pt idx="4317">
                  <c:v>1:04</c:v>
                </c:pt>
                <c:pt idx="4318">
                  <c:v>1:04</c:v>
                </c:pt>
                <c:pt idx="4319">
                  <c:v>1:04</c:v>
                </c:pt>
                <c:pt idx="4320">
                  <c:v>1:04</c:v>
                </c:pt>
                <c:pt idx="4321">
                  <c:v>1:04</c:v>
                </c:pt>
                <c:pt idx="4322">
                  <c:v>1:04</c:v>
                </c:pt>
                <c:pt idx="4323">
                  <c:v>1:04</c:v>
                </c:pt>
                <c:pt idx="4324">
                  <c:v>1:04</c:v>
                </c:pt>
                <c:pt idx="4325">
                  <c:v>1:04</c:v>
                </c:pt>
                <c:pt idx="4326">
                  <c:v>1:05</c:v>
                </c:pt>
                <c:pt idx="4327">
                  <c:v>1:05</c:v>
                </c:pt>
                <c:pt idx="4328">
                  <c:v>1:05</c:v>
                </c:pt>
                <c:pt idx="4329">
                  <c:v>1:05</c:v>
                </c:pt>
                <c:pt idx="4330">
                  <c:v>1:05</c:v>
                </c:pt>
                <c:pt idx="4331">
                  <c:v>1:05</c:v>
                </c:pt>
                <c:pt idx="4332">
                  <c:v>1:05</c:v>
                </c:pt>
                <c:pt idx="4333">
                  <c:v>1:05</c:v>
                </c:pt>
                <c:pt idx="4334">
                  <c:v>1:05</c:v>
                </c:pt>
                <c:pt idx="4335">
                  <c:v>1:05</c:v>
                </c:pt>
                <c:pt idx="4336">
                  <c:v>1:05</c:v>
                </c:pt>
                <c:pt idx="4337">
                  <c:v>1:05</c:v>
                </c:pt>
                <c:pt idx="4338">
                  <c:v>1:05</c:v>
                </c:pt>
                <c:pt idx="4339">
                  <c:v>1:05</c:v>
                </c:pt>
                <c:pt idx="4340">
                  <c:v>1:05</c:v>
                </c:pt>
                <c:pt idx="4341">
                  <c:v>1:05</c:v>
                </c:pt>
                <c:pt idx="4342">
                  <c:v>1:05</c:v>
                </c:pt>
                <c:pt idx="4343">
                  <c:v>1:05</c:v>
                </c:pt>
                <c:pt idx="4344">
                  <c:v>1:05</c:v>
                </c:pt>
                <c:pt idx="4345">
                  <c:v>1:05</c:v>
                </c:pt>
                <c:pt idx="4346">
                  <c:v>1:05</c:v>
                </c:pt>
                <c:pt idx="4347">
                  <c:v>1:05</c:v>
                </c:pt>
                <c:pt idx="4348">
                  <c:v>1:05</c:v>
                </c:pt>
                <c:pt idx="4349">
                  <c:v>1:05</c:v>
                </c:pt>
                <c:pt idx="4350">
                  <c:v>1:05</c:v>
                </c:pt>
                <c:pt idx="4351">
                  <c:v>1:05</c:v>
                </c:pt>
                <c:pt idx="4352">
                  <c:v>1:05</c:v>
                </c:pt>
                <c:pt idx="4353">
                  <c:v>1:05</c:v>
                </c:pt>
                <c:pt idx="4354">
                  <c:v>1:05</c:v>
                </c:pt>
                <c:pt idx="4355">
                  <c:v>1:05</c:v>
                </c:pt>
                <c:pt idx="4356">
                  <c:v>1:05</c:v>
                </c:pt>
                <c:pt idx="4357">
                  <c:v>1:05</c:v>
                </c:pt>
                <c:pt idx="4358">
                  <c:v>1:05</c:v>
                </c:pt>
                <c:pt idx="4359">
                  <c:v>1:05</c:v>
                </c:pt>
                <c:pt idx="4360">
                  <c:v>1:05</c:v>
                </c:pt>
                <c:pt idx="4361">
                  <c:v>1:05</c:v>
                </c:pt>
                <c:pt idx="4362">
                  <c:v>1:05</c:v>
                </c:pt>
                <c:pt idx="4363">
                  <c:v>1:05</c:v>
                </c:pt>
                <c:pt idx="4364">
                  <c:v>1:05</c:v>
                </c:pt>
                <c:pt idx="4365">
                  <c:v>1:05</c:v>
                </c:pt>
                <c:pt idx="4366">
                  <c:v>1:05</c:v>
                </c:pt>
                <c:pt idx="4367">
                  <c:v>1:05</c:v>
                </c:pt>
                <c:pt idx="4368">
                  <c:v>1:05</c:v>
                </c:pt>
                <c:pt idx="4369">
                  <c:v>1:05</c:v>
                </c:pt>
                <c:pt idx="4370">
                  <c:v>1:05</c:v>
                </c:pt>
                <c:pt idx="4371">
                  <c:v>1:05</c:v>
                </c:pt>
                <c:pt idx="4372">
                  <c:v>1:05</c:v>
                </c:pt>
                <c:pt idx="4373">
                  <c:v>1:05</c:v>
                </c:pt>
                <c:pt idx="4374">
                  <c:v>1:05</c:v>
                </c:pt>
                <c:pt idx="4375">
                  <c:v>1:05</c:v>
                </c:pt>
                <c:pt idx="4376">
                  <c:v>1:05</c:v>
                </c:pt>
                <c:pt idx="4377">
                  <c:v>1:05</c:v>
                </c:pt>
                <c:pt idx="4378">
                  <c:v>1:05</c:v>
                </c:pt>
                <c:pt idx="4379">
                  <c:v>1:05</c:v>
                </c:pt>
                <c:pt idx="4380">
                  <c:v>1:05</c:v>
                </c:pt>
                <c:pt idx="4381">
                  <c:v>1:05</c:v>
                </c:pt>
                <c:pt idx="4382">
                  <c:v>1:05</c:v>
                </c:pt>
                <c:pt idx="4383">
                  <c:v>1:05</c:v>
                </c:pt>
                <c:pt idx="4384">
                  <c:v>1:06</c:v>
                </c:pt>
                <c:pt idx="4385">
                  <c:v>1:06</c:v>
                </c:pt>
                <c:pt idx="4386">
                  <c:v>1:06</c:v>
                </c:pt>
                <c:pt idx="4387">
                  <c:v>1:06</c:v>
                </c:pt>
                <c:pt idx="4388">
                  <c:v>1:06</c:v>
                </c:pt>
                <c:pt idx="4389">
                  <c:v>1:06</c:v>
                </c:pt>
                <c:pt idx="4390">
                  <c:v>1:06</c:v>
                </c:pt>
                <c:pt idx="4391">
                  <c:v>1:06</c:v>
                </c:pt>
                <c:pt idx="4392">
                  <c:v>1:06</c:v>
                </c:pt>
                <c:pt idx="4393">
                  <c:v>1:06</c:v>
                </c:pt>
                <c:pt idx="4394">
                  <c:v>1:06</c:v>
                </c:pt>
                <c:pt idx="4395">
                  <c:v>1:06</c:v>
                </c:pt>
                <c:pt idx="4396">
                  <c:v>1:06</c:v>
                </c:pt>
                <c:pt idx="4397">
                  <c:v>1:06</c:v>
                </c:pt>
                <c:pt idx="4398">
                  <c:v>1:06</c:v>
                </c:pt>
                <c:pt idx="4399">
                  <c:v>1:06</c:v>
                </c:pt>
                <c:pt idx="4400">
                  <c:v>1:06</c:v>
                </c:pt>
                <c:pt idx="4401">
                  <c:v>1:06</c:v>
                </c:pt>
                <c:pt idx="4402">
                  <c:v>1:06</c:v>
                </c:pt>
                <c:pt idx="4403">
                  <c:v>1:06</c:v>
                </c:pt>
                <c:pt idx="4404">
                  <c:v>1:06</c:v>
                </c:pt>
                <c:pt idx="4405">
                  <c:v>1:06</c:v>
                </c:pt>
                <c:pt idx="4406">
                  <c:v>1:06</c:v>
                </c:pt>
                <c:pt idx="4407">
                  <c:v>1:06</c:v>
                </c:pt>
                <c:pt idx="4408">
                  <c:v>1:06</c:v>
                </c:pt>
                <c:pt idx="4409">
                  <c:v>1:06</c:v>
                </c:pt>
                <c:pt idx="4410">
                  <c:v>1:06</c:v>
                </c:pt>
                <c:pt idx="4411">
                  <c:v>1:06</c:v>
                </c:pt>
                <c:pt idx="4412">
                  <c:v>1:06</c:v>
                </c:pt>
                <c:pt idx="4413">
                  <c:v>1:06</c:v>
                </c:pt>
                <c:pt idx="4414">
                  <c:v>1:06</c:v>
                </c:pt>
                <c:pt idx="4415">
                  <c:v>1:06</c:v>
                </c:pt>
                <c:pt idx="4416">
                  <c:v>1:06</c:v>
                </c:pt>
                <c:pt idx="4417">
                  <c:v>1:06</c:v>
                </c:pt>
                <c:pt idx="4418">
                  <c:v>1:06</c:v>
                </c:pt>
                <c:pt idx="4419">
                  <c:v>1:06</c:v>
                </c:pt>
                <c:pt idx="4420">
                  <c:v>1:07</c:v>
                </c:pt>
                <c:pt idx="4421">
                  <c:v>1:07</c:v>
                </c:pt>
                <c:pt idx="4422">
                  <c:v>1:07</c:v>
                </c:pt>
                <c:pt idx="4423">
                  <c:v>1:07</c:v>
                </c:pt>
                <c:pt idx="4424">
                  <c:v>1:07</c:v>
                </c:pt>
                <c:pt idx="4425">
                  <c:v>1:07</c:v>
                </c:pt>
                <c:pt idx="4426">
                  <c:v>1:07</c:v>
                </c:pt>
                <c:pt idx="4427">
                  <c:v>1:07</c:v>
                </c:pt>
                <c:pt idx="4428">
                  <c:v>1:07</c:v>
                </c:pt>
                <c:pt idx="4429">
                  <c:v>1:07</c:v>
                </c:pt>
                <c:pt idx="4430">
                  <c:v>1:07</c:v>
                </c:pt>
                <c:pt idx="4431">
                  <c:v>1:07</c:v>
                </c:pt>
                <c:pt idx="4432">
                  <c:v>1:07</c:v>
                </c:pt>
                <c:pt idx="4433">
                  <c:v>1:07</c:v>
                </c:pt>
                <c:pt idx="4434">
                  <c:v>1:07</c:v>
                </c:pt>
                <c:pt idx="4435">
                  <c:v>1:07</c:v>
                </c:pt>
                <c:pt idx="4436">
                  <c:v>1:07</c:v>
                </c:pt>
                <c:pt idx="4437">
                  <c:v>1:07</c:v>
                </c:pt>
                <c:pt idx="4438">
                  <c:v>1:07</c:v>
                </c:pt>
                <c:pt idx="4439">
                  <c:v>1:07</c:v>
                </c:pt>
                <c:pt idx="4440">
                  <c:v>1:07</c:v>
                </c:pt>
                <c:pt idx="4441">
                  <c:v>1:07</c:v>
                </c:pt>
                <c:pt idx="4442">
                  <c:v>1:07</c:v>
                </c:pt>
                <c:pt idx="4443">
                  <c:v>1:07</c:v>
                </c:pt>
                <c:pt idx="4444">
                  <c:v>1:07</c:v>
                </c:pt>
                <c:pt idx="4445">
                  <c:v>1:07</c:v>
                </c:pt>
                <c:pt idx="4446">
                  <c:v>1:07</c:v>
                </c:pt>
                <c:pt idx="4447">
                  <c:v>1:07</c:v>
                </c:pt>
                <c:pt idx="4448">
                  <c:v>1:07</c:v>
                </c:pt>
                <c:pt idx="4449">
                  <c:v>1:07</c:v>
                </c:pt>
                <c:pt idx="4450">
                  <c:v>1:07</c:v>
                </c:pt>
                <c:pt idx="4451">
                  <c:v>1:07</c:v>
                </c:pt>
                <c:pt idx="4452">
                  <c:v>1:07</c:v>
                </c:pt>
                <c:pt idx="4453">
                  <c:v>1:07</c:v>
                </c:pt>
                <c:pt idx="4454">
                  <c:v>1:07</c:v>
                </c:pt>
                <c:pt idx="4455">
                  <c:v>1:07</c:v>
                </c:pt>
                <c:pt idx="4456">
                  <c:v>1:07</c:v>
                </c:pt>
                <c:pt idx="4457">
                  <c:v>1:07</c:v>
                </c:pt>
                <c:pt idx="4458">
                  <c:v>1:07</c:v>
                </c:pt>
                <c:pt idx="4459">
                  <c:v>1:07</c:v>
                </c:pt>
                <c:pt idx="4460">
                  <c:v>1:07</c:v>
                </c:pt>
                <c:pt idx="4461">
                  <c:v>1:07</c:v>
                </c:pt>
                <c:pt idx="4462">
                  <c:v>1:07</c:v>
                </c:pt>
                <c:pt idx="4463">
                  <c:v>1:07</c:v>
                </c:pt>
                <c:pt idx="4464">
                  <c:v>1:07</c:v>
                </c:pt>
                <c:pt idx="4465">
                  <c:v>1:07</c:v>
                </c:pt>
                <c:pt idx="4466">
                  <c:v>1:08</c:v>
                </c:pt>
                <c:pt idx="4467">
                  <c:v>1:08</c:v>
                </c:pt>
                <c:pt idx="4468">
                  <c:v>1:08</c:v>
                </c:pt>
                <c:pt idx="4469">
                  <c:v>1:08</c:v>
                </c:pt>
                <c:pt idx="4470">
                  <c:v>1:08</c:v>
                </c:pt>
                <c:pt idx="4471">
                  <c:v>1:08</c:v>
                </c:pt>
                <c:pt idx="4472">
                  <c:v>1:08</c:v>
                </c:pt>
                <c:pt idx="4473">
                  <c:v>1:08</c:v>
                </c:pt>
                <c:pt idx="4474">
                  <c:v>1:08</c:v>
                </c:pt>
                <c:pt idx="4475">
                  <c:v>1:08</c:v>
                </c:pt>
                <c:pt idx="4476">
                  <c:v>1:08</c:v>
                </c:pt>
                <c:pt idx="4477">
                  <c:v>1:08</c:v>
                </c:pt>
                <c:pt idx="4478">
                  <c:v>1:08</c:v>
                </c:pt>
                <c:pt idx="4479">
                  <c:v>1:08</c:v>
                </c:pt>
                <c:pt idx="4480">
                  <c:v>1:08</c:v>
                </c:pt>
                <c:pt idx="4481">
                  <c:v>1:08</c:v>
                </c:pt>
                <c:pt idx="4482">
                  <c:v>1:08</c:v>
                </c:pt>
                <c:pt idx="4483">
                  <c:v>1:08</c:v>
                </c:pt>
                <c:pt idx="4484">
                  <c:v>1:08</c:v>
                </c:pt>
                <c:pt idx="4485">
                  <c:v>1:08</c:v>
                </c:pt>
                <c:pt idx="4486">
                  <c:v>1:08</c:v>
                </c:pt>
                <c:pt idx="4487">
                  <c:v>1:08</c:v>
                </c:pt>
                <c:pt idx="4488">
                  <c:v>1:08</c:v>
                </c:pt>
                <c:pt idx="4489">
                  <c:v>1:08</c:v>
                </c:pt>
                <c:pt idx="4490">
                  <c:v>1:08</c:v>
                </c:pt>
                <c:pt idx="4491">
                  <c:v>1:08</c:v>
                </c:pt>
                <c:pt idx="4492">
                  <c:v>1:08</c:v>
                </c:pt>
                <c:pt idx="4493">
                  <c:v>1:08</c:v>
                </c:pt>
                <c:pt idx="4494">
                  <c:v>1:08</c:v>
                </c:pt>
                <c:pt idx="4495">
                  <c:v>1:08</c:v>
                </c:pt>
                <c:pt idx="4496">
                  <c:v>1:08</c:v>
                </c:pt>
                <c:pt idx="4497">
                  <c:v>1:08</c:v>
                </c:pt>
                <c:pt idx="4498">
                  <c:v>1:08</c:v>
                </c:pt>
                <c:pt idx="4499">
                  <c:v>1:08</c:v>
                </c:pt>
                <c:pt idx="4500">
                  <c:v>1:08</c:v>
                </c:pt>
                <c:pt idx="4501">
                  <c:v>1:08</c:v>
                </c:pt>
                <c:pt idx="4502">
                  <c:v>1:09</c:v>
                </c:pt>
                <c:pt idx="4503">
                  <c:v>1:09</c:v>
                </c:pt>
                <c:pt idx="4504">
                  <c:v>1:09</c:v>
                </c:pt>
                <c:pt idx="4505">
                  <c:v>1:09</c:v>
                </c:pt>
                <c:pt idx="4506">
                  <c:v>1:09</c:v>
                </c:pt>
                <c:pt idx="4507">
                  <c:v>1:09</c:v>
                </c:pt>
                <c:pt idx="4508">
                  <c:v>1:09</c:v>
                </c:pt>
                <c:pt idx="4509">
                  <c:v>1:09</c:v>
                </c:pt>
                <c:pt idx="4510">
                  <c:v>1:09</c:v>
                </c:pt>
                <c:pt idx="4511">
                  <c:v>1:09</c:v>
                </c:pt>
                <c:pt idx="4512">
                  <c:v>1:09</c:v>
                </c:pt>
                <c:pt idx="4513">
                  <c:v>1:09</c:v>
                </c:pt>
                <c:pt idx="4514">
                  <c:v>1:09</c:v>
                </c:pt>
                <c:pt idx="4515">
                  <c:v>1:09</c:v>
                </c:pt>
                <c:pt idx="4516">
                  <c:v>1:09</c:v>
                </c:pt>
                <c:pt idx="4517">
                  <c:v>1:09</c:v>
                </c:pt>
                <c:pt idx="4518">
                  <c:v>1:09</c:v>
                </c:pt>
                <c:pt idx="4519">
                  <c:v>1:09</c:v>
                </c:pt>
                <c:pt idx="4520">
                  <c:v>1:09</c:v>
                </c:pt>
                <c:pt idx="4521">
                  <c:v>1:09</c:v>
                </c:pt>
                <c:pt idx="4522">
                  <c:v>1:09</c:v>
                </c:pt>
                <c:pt idx="4523">
                  <c:v>1:09</c:v>
                </c:pt>
                <c:pt idx="4524">
                  <c:v>1:09</c:v>
                </c:pt>
                <c:pt idx="4525">
                  <c:v>1:09</c:v>
                </c:pt>
                <c:pt idx="4526">
                  <c:v>1:09</c:v>
                </c:pt>
                <c:pt idx="4527">
                  <c:v>1:09</c:v>
                </c:pt>
                <c:pt idx="4528">
                  <c:v>1:09</c:v>
                </c:pt>
                <c:pt idx="4529">
                  <c:v>1:09</c:v>
                </c:pt>
                <c:pt idx="4530">
                  <c:v>1:09</c:v>
                </c:pt>
                <c:pt idx="4531">
                  <c:v>1:09</c:v>
                </c:pt>
                <c:pt idx="4532">
                  <c:v>1:09</c:v>
                </c:pt>
                <c:pt idx="4533">
                  <c:v>1:09</c:v>
                </c:pt>
                <c:pt idx="4534">
                  <c:v>1:09</c:v>
                </c:pt>
                <c:pt idx="4535">
                  <c:v>1:09</c:v>
                </c:pt>
                <c:pt idx="4536">
                  <c:v>1:09</c:v>
                </c:pt>
                <c:pt idx="4537">
                  <c:v>1:09</c:v>
                </c:pt>
                <c:pt idx="4538">
                  <c:v>1:09</c:v>
                </c:pt>
                <c:pt idx="4539">
                  <c:v>1:09</c:v>
                </c:pt>
                <c:pt idx="4540">
                  <c:v>1:09</c:v>
                </c:pt>
                <c:pt idx="4541">
                  <c:v>1:09</c:v>
                </c:pt>
                <c:pt idx="4542">
                  <c:v>1:10</c:v>
                </c:pt>
                <c:pt idx="4543">
                  <c:v>1:10</c:v>
                </c:pt>
                <c:pt idx="4544">
                  <c:v>1:10</c:v>
                </c:pt>
                <c:pt idx="4545">
                  <c:v>1:10</c:v>
                </c:pt>
                <c:pt idx="4546">
                  <c:v>1:10</c:v>
                </c:pt>
                <c:pt idx="4547">
                  <c:v>1:10</c:v>
                </c:pt>
                <c:pt idx="4548">
                  <c:v>1:10</c:v>
                </c:pt>
                <c:pt idx="4549">
                  <c:v>1:10</c:v>
                </c:pt>
                <c:pt idx="4550">
                  <c:v>1:10</c:v>
                </c:pt>
                <c:pt idx="4551">
                  <c:v>1:10</c:v>
                </c:pt>
                <c:pt idx="4552">
                  <c:v>1:10</c:v>
                </c:pt>
                <c:pt idx="4553">
                  <c:v>1:10</c:v>
                </c:pt>
                <c:pt idx="4554">
                  <c:v>1:10</c:v>
                </c:pt>
                <c:pt idx="4555">
                  <c:v>1:10</c:v>
                </c:pt>
                <c:pt idx="4556">
                  <c:v>1:10</c:v>
                </c:pt>
                <c:pt idx="4557">
                  <c:v>1:10</c:v>
                </c:pt>
                <c:pt idx="4558">
                  <c:v>1:10</c:v>
                </c:pt>
                <c:pt idx="4559">
                  <c:v>1:10</c:v>
                </c:pt>
                <c:pt idx="4560">
                  <c:v>1:10</c:v>
                </c:pt>
                <c:pt idx="4561">
                  <c:v>1:10</c:v>
                </c:pt>
                <c:pt idx="4562">
                  <c:v>1:10</c:v>
                </c:pt>
                <c:pt idx="4563">
                  <c:v>1:10</c:v>
                </c:pt>
                <c:pt idx="4564">
                  <c:v>1:10</c:v>
                </c:pt>
                <c:pt idx="4565">
                  <c:v>1:10</c:v>
                </c:pt>
                <c:pt idx="4566">
                  <c:v>1:10</c:v>
                </c:pt>
                <c:pt idx="4567">
                  <c:v>1:10</c:v>
                </c:pt>
                <c:pt idx="4568">
                  <c:v>1:10</c:v>
                </c:pt>
                <c:pt idx="4569">
                  <c:v>1:10</c:v>
                </c:pt>
                <c:pt idx="4570">
                  <c:v>1:10</c:v>
                </c:pt>
                <c:pt idx="4571">
                  <c:v>1:11</c:v>
                </c:pt>
                <c:pt idx="4572">
                  <c:v>1:11</c:v>
                </c:pt>
                <c:pt idx="4573">
                  <c:v>1:11</c:v>
                </c:pt>
                <c:pt idx="4574">
                  <c:v>1:11</c:v>
                </c:pt>
                <c:pt idx="4575">
                  <c:v>1:11</c:v>
                </c:pt>
                <c:pt idx="4576">
                  <c:v>1:11</c:v>
                </c:pt>
                <c:pt idx="4577">
                  <c:v>1:11</c:v>
                </c:pt>
                <c:pt idx="4578">
                  <c:v>1:11</c:v>
                </c:pt>
                <c:pt idx="4579">
                  <c:v>1:11</c:v>
                </c:pt>
                <c:pt idx="4580">
                  <c:v>1:11</c:v>
                </c:pt>
                <c:pt idx="4581">
                  <c:v>1:11</c:v>
                </c:pt>
                <c:pt idx="4582">
                  <c:v>1:11</c:v>
                </c:pt>
                <c:pt idx="4583">
                  <c:v>1:11</c:v>
                </c:pt>
                <c:pt idx="4584">
                  <c:v>1:11</c:v>
                </c:pt>
                <c:pt idx="4585">
                  <c:v>1:11</c:v>
                </c:pt>
                <c:pt idx="4586">
                  <c:v>1:11</c:v>
                </c:pt>
                <c:pt idx="4587">
                  <c:v>1:11</c:v>
                </c:pt>
                <c:pt idx="4588">
                  <c:v>1:11</c:v>
                </c:pt>
                <c:pt idx="4589">
                  <c:v>1:11</c:v>
                </c:pt>
                <c:pt idx="4590">
                  <c:v>1:11</c:v>
                </c:pt>
                <c:pt idx="4591">
                  <c:v>1:11</c:v>
                </c:pt>
                <c:pt idx="4592">
                  <c:v>1:11</c:v>
                </c:pt>
                <c:pt idx="4593">
                  <c:v>1:11</c:v>
                </c:pt>
                <c:pt idx="4594">
                  <c:v>1:11</c:v>
                </c:pt>
                <c:pt idx="4595">
                  <c:v>1:11</c:v>
                </c:pt>
                <c:pt idx="4596">
                  <c:v>1:11</c:v>
                </c:pt>
                <c:pt idx="4597">
                  <c:v>1:11</c:v>
                </c:pt>
                <c:pt idx="4598">
                  <c:v>1:11</c:v>
                </c:pt>
                <c:pt idx="4599">
                  <c:v>1:11</c:v>
                </c:pt>
                <c:pt idx="4600">
                  <c:v>1:11</c:v>
                </c:pt>
                <c:pt idx="4601">
                  <c:v>1:11</c:v>
                </c:pt>
                <c:pt idx="4602">
                  <c:v>1:11</c:v>
                </c:pt>
                <c:pt idx="4603">
                  <c:v>1:11</c:v>
                </c:pt>
                <c:pt idx="4604">
                  <c:v>1:11</c:v>
                </c:pt>
                <c:pt idx="4605">
                  <c:v>1:11</c:v>
                </c:pt>
                <c:pt idx="4606">
                  <c:v>1:11</c:v>
                </c:pt>
                <c:pt idx="4607">
                  <c:v>1:11</c:v>
                </c:pt>
                <c:pt idx="4608">
                  <c:v>1:11</c:v>
                </c:pt>
                <c:pt idx="4609">
                  <c:v>1:11</c:v>
                </c:pt>
                <c:pt idx="4610">
                  <c:v>1:11</c:v>
                </c:pt>
                <c:pt idx="4611">
                  <c:v>1:11</c:v>
                </c:pt>
                <c:pt idx="4612">
                  <c:v>1:11</c:v>
                </c:pt>
                <c:pt idx="4613">
                  <c:v>1:12</c:v>
                </c:pt>
                <c:pt idx="4614">
                  <c:v>1:12</c:v>
                </c:pt>
                <c:pt idx="4615">
                  <c:v>1:12</c:v>
                </c:pt>
                <c:pt idx="4616">
                  <c:v>1:12</c:v>
                </c:pt>
                <c:pt idx="4617">
                  <c:v>1:12</c:v>
                </c:pt>
                <c:pt idx="4618">
                  <c:v>1:12</c:v>
                </c:pt>
                <c:pt idx="4619">
                  <c:v>1:12</c:v>
                </c:pt>
                <c:pt idx="4620">
                  <c:v>1:12</c:v>
                </c:pt>
                <c:pt idx="4621">
                  <c:v>1:12</c:v>
                </c:pt>
                <c:pt idx="4622">
                  <c:v>1:12</c:v>
                </c:pt>
                <c:pt idx="4623">
                  <c:v>1:12</c:v>
                </c:pt>
                <c:pt idx="4624">
                  <c:v>1:12</c:v>
                </c:pt>
                <c:pt idx="4625">
                  <c:v>1:12</c:v>
                </c:pt>
                <c:pt idx="4626">
                  <c:v>1:12</c:v>
                </c:pt>
                <c:pt idx="4627">
                  <c:v>1:12</c:v>
                </c:pt>
                <c:pt idx="4628">
                  <c:v>1:12</c:v>
                </c:pt>
                <c:pt idx="4629">
                  <c:v>1:12</c:v>
                </c:pt>
                <c:pt idx="4630">
                  <c:v>1:12</c:v>
                </c:pt>
                <c:pt idx="4631">
                  <c:v>1:12</c:v>
                </c:pt>
                <c:pt idx="4632">
                  <c:v>1:12</c:v>
                </c:pt>
                <c:pt idx="4633">
                  <c:v>1:12</c:v>
                </c:pt>
                <c:pt idx="4634">
                  <c:v>1:12</c:v>
                </c:pt>
                <c:pt idx="4635">
                  <c:v>1:12</c:v>
                </c:pt>
                <c:pt idx="4636">
                  <c:v>1:12</c:v>
                </c:pt>
                <c:pt idx="4637">
                  <c:v>1:12</c:v>
                </c:pt>
                <c:pt idx="4638">
                  <c:v>1:12</c:v>
                </c:pt>
                <c:pt idx="4639">
                  <c:v>1:12</c:v>
                </c:pt>
                <c:pt idx="4640">
                  <c:v>1:12</c:v>
                </c:pt>
                <c:pt idx="4641">
                  <c:v>1:12</c:v>
                </c:pt>
                <c:pt idx="4642">
                  <c:v>1:12</c:v>
                </c:pt>
                <c:pt idx="4643">
                  <c:v>1:12</c:v>
                </c:pt>
                <c:pt idx="4644">
                  <c:v>1:12</c:v>
                </c:pt>
                <c:pt idx="4645">
                  <c:v>1:12</c:v>
                </c:pt>
                <c:pt idx="4646">
                  <c:v>1:12</c:v>
                </c:pt>
                <c:pt idx="4647">
                  <c:v>1:12</c:v>
                </c:pt>
                <c:pt idx="4648">
                  <c:v>1:12</c:v>
                </c:pt>
                <c:pt idx="4649">
                  <c:v>1:12</c:v>
                </c:pt>
                <c:pt idx="4650">
                  <c:v>1:12</c:v>
                </c:pt>
                <c:pt idx="4651">
                  <c:v>1:12</c:v>
                </c:pt>
                <c:pt idx="4652">
                  <c:v>1:12</c:v>
                </c:pt>
                <c:pt idx="4653">
                  <c:v>1:12</c:v>
                </c:pt>
                <c:pt idx="4654">
                  <c:v>1:12</c:v>
                </c:pt>
                <c:pt idx="4655">
                  <c:v>1:13</c:v>
                </c:pt>
                <c:pt idx="4656">
                  <c:v>1:13</c:v>
                </c:pt>
                <c:pt idx="4657">
                  <c:v>1:13</c:v>
                </c:pt>
                <c:pt idx="4658">
                  <c:v>1:13</c:v>
                </c:pt>
                <c:pt idx="4659">
                  <c:v>1:13</c:v>
                </c:pt>
                <c:pt idx="4660">
                  <c:v>1:13</c:v>
                </c:pt>
                <c:pt idx="4661">
                  <c:v>1:13</c:v>
                </c:pt>
                <c:pt idx="4662">
                  <c:v>1:13</c:v>
                </c:pt>
                <c:pt idx="4663">
                  <c:v>1:13</c:v>
                </c:pt>
                <c:pt idx="4664">
                  <c:v>1:13</c:v>
                </c:pt>
                <c:pt idx="4665">
                  <c:v>1:13</c:v>
                </c:pt>
                <c:pt idx="4666">
                  <c:v>1:13</c:v>
                </c:pt>
                <c:pt idx="4667">
                  <c:v>1:13</c:v>
                </c:pt>
                <c:pt idx="4668">
                  <c:v>1:13</c:v>
                </c:pt>
                <c:pt idx="4669">
                  <c:v>1:13</c:v>
                </c:pt>
                <c:pt idx="4670">
                  <c:v>1:13</c:v>
                </c:pt>
                <c:pt idx="4671">
                  <c:v>1:13</c:v>
                </c:pt>
                <c:pt idx="4672">
                  <c:v>1:13</c:v>
                </c:pt>
                <c:pt idx="4673">
                  <c:v>1:13</c:v>
                </c:pt>
                <c:pt idx="4674">
                  <c:v>1:13</c:v>
                </c:pt>
                <c:pt idx="4675">
                  <c:v>1:13</c:v>
                </c:pt>
                <c:pt idx="4676">
                  <c:v>1:13</c:v>
                </c:pt>
                <c:pt idx="4677">
                  <c:v>1:13</c:v>
                </c:pt>
                <c:pt idx="4678">
                  <c:v>1:13</c:v>
                </c:pt>
                <c:pt idx="4679">
                  <c:v>1:13</c:v>
                </c:pt>
                <c:pt idx="4680">
                  <c:v>1:13</c:v>
                </c:pt>
                <c:pt idx="4681">
                  <c:v>1:13</c:v>
                </c:pt>
                <c:pt idx="4682">
                  <c:v>1:13</c:v>
                </c:pt>
                <c:pt idx="4683">
                  <c:v>1:13</c:v>
                </c:pt>
                <c:pt idx="4684">
                  <c:v>1:13</c:v>
                </c:pt>
                <c:pt idx="4685">
                  <c:v>1:13</c:v>
                </c:pt>
                <c:pt idx="4686">
                  <c:v>1:13</c:v>
                </c:pt>
                <c:pt idx="4687">
                  <c:v>1:14</c:v>
                </c:pt>
                <c:pt idx="4688">
                  <c:v>1:14</c:v>
                </c:pt>
                <c:pt idx="4689">
                  <c:v>1:14</c:v>
                </c:pt>
                <c:pt idx="4690">
                  <c:v>1:14</c:v>
                </c:pt>
                <c:pt idx="4691">
                  <c:v>1:14</c:v>
                </c:pt>
                <c:pt idx="4692">
                  <c:v>1:14</c:v>
                </c:pt>
                <c:pt idx="4693">
                  <c:v>1:14</c:v>
                </c:pt>
                <c:pt idx="4694">
                  <c:v>1:14</c:v>
                </c:pt>
                <c:pt idx="4695">
                  <c:v>1:14</c:v>
                </c:pt>
                <c:pt idx="4696">
                  <c:v>1:14</c:v>
                </c:pt>
                <c:pt idx="4697">
                  <c:v>1:14</c:v>
                </c:pt>
                <c:pt idx="4698">
                  <c:v>1:14</c:v>
                </c:pt>
                <c:pt idx="4699">
                  <c:v>1:14</c:v>
                </c:pt>
                <c:pt idx="4700">
                  <c:v>1:14</c:v>
                </c:pt>
                <c:pt idx="4701">
                  <c:v>1:14</c:v>
                </c:pt>
                <c:pt idx="4702">
                  <c:v>1:14</c:v>
                </c:pt>
                <c:pt idx="4703">
                  <c:v>1:14</c:v>
                </c:pt>
                <c:pt idx="4704">
                  <c:v>1:14</c:v>
                </c:pt>
                <c:pt idx="4705">
                  <c:v>1:14</c:v>
                </c:pt>
                <c:pt idx="4706">
                  <c:v>1:14</c:v>
                </c:pt>
                <c:pt idx="4707">
                  <c:v>1:14</c:v>
                </c:pt>
                <c:pt idx="4708">
                  <c:v>1:14</c:v>
                </c:pt>
                <c:pt idx="4709">
                  <c:v>1:14</c:v>
                </c:pt>
                <c:pt idx="4710">
                  <c:v>1:14</c:v>
                </c:pt>
                <c:pt idx="4711">
                  <c:v>1:14</c:v>
                </c:pt>
                <c:pt idx="4712">
                  <c:v>1:14</c:v>
                </c:pt>
                <c:pt idx="4713">
                  <c:v>1:14</c:v>
                </c:pt>
                <c:pt idx="4714">
                  <c:v>1:14</c:v>
                </c:pt>
                <c:pt idx="4715">
                  <c:v>1:14</c:v>
                </c:pt>
                <c:pt idx="4716">
                  <c:v>1:14</c:v>
                </c:pt>
                <c:pt idx="4717">
                  <c:v>1:14</c:v>
                </c:pt>
                <c:pt idx="4718">
                  <c:v>1:14</c:v>
                </c:pt>
                <c:pt idx="4719">
                  <c:v>1:14</c:v>
                </c:pt>
                <c:pt idx="4720">
                  <c:v>1:14</c:v>
                </c:pt>
                <c:pt idx="4721">
                  <c:v>1:14</c:v>
                </c:pt>
                <c:pt idx="4722">
                  <c:v>1:14</c:v>
                </c:pt>
                <c:pt idx="4723">
                  <c:v>1:14</c:v>
                </c:pt>
                <c:pt idx="4724">
                  <c:v>1:14</c:v>
                </c:pt>
                <c:pt idx="4725">
                  <c:v>1:14</c:v>
                </c:pt>
                <c:pt idx="4726">
                  <c:v>1:14</c:v>
                </c:pt>
                <c:pt idx="4727">
                  <c:v>1:14</c:v>
                </c:pt>
                <c:pt idx="4728">
                  <c:v>1:14</c:v>
                </c:pt>
                <c:pt idx="4729">
                  <c:v>1:14</c:v>
                </c:pt>
                <c:pt idx="4730">
                  <c:v>1:15</c:v>
                </c:pt>
                <c:pt idx="4731">
                  <c:v>1:15</c:v>
                </c:pt>
                <c:pt idx="4732">
                  <c:v>1:15</c:v>
                </c:pt>
                <c:pt idx="4733">
                  <c:v>1:15</c:v>
                </c:pt>
                <c:pt idx="4734">
                  <c:v>1:15</c:v>
                </c:pt>
                <c:pt idx="4735">
                  <c:v>1:15</c:v>
                </c:pt>
                <c:pt idx="4736">
                  <c:v>1:15</c:v>
                </c:pt>
                <c:pt idx="4737">
                  <c:v>1:15</c:v>
                </c:pt>
                <c:pt idx="4738">
                  <c:v>1:15</c:v>
                </c:pt>
                <c:pt idx="4739">
                  <c:v>1:15</c:v>
                </c:pt>
                <c:pt idx="4740">
                  <c:v>1:15</c:v>
                </c:pt>
                <c:pt idx="4741">
                  <c:v>1:15</c:v>
                </c:pt>
                <c:pt idx="4742">
                  <c:v>1:15</c:v>
                </c:pt>
                <c:pt idx="4743">
                  <c:v>1:15</c:v>
                </c:pt>
                <c:pt idx="4744">
                  <c:v>1:15</c:v>
                </c:pt>
                <c:pt idx="4745">
                  <c:v>1:15</c:v>
                </c:pt>
                <c:pt idx="4746">
                  <c:v>1:15</c:v>
                </c:pt>
                <c:pt idx="4747">
                  <c:v>1:15</c:v>
                </c:pt>
                <c:pt idx="4748">
                  <c:v>1:15</c:v>
                </c:pt>
                <c:pt idx="4749">
                  <c:v>1:15</c:v>
                </c:pt>
                <c:pt idx="4750">
                  <c:v>1:15</c:v>
                </c:pt>
                <c:pt idx="4751">
                  <c:v>1:15</c:v>
                </c:pt>
                <c:pt idx="4752">
                  <c:v>1:15</c:v>
                </c:pt>
                <c:pt idx="4753">
                  <c:v>1:15</c:v>
                </c:pt>
                <c:pt idx="4754">
                  <c:v>1:15</c:v>
                </c:pt>
                <c:pt idx="4755">
                  <c:v>1:16</c:v>
                </c:pt>
                <c:pt idx="4756">
                  <c:v>1:16</c:v>
                </c:pt>
                <c:pt idx="4757">
                  <c:v>1:16</c:v>
                </c:pt>
                <c:pt idx="4758">
                  <c:v>1:16</c:v>
                </c:pt>
                <c:pt idx="4759">
                  <c:v>1:16</c:v>
                </c:pt>
                <c:pt idx="4760">
                  <c:v>1:16</c:v>
                </c:pt>
                <c:pt idx="4761">
                  <c:v>1:16</c:v>
                </c:pt>
                <c:pt idx="4762">
                  <c:v>1:16</c:v>
                </c:pt>
                <c:pt idx="4763">
                  <c:v>1:16</c:v>
                </c:pt>
                <c:pt idx="4764">
                  <c:v>1:16</c:v>
                </c:pt>
                <c:pt idx="4765">
                  <c:v>1:16</c:v>
                </c:pt>
                <c:pt idx="4766">
                  <c:v>1:16</c:v>
                </c:pt>
                <c:pt idx="4767">
                  <c:v>1:16</c:v>
                </c:pt>
                <c:pt idx="4768">
                  <c:v>1:16</c:v>
                </c:pt>
                <c:pt idx="4769">
                  <c:v>1:16</c:v>
                </c:pt>
                <c:pt idx="4770">
                  <c:v>1:16</c:v>
                </c:pt>
                <c:pt idx="4771">
                  <c:v>1:16</c:v>
                </c:pt>
                <c:pt idx="4772">
                  <c:v>1:16</c:v>
                </c:pt>
                <c:pt idx="4773">
                  <c:v>1:16</c:v>
                </c:pt>
                <c:pt idx="4774">
                  <c:v>1:16</c:v>
                </c:pt>
                <c:pt idx="4775">
                  <c:v>1:16</c:v>
                </c:pt>
                <c:pt idx="4776">
                  <c:v>1:16</c:v>
                </c:pt>
                <c:pt idx="4777">
                  <c:v>1:16</c:v>
                </c:pt>
                <c:pt idx="4778">
                  <c:v>1:16</c:v>
                </c:pt>
                <c:pt idx="4779">
                  <c:v>1:16</c:v>
                </c:pt>
                <c:pt idx="4780">
                  <c:v>1:16</c:v>
                </c:pt>
                <c:pt idx="4781">
                  <c:v>1:16</c:v>
                </c:pt>
                <c:pt idx="4782">
                  <c:v>1:16</c:v>
                </c:pt>
                <c:pt idx="4783">
                  <c:v>1:17</c:v>
                </c:pt>
                <c:pt idx="4784">
                  <c:v>1:17</c:v>
                </c:pt>
                <c:pt idx="4785">
                  <c:v>1:17</c:v>
                </c:pt>
                <c:pt idx="4786">
                  <c:v>1:17</c:v>
                </c:pt>
                <c:pt idx="4787">
                  <c:v>1:17</c:v>
                </c:pt>
                <c:pt idx="4788">
                  <c:v>1:17</c:v>
                </c:pt>
                <c:pt idx="4789">
                  <c:v>1:17</c:v>
                </c:pt>
                <c:pt idx="4790">
                  <c:v>1:17</c:v>
                </c:pt>
                <c:pt idx="4791">
                  <c:v>1:17</c:v>
                </c:pt>
                <c:pt idx="4792">
                  <c:v>1:17</c:v>
                </c:pt>
                <c:pt idx="4793">
                  <c:v>1:17</c:v>
                </c:pt>
                <c:pt idx="4794">
                  <c:v>1:17</c:v>
                </c:pt>
                <c:pt idx="4795">
                  <c:v>1:17</c:v>
                </c:pt>
                <c:pt idx="4796">
                  <c:v>1:17</c:v>
                </c:pt>
                <c:pt idx="4797">
                  <c:v>1:17</c:v>
                </c:pt>
                <c:pt idx="4798">
                  <c:v>1:17</c:v>
                </c:pt>
                <c:pt idx="4799">
                  <c:v>1:17</c:v>
                </c:pt>
                <c:pt idx="4800">
                  <c:v>1:17</c:v>
                </c:pt>
                <c:pt idx="4801">
                  <c:v>1:17</c:v>
                </c:pt>
                <c:pt idx="4802">
                  <c:v>1:17</c:v>
                </c:pt>
                <c:pt idx="4803">
                  <c:v>1:17</c:v>
                </c:pt>
                <c:pt idx="4804">
                  <c:v>1:18</c:v>
                </c:pt>
                <c:pt idx="4805">
                  <c:v>1:18</c:v>
                </c:pt>
                <c:pt idx="4806">
                  <c:v>1:18</c:v>
                </c:pt>
                <c:pt idx="4807">
                  <c:v>1:18</c:v>
                </c:pt>
                <c:pt idx="4808">
                  <c:v>1:18</c:v>
                </c:pt>
                <c:pt idx="4809">
                  <c:v>1:18</c:v>
                </c:pt>
                <c:pt idx="4810">
                  <c:v>1:18</c:v>
                </c:pt>
                <c:pt idx="4811">
                  <c:v>1:18</c:v>
                </c:pt>
                <c:pt idx="4812">
                  <c:v>1:18</c:v>
                </c:pt>
                <c:pt idx="4813">
                  <c:v>1:18</c:v>
                </c:pt>
                <c:pt idx="4814">
                  <c:v>1:18</c:v>
                </c:pt>
                <c:pt idx="4815">
                  <c:v>1:18</c:v>
                </c:pt>
                <c:pt idx="4816">
                  <c:v>1:18</c:v>
                </c:pt>
                <c:pt idx="4817">
                  <c:v>1:18</c:v>
                </c:pt>
                <c:pt idx="4818">
                  <c:v>1:18</c:v>
                </c:pt>
                <c:pt idx="4819">
                  <c:v>1:18</c:v>
                </c:pt>
                <c:pt idx="4820">
                  <c:v>1:18</c:v>
                </c:pt>
                <c:pt idx="4821">
                  <c:v>1:18</c:v>
                </c:pt>
                <c:pt idx="4822">
                  <c:v>1:18</c:v>
                </c:pt>
                <c:pt idx="4823">
                  <c:v>1:18</c:v>
                </c:pt>
                <c:pt idx="4824">
                  <c:v>1:18</c:v>
                </c:pt>
                <c:pt idx="4825">
                  <c:v>1:18</c:v>
                </c:pt>
                <c:pt idx="4826">
                  <c:v>1:18</c:v>
                </c:pt>
                <c:pt idx="4827">
                  <c:v>1:18</c:v>
                </c:pt>
                <c:pt idx="4828">
                  <c:v>1:18</c:v>
                </c:pt>
                <c:pt idx="4829">
                  <c:v>1:18</c:v>
                </c:pt>
                <c:pt idx="4830">
                  <c:v>1:18</c:v>
                </c:pt>
                <c:pt idx="4831">
                  <c:v>1:19</c:v>
                </c:pt>
                <c:pt idx="4832">
                  <c:v>1:19</c:v>
                </c:pt>
                <c:pt idx="4833">
                  <c:v>1:19</c:v>
                </c:pt>
                <c:pt idx="4834">
                  <c:v>1:19</c:v>
                </c:pt>
                <c:pt idx="4835">
                  <c:v>1:19</c:v>
                </c:pt>
                <c:pt idx="4836">
                  <c:v>1:19</c:v>
                </c:pt>
                <c:pt idx="4837">
                  <c:v>1:19</c:v>
                </c:pt>
                <c:pt idx="4838">
                  <c:v>1:19</c:v>
                </c:pt>
                <c:pt idx="4839">
                  <c:v>1:19</c:v>
                </c:pt>
                <c:pt idx="4840">
                  <c:v>1:19</c:v>
                </c:pt>
                <c:pt idx="4841">
                  <c:v>1:19</c:v>
                </c:pt>
                <c:pt idx="4842">
                  <c:v>1:19</c:v>
                </c:pt>
                <c:pt idx="4843">
                  <c:v>1:19</c:v>
                </c:pt>
                <c:pt idx="4844">
                  <c:v>1:19</c:v>
                </c:pt>
                <c:pt idx="4845">
                  <c:v>1:19</c:v>
                </c:pt>
                <c:pt idx="4846">
                  <c:v>1:19</c:v>
                </c:pt>
                <c:pt idx="4847">
                  <c:v>1:19</c:v>
                </c:pt>
                <c:pt idx="4848">
                  <c:v>1:19</c:v>
                </c:pt>
                <c:pt idx="4849">
                  <c:v>1:19</c:v>
                </c:pt>
                <c:pt idx="4850">
                  <c:v>1:19</c:v>
                </c:pt>
                <c:pt idx="4851">
                  <c:v>1:19</c:v>
                </c:pt>
                <c:pt idx="4852">
                  <c:v>1:19</c:v>
                </c:pt>
                <c:pt idx="4853">
                  <c:v>1:20</c:v>
                </c:pt>
                <c:pt idx="4854">
                  <c:v>1:20</c:v>
                </c:pt>
                <c:pt idx="4855">
                  <c:v>1:20</c:v>
                </c:pt>
                <c:pt idx="4856">
                  <c:v>1:20</c:v>
                </c:pt>
                <c:pt idx="4857">
                  <c:v>1:20</c:v>
                </c:pt>
                <c:pt idx="4858">
                  <c:v>1:20</c:v>
                </c:pt>
                <c:pt idx="4859">
                  <c:v>1:20</c:v>
                </c:pt>
                <c:pt idx="4860">
                  <c:v>1:20</c:v>
                </c:pt>
                <c:pt idx="4861">
                  <c:v>1:20</c:v>
                </c:pt>
                <c:pt idx="4862">
                  <c:v>1:20</c:v>
                </c:pt>
                <c:pt idx="4863">
                  <c:v>1:20</c:v>
                </c:pt>
                <c:pt idx="4864">
                  <c:v>1:20</c:v>
                </c:pt>
                <c:pt idx="4865">
                  <c:v>1:20</c:v>
                </c:pt>
                <c:pt idx="4866">
                  <c:v>1:20</c:v>
                </c:pt>
                <c:pt idx="4867">
                  <c:v>1:20</c:v>
                </c:pt>
                <c:pt idx="4868">
                  <c:v>1:21</c:v>
                </c:pt>
                <c:pt idx="4869">
                  <c:v>1:21</c:v>
                </c:pt>
                <c:pt idx="4870">
                  <c:v>1:21</c:v>
                </c:pt>
                <c:pt idx="4871">
                  <c:v>1:21</c:v>
                </c:pt>
                <c:pt idx="4872">
                  <c:v>1:21</c:v>
                </c:pt>
                <c:pt idx="4873">
                  <c:v>1:21</c:v>
                </c:pt>
                <c:pt idx="4874">
                  <c:v>1:21</c:v>
                </c:pt>
                <c:pt idx="4875">
                  <c:v>1:21</c:v>
                </c:pt>
                <c:pt idx="4876">
                  <c:v>1:21</c:v>
                </c:pt>
                <c:pt idx="4877">
                  <c:v>1:21</c:v>
                </c:pt>
                <c:pt idx="4878">
                  <c:v>1:21</c:v>
                </c:pt>
                <c:pt idx="4879">
                  <c:v>1:21</c:v>
                </c:pt>
                <c:pt idx="4880">
                  <c:v>1:21</c:v>
                </c:pt>
                <c:pt idx="4881">
                  <c:v>1:21</c:v>
                </c:pt>
                <c:pt idx="4882">
                  <c:v>1:21</c:v>
                </c:pt>
                <c:pt idx="4883">
                  <c:v>1:21</c:v>
                </c:pt>
                <c:pt idx="4884">
                  <c:v>1:21</c:v>
                </c:pt>
                <c:pt idx="4885">
                  <c:v>1:21</c:v>
                </c:pt>
                <c:pt idx="4886">
                  <c:v>1:21</c:v>
                </c:pt>
                <c:pt idx="4887">
                  <c:v>1:21</c:v>
                </c:pt>
                <c:pt idx="4888">
                  <c:v>1:21</c:v>
                </c:pt>
                <c:pt idx="4889">
                  <c:v>1:21</c:v>
                </c:pt>
                <c:pt idx="4890">
                  <c:v>1:22</c:v>
                </c:pt>
                <c:pt idx="4891">
                  <c:v>1:22</c:v>
                </c:pt>
                <c:pt idx="4892">
                  <c:v>1:22</c:v>
                </c:pt>
                <c:pt idx="4893">
                  <c:v>1:22</c:v>
                </c:pt>
                <c:pt idx="4894">
                  <c:v>1:22</c:v>
                </c:pt>
                <c:pt idx="4895">
                  <c:v>1:22</c:v>
                </c:pt>
                <c:pt idx="4896">
                  <c:v>1:22</c:v>
                </c:pt>
                <c:pt idx="4897">
                  <c:v>1:22</c:v>
                </c:pt>
                <c:pt idx="4898">
                  <c:v>1:22</c:v>
                </c:pt>
                <c:pt idx="4899">
                  <c:v>1:22</c:v>
                </c:pt>
                <c:pt idx="4900">
                  <c:v>1:22</c:v>
                </c:pt>
                <c:pt idx="4901">
                  <c:v>1:22</c:v>
                </c:pt>
                <c:pt idx="4902">
                  <c:v>1:22</c:v>
                </c:pt>
                <c:pt idx="4903">
                  <c:v>1:22</c:v>
                </c:pt>
                <c:pt idx="4904">
                  <c:v>1:22</c:v>
                </c:pt>
                <c:pt idx="4905">
                  <c:v>1:22</c:v>
                </c:pt>
                <c:pt idx="4906">
                  <c:v>1:22</c:v>
                </c:pt>
                <c:pt idx="4907">
                  <c:v>1:22</c:v>
                </c:pt>
                <c:pt idx="4908">
                  <c:v>1:23</c:v>
                </c:pt>
                <c:pt idx="4909">
                  <c:v>1:23</c:v>
                </c:pt>
                <c:pt idx="4910">
                  <c:v>1:23</c:v>
                </c:pt>
                <c:pt idx="4911">
                  <c:v>1:23</c:v>
                </c:pt>
                <c:pt idx="4912">
                  <c:v>1:23</c:v>
                </c:pt>
                <c:pt idx="4913">
                  <c:v>1:23</c:v>
                </c:pt>
                <c:pt idx="4914">
                  <c:v>1:23</c:v>
                </c:pt>
                <c:pt idx="4915">
                  <c:v>1:23</c:v>
                </c:pt>
                <c:pt idx="4916">
                  <c:v>1:23</c:v>
                </c:pt>
                <c:pt idx="4917">
                  <c:v>1:23</c:v>
                </c:pt>
                <c:pt idx="4918">
                  <c:v>1:23</c:v>
                </c:pt>
                <c:pt idx="4919">
                  <c:v>1:23</c:v>
                </c:pt>
                <c:pt idx="4920">
                  <c:v>1:23</c:v>
                </c:pt>
                <c:pt idx="4921">
                  <c:v>1:23</c:v>
                </c:pt>
                <c:pt idx="4922">
                  <c:v>1:23</c:v>
                </c:pt>
                <c:pt idx="4923">
                  <c:v>1:23</c:v>
                </c:pt>
                <c:pt idx="4924">
                  <c:v>1:23</c:v>
                </c:pt>
                <c:pt idx="4925">
                  <c:v>1:23</c:v>
                </c:pt>
                <c:pt idx="4926">
                  <c:v>1:23</c:v>
                </c:pt>
                <c:pt idx="4927">
                  <c:v>1:23</c:v>
                </c:pt>
                <c:pt idx="4928">
                  <c:v>1:23</c:v>
                </c:pt>
                <c:pt idx="4929">
                  <c:v>1:23</c:v>
                </c:pt>
                <c:pt idx="4930">
                  <c:v>1:24</c:v>
                </c:pt>
                <c:pt idx="4931">
                  <c:v>1:24</c:v>
                </c:pt>
                <c:pt idx="4932">
                  <c:v>1:24</c:v>
                </c:pt>
                <c:pt idx="4933">
                  <c:v>1:24</c:v>
                </c:pt>
                <c:pt idx="4934">
                  <c:v>1:24</c:v>
                </c:pt>
                <c:pt idx="4935">
                  <c:v>1:24</c:v>
                </c:pt>
                <c:pt idx="4936">
                  <c:v>1:24</c:v>
                </c:pt>
                <c:pt idx="4937">
                  <c:v>1:24</c:v>
                </c:pt>
                <c:pt idx="4938">
                  <c:v>1:24</c:v>
                </c:pt>
                <c:pt idx="4939">
                  <c:v>1:24</c:v>
                </c:pt>
                <c:pt idx="4940">
                  <c:v>1:24</c:v>
                </c:pt>
                <c:pt idx="4941">
                  <c:v>1:24</c:v>
                </c:pt>
                <c:pt idx="4942">
                  <c:v>1:24</c:v>
                </c:pt>
                <c:pt idx="4943">
                  <c:v>1:24</c:v>
                </c:pt>
                <c:pt idx="4944">
                  <c:v>1:24</c:v>
                </c:pt>
                <c:pt idx="4945">
                  <c:v>1:24</c:v>
                </c:pt>
                <c:pt idx="4946">
                  <c:v>1:24</c:v>
                </c:pt>
                <c:pt idx="4947">
                  <c:v>1:24</c:v>
                </c:pt>
                <c:pt idx="4948">
                  <c:v>1:24</c:v>
                </c:pt>
                <c:pt idx="4949">
                  <c:v>1:24</c:v>
                </c:pt>
                <c:pt idx="4950">
                  <c:v>1:24</c:v>
                </c:pt>
                <c:pt idx="4951">
                  <c:v>1:25</c:v>
                </c:pt>
                <c:pt idx="4952">
                  <c:v>1:25</c:v>
                </c:pt>
                <c:pt idx="4953">
                  <c:v>1:25</c:v>
                </c:pt>
                <c:pt idx="4954">
                  <c:v>1:25</c:v>
                </c:pt>
                <c:pt idx="4955">
                  <c:v>1:25</c:v>
                </c:pt>
                <c:pt idx="4956">
                  <c:v>1:25</c:v>
                </c:pt>
                <c:pt idx="4957">
                  <c:v>1:25</c:v>
                </c:pt>
                <c:pt idx="4958">
                  <c:v>1:25</c:v>
                </c:pt>
                <c:pt idx="4959">
                  <c:v>1:25</c:v>
                </c:pt>
                <c:pt idx="4960">
                  <c:v>1:25</c:v>
                </c:pt>
                <c:pt idx="4961">
                  <c:v>1:25</c:v>
                </c:pt>
                <c:pt idx="4962">
                  <c:v>1:25</c:v>
                </c:pt>
                <c:pt idx="4963">
                  <c:v>1:25</c:v>
                </c:pt>
                <c:pt idx="4964">
                  <c:v>1:25</c:v>
                </c:pt>
                <c:pt idx="4965">
                  <c:v>1:25</c:v>
                </c:pt>
                <c:pt idx="4966">
                  <c:v>1:26</c:v>
                </c:pt>
                <c:pt idx="4967">
                  <c:v>1:26</c:v>
                </c:pt>
                <c:pt idx="4968">
                  <c:v>1:26</c:v>
                </c:pt>
                <c:pt idx="4969">
                  <c:v>1:26</c:v>
                </c:pt>
                <c:pt idx="4970">
                  <c:v>1:26</c:v>
                </c:pt>
                <c:pt idx="4971">
                  <c:v>1:26</c:v>
                </c:pt>
                <c:pt idx="4972">
                  <c:v>1:26</c:v>
                </c:pt>
                <c:pt idx="4973">
                  <c:v>1:26</c:v>
                </c:pt>
                <c:pt idx="4974">
                  <c:v>1:26</c:v>
                </c:pt>
                <c:pt idx="4975">
                  <c:v>1:26</c:v>
                </c:pt>
                <c:pt idx="4976">
                  <c:v>1:26</c:v>
                </c:pt>
                <c:pt idx="4977">
                  <c:v>1:26</c:v>
                </c:pt>
                <c:pt idx="4978">
                  <c:v>1:26</c:v>
                </c:pt>
                <c:pt idx="4979">
                  <c:v>1:26</c:v>
                </c:pt>
                <c:pt idx="4980">
                  <c:v>1:26</c:v>
                </c:pt>
                <c:pt idx="4981">
                  <c:v>1:27</c:v>
                </c:pt>
                <c:pt idx="4982">
                  <c:v>1:27</c:v>
                </c:pt>
                <c:pt idx="4983">
                  <c:v>1:27</c:v>
                </c:pt>
                <c:pt idx="4984">
                  <c:v>1:27</c:v>
                </c:pt>
                <c:pt idx="4985">
                  <c:v>1:27</c:v>
                </c:pt>
                <c:pt idx="4986">
                  <c:v>1:27</c:v>
                </c:pt>
                <c:pt idx="4987">
                  <c:v>1:27</c:v>
                </c:pt>
                <c:pt idx="4988">
                  <c:v>1:27</c:v>
                </c:pt>
                <c:pt idx="4989">
                  <c:v>1:27</c:v>
                </c:pt>
                <c:pt idx="4990">
                  <c:v>1:27</c:v>
                </c:pt>
                <c:pt idx="4991">
                  <c:v>1:27</c:v>
                </c:pt>
                <c:pt idx="4992">
                  <c:v>1:27</c:v>
                </c:pt>
                <c:pt idx="4993">
                  <c:v>1:28</c:v>
                </c:pt>
                <c:pt idx="4994">
                  <c:v>1:28</c:v>
                </c:pt>
                <c:pt idx="4995">
                  <c:v>1:28</c:v>
                </c:pt>
                <c:pt idx="4996">
                  <c:v>1:28</c:v>
                </c:pt>
                <c:pt idx="4997">
                  <c:v>1:28</c:v>
                </c:pt>
                <c:pt idx="4998">
                  <c:v>1:28</c:v>
                </c:pt>
                <c:pt idx="4999">
                  <c:v>1:28</c:v>
                </c:pt>
                <c:pt idx="5000">
                  <c:v>1:28</c:v>
                </c:pt>
                <c:pt idx="5001">
                  <c:v>1:28</c:v>
                </c:pt>
                <c:pt idx="5002">
                  <c:v>1:28</c:v>
                </c:pt>
                <c:pt idx="5003">
                  <c:v>1:29</c:v>
                </c:pt>
                <c:pt idx="5004">
                  <c:v>1:29</c:v>
                </c:pt>
                <c:pt idx="5005">
                  <c:v>1:29</c:v>
                </c:pt>
                <c:pt idx="5006">
                  <c:v>1:29</c:v>
                </c:pt>
                <c:pt idx="5007">
                  <c:v>1:29</c:v>
                </c:pt>
                <c:pt idx="5008">
                  <c:v>1:29</c:v>
                </c:pt>
                <c:pt idx="5009">
                  <c:v>1:29</c:v>
                </c:pt>
                <c:pt idx="5010">
                  <c:v>1:29</c:v>
                </c:pt>
                <c:pt idx="5011">
                  <c:v>1:29</c:v>
                </c:pt>
                <c:pt idx="5012">
                  <c:v>1:30</c:v>
                </c:pt>
                <c:pt idx="5013">
                  <c:v>1:30</c:v>
                </c:pt>
                <c:pt idx="5014">
                  <c:v>1:30</c:v>
                </c:pt>
                <c:pt idx="5015">
                  <c:v>1:30</c:v>
                </c:pt>
                <c:pt idx="5016">
                  <c:v>1:30</c:v>
                </c:pt>
                <c:pt idx="5017">
                  <c:v>1:30</c:v>
                </c:pt>
                <c:pt idx="5018">
                  <c:v>1:30</c:v>
                </c:pt>
                <c:pt idx="5019">
                  <c:v>1:30</c:v>
                </c:pt>
                <c:pt idx="5020">
                  <c:v>1:30</c:v>
                </c:pt>
                <c:pt idx="5021">
                  <c:v>1:30</c:v>
                </c:pt>
                <c:pt idx="5022">
                  <c:v>1:30</c:v>
                </c:pt>
                <c:pt idx="5023">
                  <c:v>1:30</c:v>
                </c:pt>
                <c:pt idx="5024">
                  <c:v>1:30</c:v>
                </c:pt>
                <c:pt idx="5025">
                  <c:v>1:30</c:v>
                </c:pt>
                <c:pt idx="5026">
                  <c:v>1:30</c:v>
                </c:pt>
                <c:pt idx="5027">
                  <c:v>1:30</c:v>
                </c:pt>
                <c:pt idx="5028">
                  <c:v>1:31</c:v>
                </c:pt>
                <c:pt idx="5029">
                  <c:v>1:31</c:v>
                </c:pt>
                <c:pt idx="5030">
                  <c:v>1:32</c:v>
                </c:pt>
                <c:pt idx="5031">
                  <c:v>1:32</c:v>
                </c:pt>
                <c:pt idx="5032">
                  <c:v>1:32</c:v>
                </c:pt>
                <c:pt idx="5033">
                  <c:v>1:32</c:v>
                </c:pt>
                <c:pt idx="5034">
                  <c:v>1:32</c:v>
                </c:pt>
                <c:pt idx="5035">
                  <c:v>1:32</c:v>
                </c:pt>
                <c:pt idx="5036">
                  <c:v>1:32</c:v>
                </c:pt>
                <c:pt idx="5037">
                  <c:v>1:32</c:v>
                </c:pt>
                <c:pt idx="5038">
                  <c:v>1:32</c:v>
                </c:pt>
                <c:pt idx="5039">
                  <c:v>1:33</c:v>
                </c:pt>
                <c:pt idx="5040">
                  <c:v>1:33</c:v>
                </c:pt>
                <c:pt idx="5041">
                  <c:v>1:33</c:v>
                </c:pt>
                <c:pt idx="5042">
                  <c:v>1:33</c:v>
                </c:pt>
                <c:pt idx="5043">
                  <c:v>1:33</c:v>
                </c:pt>
                <c:pt idx="5044">
                  <c:v>1:33</c:v>
                </c:pt>
                <c:pt idx="5045">
                  <c:v>1:34</c:v>
                </c:pt>
                <c:pt idx="5046">
                  <c:v>1:34</c:v>
                </c:pt>
                <c:pt idx="5047">
                  <c:v>1:34</c:v>
                </c:pt>
                <c:pt idx="5048">
                  <c:v>1:34</c:v>
                </c:pt>
                <c:pt idx="5049">
                  <c:v>1:35</c:v>
                </c:pt>
                <c:pt idx="5050">
                  <c:v>1:35</c:v>
                </c:pt>
                <c:pt idx="5051">
                  <c:v>1:35</c:v>
                </c:pt>
                <c:pt idx="5052">
                  <c:v>1:35</c:v>
                </c:pt>
                <c:pt idx="5053">
                  <c:v>1:35</c:v>
                </c:pt>
                <c:pt idx="5054">
                  <c:v>1:35</c:v>
                </c:pt>
                <c:pt idx="5055">
                  <c:v>1:35</c:v>
                </c:pt>
                <c:pt idx="5056">
                  <c:v>1:35</c:v>
                </c:pt>
                <c:pt idx="5057">
                  <c:v>1:35</c:v>
                </c:pt>
                <c:pt idx="5058">
                  <c:v>1:35</c:v>
                </c:pt>
                <c:pt idx="5059">
                  <c:v>1:35</c:v>
                </c:pt>
                <c:pt idx="5060">
                  <c:v>1:36</c:v>
                </c:pt>
                <c:pt idx="5061">
                  <c:v>1:36</c:v>
                </c:pt>
                <c:pt idx="5062">
                  <c:v>1:36</c:v>
                </c:pt>
                <c:pt idx="5063">
                  <c:v>1:36</c:v>
                </c:pt>
                <c:pt idx="5064">
                  <c:v>1:37</c:v>
                </c:pt>
                <c:pt idx="5065">
                  <c:v>1:37</c:v>
                </c:pt>
                <c:pt idx="5066">
                  <c:v>1:37</c:v>
                </c:pt>
                <c:pt idx="5067">
                  <c:v>1:37</c:v>
                </c:pt>
                <c:pt idx="5068">
                  <c:v>1:37</c:v>
                </c:pt>
                <c:pt idx="5069">
                  <c:v>1:37</c:v>
                </c:pt>
                <c:pt idx="5070">
                  <c:v>1:38</c:v>
                </c:pt>
                <c:pt idx="5071">
                  <c:v>1:38</c:v>
                </c:pt>
                <c:pt idx="5072">
                  <c:v>1:38</c:v>
                </c:pt>
                <c:pt idx="5073">
                  <c:v>1:38</c:v>
                </c:pt>
                <c:pt idx="5074">
                  <c:v>1:38</c:v>
                </c:pt>
                <c:pt idx="5075">
                  <c:v>1:39</c:v>
                </c:pt>
                <c:pt idx="5076">
                  <c:v>1:39</c:v>
                </c:pt>
                <c:pt idx="5077">
                  <c:v>1:39</c:v>
                </c:pt>
                <c:pt idx="5078">
                  <c:v>1:39</c:v>
                </c:pt>
                <c:pt idx="5079">
                  <c:v>1:40</c:v>
                </c:pt>
                <c:pt idx="5080">
                  <c:v>1:40</c:v>
                </c:pt>
                <c:pt idx="5081">
                  <c:v>1:40</c:v>
                </c:pt>
                <c:pt idx="5082">
                  <c:v>1:41</c:v>
                </c:pt>
                <c:pt idx="5083">
                  <c:v>1:41</c:v>
                </c:pt>
                <c:pt idx="5084">
                  <c:v>1:41</c:v>
                </c:pt>
                <c:pt idx="5085">
                  <c:v>1:42</c:v>
                </c:pt>
                <c:pt idx="5086">
                  <c:v>1:43</c:v>
                </c:pt>
                <c:pt idx="5087">
                  <c:v>1:43</c:v>
                </c:pt>
                <c:pt idx="5088">
                  <c:v>1:43</c:v>
                </c:pt>
                <c:pt idx="5089">
                  <c:v>1:44</c:v>
                </c:pt>
                <c:pt idx="5090">
                  <c:v>1:44</c:v>
                </c:pt>
                <c:pt idx="5091">
                  <c:v>1:45</c:v>
                </c:pt>
                <c:pt idx="5092">
                  <c:v>1:45</c:v>
                </c:pt>
                <c:pt idx="5093">
                  <c:v>1:46</c:v>
                </c:pt>
                <c:pt idx="5094">
                  <c:v>1:48</c:v>
                </c:pt>
                <c:pt idx="5095">
                  <c:v>1:49</c:v>
                </c:pt>
                <c:pt idx="5096">
                  <c:v>1:50</c:v>
                </c:pt>
                <c:pt idx="5097">
                  <c:v>1:50</c:v>
                </c:pt>
                <c:pt idx="5098">
                  <c:v>1:50</c:v>
                </c:pt>
                <c:pt idx="5099">
                  <c:v>1:50</c:v>
                </c:pt>
                <c:pt idx="5100">
                  <c:v>1:50</c:v>
                </c:pt>
                <c:pt idx="5101">
                  <c:v>1:51</c:v>
                </c:pt>
                <c:pt idx="5102">
                  <c:v>1:51</c:v>
                </c:pt>
                <c:pt idx="5103">
                  <c:v>1:51</c:v>
                </c:pt>
                <c:pt idx="5104">
                  <c:v>1:51</c:v>
                </c:pt>
                <c:pt idx="5105">
                  <c:v>1:53</c:v>
                </c:pt>
                <c:pt idx="5106">
                  <c:v>1:54</c:v>
                </c:pt>
                <c:pt idx="5107">
                  <c:v>1:56</c:v>
                </c:pt>
                <c:pt idx="5108">
                  <c:v>1:58</c:v>
                </c:pt>
                <c:pt idx="5109">
                  <c:v>1:58</c:v>
                </c:pt>
                <c:pt idx="5110">
                  <c:v>2:00</c:v>
                </c:pt>
                <c:pt idx="5111">
                  <c:v>5:19</c:v>
                </c:pt>
              </c:strCache>
            </c:strRef>
          </c:cat>
          <c:val>
            <c:numRef>
              <c:f>Sheet10!$E$1:$E$5114</c:f>
              <c:numCache>
                <c:formatCode>General</c:formatCode>
                <c:ptCount val="5114"/>
                <c:pt idx="1">
                  <c:v>7.2005689089781888E-2</c:v>
                </c:pt>
                <c:pt idx="2">
                  <c:v>3.8411871177268894E-2</c:v>
                </c:pt>
                <c:pt idx="3">
                  <c:v>0.15516092087775113</c:v>
                </c:pt>
                <c:pt idx="4">
                  <c:v>1.4278494390564764E-2</c:v>
                </c:pt>
                <c:pt idx="5">
                  <c:v>0.11550632603451942</c:v>
                </c:pt>
                <c:pt idx="6">
                  <c:v>5.1696673393795613E-2</c:v>
                </c:pt>
                <c:pt idx="7">
                  <c:v>8.7346198549166018E-2</c:v>
                </c:pt>
                <c:pt idx="8">
                  <c:v>0.22845046151619339</c:v>
                </c:pt>
                <c:pt idx="9">
                  <c:v>5.9116096814019609E-2</c:v>
                </c:pt>
                <c:pt idx="10">
                  <c:v>4.5997807149948944E-2</c:v>
                </c:pt>
                <c:pt idx="11">
                  <c:v>0.13067379671819818</c:v>
                </c:pt>
                <c:pt idx="12">
                  <c:v>0.12158682996034485</c:v>
                </c:pt>
                <c:pt idx="13">
                  <c:v>0.1590847381688501</c:v>
                </c:pt>
                <c:pt idx="14">
                  <c:v>2.0876491446929532E-2</c:v>
                </c:pt>
                <c:pt idx="15">
                  <c:v>0.11176649978568209</c:v>
                </c:pt>
                <c:pt idx="16">
                  <c:v>4.1188147861216974E-2</c:v>
                </c:pt>
                <c:pt idx="17">
                  <c:v>6.4804468032609933E-3</c:v>
                </c:pt>
                <c:pt idx="18">
                  <c:v>3.3582711437008847E-2</c:v>
                </c:pt>
                <c:pt idx="19">
                  <c:v>9.1132291223389103E-3</c:v>
                </c:pt>
                <c:pt idx="20">
                  <c:v>7.4223193136656318E-4</c:v>
                </c:pt>
                <c:pt idx="21">
                  <c:v>1.2520793297613741E-3</c:v>
                </c:pt>
                <c:pt idx="22">
                  <c:v>9.8591701861021272E-2</c:v>
                </c:pt>
                <c:pt idx="23">
                  <c:v>4.0461099934604242E-3</c:v>
                </c:pt>
                <c:pt idx="24">
                  <c:v>0.17589188866372049</c:v>
                </c:pt>
                <c:pt idx="25">
                  <c:v>6.7726008047231584E-2</c:v>
                </c:pt>
                <c:pt idx="26">
                  <c:v>5.8075551853457613E-2</c:v>
                </c:pt>
                <c:pt idx="27">
                  <c:v>2.4495031114087934E-2</c:v>
                </c:pt>
                <c:pt idx="28">
                  <c:v>0.15583144893741135</c:v>
                </c:pt>
                <c:pt idx="29">
                  <c:v>0.18628018676224614</c:v>
                </c:pt>
                <c:pt idx="30">
                  <c:v>6.3137932025493088E-2</c:v>
                </c:pt>
                <c:pt idx="31">
                  <c:v>0.26925722720133821</c:v>
                </c:pt>
                <c:pt idx="32">
                  <c:v>0.1246354657679147</c:v>
                </c:pt>
                <c:pt idx="33">
                  <c:v>0.11051929033651217</c:v>
                </c:pt>
                <c:pt idx="34">
                  <c:v>5.628848559139546E-3</c:v>
                </c:pt>
                <c:pt idx="35">
                  <c:v>0.21309909236098507</c:v>
                </c:pt>
                <c:pt idx="36">
                  <c:v>0.12990393476731071</c:v>
                </c:pt>
                <c:pt idx="37">
                  <c:v>0.19147464290885119</c:v>
                </c:pt>
                <c:pt idx="38">
                  <c:v>7.071214701165654E-2</c:v>
                </c:pt>
                <c:pt idx="39">
                  <c:v>4.8200428311954188E-2</c:v>
                </c:pt>
                <c:pt idx="40">
                  <c:v>0.11173911256643237</c:v>
                </c:pt>
                <c:pt idx="41">
                  <c:v>0.176425458338239</c:v>
                </c:pt>
                <c:pt idx="42">
                  <c:v>0.16899352956854896</c:v>
                </c:pt>
                <c:pt idx="43">
                  <c:v>8.9518387121963028E-2</c:v>
                </c:pt>
                <c:pt idx="44">
                  <c:v>4.0795139647366044E-2</c:v>
                </c:pt>
                <c:pt idx="45">
                  <c:v>1.3481096822373348E-2</c:v>
                </c:pt>
                <c:pt idx="46">
                  <c:v>9.7668683966393235E-2</c:v>
                </c:pt>
                <c:pt idx="47">
                  <c:v>0.15681115846051852</c:v>
                </c:pt>
                <c:pt idx="48">
                  <c:v>0.11455929662207756</c:v>
                </c:pt>
                <c:pt idx="49">
                  <c:v>0.13907233160909863</c:v>
                </c:pt>
                <c:pt idx="50">
                  <c:v>9.9003981151877612E-2</c:v>
                </c:pt>
                <c:pt idx="51">
                  <c:v>0.23020745509385918</c:v>
                </c:pt>
                <c:pt idx="52">
                  <c:v>9.3333097465080311E-2</c:v>
                </c:pt>
                <c:pt idx="53">
                  <c:v>1.4742000559065348E-3</c:v>
                </c:pt>
                <c:pt idx="54">
                  <c:v>3.6078514624996415E-2</c:v>
                </c:pt>
                <c:pt idx="55">
                  <c:v>0.26548709039176527</c:v>
                </c:pt>
                <c:pt idx="56">
                  <c:v>3.7061086957463525E-2</c:v>
                </c:pt>
                <c:pt idx="57">
                  <c:v>0.16238587625599199</c:v>
                </c:pt>
                <c:pt idx="58">
                  <c:v>0.22154713306910884</c:v>
                </c:pt>
                <c:pt idx="59">
                  <c:v>6.4015267942795107E-2</c:v>
                </c:pt>
                <c:pt idx="60">
                  <c:v>4.7153333784375265E-2</c:v>
                </c:pt>
                <c:pt idx="61">
                  <c:v>0.11005411923014335</c:v>
                </c:pt>
                <c:pt idx="62">
                  <c:v>0.10648518296432519</c:v>
                </c:pt>
                <c:pt idx="63">
                  <c:v>9.4528218916126464E-2</c:v>
                </c:pt>
                <c:pt idx="64">
                  <c:v>3.5290649269342139E-2</c:v>
                </c:pt>
                <c:pt idx="65">
                  <c:v>0.21423370005691489</c:v>
                </c:pt>
                <c:pt idx="66">
                  <c:v>0.1120995190275374</c:v>
                </c:pt>
                <c:pt idx="67">
                  <c:v>3.3494934662772438E-2</c:v>
                </c:pt>
                <c:pt idx="68">
                  <c:v>0.22277857659250055</c:v>
                </c:pt>
                <c:pt idx="69">
                  <c:v>8.2899506487142449E-2</c:v>
                </c:pt>
                <c:pt idx="70">
                  <c:v>2.819191121183344E-2</c:v>
                </c:pt>
                <c:pt idx="71">
                  <c:v>0.1740424993062441</c:v>
                </c:pt>
                <c:pt idx="72">
                  <c:v>5.020815779586274E-2</c:v>
                </c:pt>
                <c:pt idx="73">
                  <c:v>0.15600558373963519</c:v>
                </c:pt>
                <c:pt idx="74">
                  <c:v>2.4425686009612764E-2</c:v>
                </c:pt>
                <c:pt idx="75">
                  <c:v>6.2317512796329022E-2</c:v>
                </c:pt>
                <c:pt idx="76">
                  <c:v>8.4291148073401254E-2</c:v>
                </c:pt>
                <c:pt idx="77">
                  <c:v>0.14846524416067738</c:v>
                </c:pt>
                <c:pt idx="78">
                  <c:v>1.5092371834578733E-2</c:v>
                </c:pt>
                <c:pt idx="79">
                  <c:v>0.11783142253508579</c:v>
                </c:pt>
                <c:pt idx="80">
                  <c:v>7.3830984650435305E-2</c:v>
                </c:pt>
                <c:pt idx="81">
                  <c:v>2.9777828352515454E-2</c:v>
                </c:pt>
                <c:pt idx="82">
                  <c:v>6.8453912904944E-2</c:v>
                </c:pt>
                <c:pt idx="83">
                  <c:v>9.0583148833273633E-2</c:v>
                </c:pt>
                <c:pt idx="84">
                  <c:v>0.47673842335498684</c:v>
                </c:pt>
                <c:pt idx="85">
                  <c:v>0.11592038251546119</c:v>
                </c:pt>
                <c:pt idx="86">
                  <c:v>4.7724093133400911E-2</c:v>
                </c:pt>
                <c:pt idx="87">
                  <c:v>2.7631078215932539E-2</c:v>
                </c:pt>
                <c:pt idx="88">
                  <c:v>7.3491408773537992E-2</c:v>
                </c:pt>
                <c:pt idx="89">
                  <c:v>0.1245781652857445</c:v>
                </c:pt>
                <c:pt idx="90">
                  <c:v>0.16517700899561336</c:v>
                </c:pt>
                <c:pt idx="91">
                  <c:v>8.7039656246361286E-4</c:v>
                </c:pt>
                <c:pt idx="92">
                  <c:v>0.15927034474960425</c:v>
                </c:pt>
                <c:pt idx="93">
                  <c:v>0.10666024476805715</c:v>
                </c:pt>
                <c:pt idx="94">
                  <c:v>9.4787529873438109E-2</c:v>
                </c:pt>
                <c:pt idx="95">
                  <c:v>7.7752423633614481E-2</c:v>
                </c:pt>
                <c:pt idx="96">
                  <c:v>2.4136725285174812E-2</c:v>
                </c:pt>
                <c:pt idx="97">
                  <c:v>9.5638191258861971E-2</c:v>
                </c:pt>
                <c:pt idx="98">
                  <c:v>0.10869521168519636</c:v>
                </c:pt>
                <c:pt idx="99">
                  <c:v>5.147227326915256E-3</c:v>
                </c:pt>
                <c:pt idx="100">
                  <c:v>2.30919009715315E-2</c:v>
                </c:pt>
                <c:pt idx="101">
                  <c:v>8.0955040983236484E-2</c:v>
                </c:pt>
                <c:pt idx="102">
                  <c:v>3.5347633597524526E-2</c:v>
                </c:pt>
                <c:pt idx="103">
                  <c:v>0.10499403936438924</c:v>
                </c:pt>
                <c:pt idx="104">
                  <c:v>0.16553023537505546</c:v>
                </c:pt>
                <c:pt idx="105">
                  <c:v>0.11070199285012761</c:v>
                </c:pt>
                <c:pt idx="106">
                  <c:v>6.9613970853283511E-2</c:v>
                </c:pt>
                <c:pt idx="107">
                  <c:v>0.25901127317309758</c:v>
                </c:pt>
                <c:pt idx="108">
                  <c:v>7.1233915486698524E-3</c:v>
                </c:pt>
                <c:pt idx="109">
                  <c:v>3.5784385344414818E-2</c:v>
                </c:pt>
                <c:pt idx="110">
                  <c:v>0.22375376873342417</c:v>
                </c:pt>
                <c:pt idx="111">
                  <c:v>0.12853733044974991</c:v>
                </c:pt>
                <c:pt idx="112">
                  <c:v>0.18652831777131729</c:v>
                </c:pt>
                <c:pt idx="113">
                  <c:v>0.14767016369919753</c:v>
                </c:pt>
                <c:pt idx="114">
                  <c:v>0.18948597173218346</c:v>
                </c:pt>
                <c:pt idx="115">
                  <c:v>0.13516182133434435</c:v>
                </c:pt>
                <c:pt idx="116">
                  <c:v>0.21789620695787776</c:v>
                </c:pt>
                <c:pt idx="117">
                  <c:v>8.854767000781269E-2</c:v>
                </c:pt>
                <c:pt idx="118">
                  <c:v>0.10929597477756707</c:v>
                </c:pt>
                <c:pt idx="119">
                  <c:v>0.11190850177945012</c:v>
                </c:pt>
                <c:pt idx="120">
                  <c:v>1.2398821319195633E-3</c:v>
                </c:pt>
                <c:pt idx="121">
                  <c:v>8.0184245700105905E-4</c:v>
                </c:pt>
                <c:pt idx="122">
                  <c:v>7.5633574067321976E-2</c:v>
                </c:pt>
                <c:pt idx="123">
                  <c:v>2.15834520345424E-2</c:v>
                </c:pt>
                <c:pt idx="124">
                  <c:v>2.7678478698000081E-2</c:v>
                </c:pt>
                <c:pt idx="125">
                  <c:v>0.22909036275096875</c:v>
                </c:pt>
                <c:pt idx="126">
                  <c:v>3.8904076791155769E-2</c:v>
                </c:pt>
                <c:pt idx="127">
                  <c:v>0.15012745463097349</c:v>
                </c:pt>
                <c:pt idx="128">
                  <c:v>7.1052930556283034E-2</c:v>
                </c:pt>
                <c:pt idx="129">
                  <c:v>2.3637229776789795E-2</c:v>
                </c:pt>
                <c:pt idx="130">
                  <c:v>3.9725240396331518E-2</c:v>
                </c:pt>
                <c:pt idx="131">
                  <c:v>3.6691520258179164E-2</c:v>
                </c:pt>
                <c:pt idx="132">
                  <c:v>5.8357359767495065E-2</c:v>
                </c:pt>
                <c:pt idx="133">
                  <c:v>0.14798645142303349</c:v>
                </c:pt>
                <c:pt idx="134">
                  <c:v>3.882628169015407E-2</c:v>
                </c:pt>
                <c:pt idx="135">
                  <c:v>0.13093308585865535</c:v>
                </c:pt>
                <c:pt idx="136">
                  <c:v>1.3291324770425425E-2</c:v>
                </c:pt>
                <c:pt idx="137">
                  <c:v>2.6145148894542031E-3</c:v>
                </c:pt>
                <c:pt idx="138">
                  <c:v>3.9621010963666686E-2</c:v>
                </c:pt>
                <c:pt idx="139">
                  <c:v>4.9768248643109095E-2</c:v>
                </c:pt>
                <c:pt idx="140">
                  <c:v>0.1856844052000805</c:v>
                </c:pt>
                <c:pt idx="141">
                  <c:v>1.8419768427524394E-2</c:v>
                </c:pt>
                <c:pt idx="142">
                  <c:v>3.7831073256665383E-2</c:v>
                </c:pt>
                <c:pt idx="143">
                  <c:v>1.9756368365015105E-2</c:v>
                </c:pt>
                <c:pt idx="144">
                  <c:v>0.39568840906507513</c:v>
                </c:pt>
                <c:pt idx="145">
                  <c:v>6.9265842411302778E-2</c:v>
                </c:pt>
                <c:pt idx="146">
                  <c:v>0.10567810643899853</c:v>
                </c:pt>
                <c:pt idx="147">
                  <c:v>0.16125125563603923</c:v>
                </c:pt>
                <c:pt idx="148">
                  <c:v>6.530719556360115E-3</c:v>
                </c:pt>
                <c:pt idx="149">
                  <c:v>1.0938960659188923E-2</c:v>
                </c:pt>
                <c:pt idx="150">
                  <c:v>6.6199115582056975E-2</c:v>
                </c:pt>
                <c:pt idx="151">
                  <c:v>7.1160594147194986E-2</c:v>
                </c:pt>
                <c:pt idx="152">
                  <c:v>0.25169174273849526</c:v>
                </c:pt>
                <c:pt idx="153">
                  <c:v>4.0788383201143932E-2</c:v>
                </c:pt>
                <c:pt idx="154">
                  <c:v>4.7802431562444306E-3</c:v>
                </c:pt>
                <c:pt idx="155">
                  <c:v>3.1413940696161415E-2</c:v>
                </c:pt>
                <c:pt idx="156">
                  <c:v>1.3373263081100057E-2</c:v>
                </c:pt>
                <c:pt idx="157">
                  <c:v>4.7598931641006051E-2</c:v>
                </c:pt>
                <c:pt idx="158">
                  <c:v>0.16860681032527822</c:v>
                </c:pt>
                <c:pt idx="159">
                  <c:v>7.5687976617600169E-3</c:v>
                </c:pt>
                <c:pt idx="160">
                  <c:v>2.9702554461118136E-2</c:v>
                </c:pt>
                <c:pt idx="161">
                  <c:v>0.17859711732874572</c:v>
                </c:pt>
                <c:pt idx="162">
                  <c:v>3.5544775116914257E-3</c:v>
                </c:pt>
                <c:pt idx="163">
                  <c:v>0.10208900924904026</c:v>
                </c:pt>
                <c:pt idx="164">
                  <c:v>9.5372785797168971E-2</c:v>
                </c:pt>
                <c:pt idx="165">
                  <c:v>0.12906813771256198</c:v>
                </c:pt>
                <c:pt idx="166">
                  <c:v>2.4401992420364012E-2</c:v>
                </c:pt>
                <c:pt idx="167">
                  <c:v>1.6667560578940685E-2</c:v>
                </c:pt>
                <c:pt idx="168">
                  <c:v>0.18343672255464566</c:v>
                </c:pt>
                <c:pt idx="169">
                  <c:v>0.10332878743475825</c:v>
                </c:pt>
                <c:pt idx="170">
                  <c:v>0.26121799043989136</c:v>
                </c:pt>
                <c:pt idx="171">
                  <c:v>3.1962202954468159E-3</c:v>
                </c:pt>
                <c:pt idx="172">
                  <c:v>0.23068544518326511</c:v>
                </c:pt>
                <c:pt idx="173">
                  <c:v>0.13318239635329088</c:v>
                </c:pt>
                <c:pt idx="174">
                  <c:v>7.5318752719663068E-2</c:v>
                </c:pt>
                <c:pt idx="175">
                  <c:v>6.9544001338631062E-2</c:v>
                </c:pt>
                <c:pt idx="176">
                  <c:v>3.0995394307358846E-2</c:v>
                </c:pt>
                <c:pt idx="177">
                  <c:v>7.4358940949112551E-2</c:v>
                </c:pt>
                <c:pt idx="178">
                  <c:v>3.0264798613510974E-2</c:v>
                </c:pt>
                <c:pt idx="179">
                  <c:v>0.19087744795009318</c:v>
                </c:pt>
                <c:pt idx="180">
                  <c:v>1.6306567587898446E-3</c:v>
                </c:pt>
                <c:pt idx="181">
                  <c:v>6.2655349702217533E-2</c:v>
                </c:pt>
                <c:pt idx="182">
                  <c:v>4.9384056288645818E-2</c:v>
                </c:pt>
                <c:pt idx="183">
                  <c:v>0.22817162809685487</c:v>
                </c:pt>
                <c:pt idx="184">
                  <c:v>5.3323067621718276E-2</c:v>
                </c:pt>
                <c:pt idx="185">
                  <c:v>4.9680375312887035E-2</c:v>
                </c:pt>
                <c:pt idx="186">
                  <c:v>8.0094525365125457E-2</c:v>
                </c:pt>
                <c:pt idx="187">
                  <c:v>2.8751141830080696E-2</c:v>
                </c:pt>
                <c:pt idx="188">
                  <c:v>1.0099117616127473E-3</c:v>
                </c:pt>
                <c:pt idx="189">
                  <c:v>5.9444534910831279E-3</c:v>
                </c:pt>
                <c:pt idx="190">
                  <c:v>0.19284245001025835</c:v>
                </c:pt>
                <c:pt idx="191">
                  <c:v>0.30552462974195876</c:v>
                </c:pt>
                <c:pt idx="192">
                  <c:v>0.14656487455412176</c:v>
                </c:pt>
                <c:pt idx="193">
                  <c:v>4.9665784033474644E-2</c:v>
                </c:pt>
                <c:pt idx="194">
                  <c:v>4.5570848189718877E-2</c:v>
                </c:pt>
                <c:pt idx="195">
                  <c:v>4.4781395081008771E-2</c:v>
                </c:pt>
                <c:pt idx="196">
                  <c:v>4.7570189315158454E-2</c:v>
                </c:pt>
                <c:pt idx="197">
                  <c:v>8.4802806328362249E-2</c:v>
                </c:pt>
                <c:pt idx="198">
                  <c:v>6.4377000906167908E-2</c:v>
                </c:pt>
                <c:pt idx="199">
                  <c:v>4.9497765113857353E-3</c:v>
                </c:pt>
                <c:pt idx="200">
                  <c:v>6.8336773691529185E-2</c:v>
                </c:pt>
                <c:pt idx="201">
                  <c:v>1.112615940840378E-2</c:v>
                </c:pt>
                <c:pt idx="202">
                  <c:v>9.182620111257371E-2</c:v>
                </c:pt>
                <c:pt idx="203">
                  <c:v>4.9549934860260145E-2</c:v>
                </c:pt>
                <c:pt idx="204">
                  <c:v>3.1751936413370208E-2</c:v>
                </c:pt>
                <c:pt idx="205">
                  <c:v>8.2839917304319138E-4</c:v>
                </c:pt>
                <c:pt idx="206">
                  <c:v>7.1345599422837462E-3</c:v>
                </c:pt>
                <c:pt idx="207">
                  <c:v>3.7098136655549563E-2</c:v>
                </c:pt>
                <c:pt idx="208">
                  <c:v>5.5164054691792044E-2</c:v>
                </c:pt>
                <c:pt idx="209">
                  <c:v>0.25655198838130411</c:v>
                </c:pt>
                <c:pt idx="210">
                  <c:v>7.3533930498643096E-2</c:v>
                </c:pt>
                <c:pt idx="211">
                  <c:v>0.15214684718418636</c:v>
                </c:pt>
                <c:pt idx="212">
                  <c:v>2.7747928739412075E-2</c:v>
                </c:pt>
                <c:pt idx="213">
                  <c:v>3.5137135147293962E-2</c:v>
                </c:pt>
                <c:pt idx="214">
                  <c:v>4.1437864631757679E-2</c:v>
                </c:pt>
                <c:pt idx="215">
                  <c:v>1.4447171461432116E-2</c:v>
                </c:pt>
                <c:pt idx="216">
                  <c:v>2.9272366815613335E-2</c:v>
                </c:pt>
                <c:pt idx="217">
                  <c:v>0.13628557609453307</c:v>
                </c:pt>
                <c:pt idx="218">
                  <c:v>0.13763530842150951</c:v>
                </c:pt>
                <c:pt idx="219">
                  <c:v>6.7619412323127973E-2</c:v>
                </c:pt>
                <c:pt idx="220">
                  <c:v>0.246925373604301</c:v>
                </c:pt>
                <c:pt idx="221">
                  <c:v>3.8768759095416543E-2</c:v>
                </c:pt>
                <c:pt idx="222">
                  <c:v>1.3177679305071945E-2</c:v>
                </c:pt>
                <c:pt idx="223">
                  <c:v>2.0701202414926789E-2</c:v>
                </c:pt>
                <c:pt idx="224">
                  <c:v>0.17095946887991115</c:v>
                </c:pt>
                <c:pt idx="225">
                  <c:v>4.3130786923243312E-2</c:v>
                </c:pt>
                <c:pt idx="226">
                  <c:v>6.3407760489790577E-2</c:v>
                </c:pt>
                <c:pt idx="227">
                  <c:v>5.9298616723561653E-3</c:v>
                </c:pt>
                <c:pt idx="228">
                  <c:v>5.8615505308787147E-2</c:v>
                </c:pt>
                <c:pt idx="229">
                  <c:v>2.1094417523563662E-2</c:v>
                </c:pt>
                <c:pt idx="230">
                  <c:v>0.11134970465596153</c:v>
                </c:pt>
                <c:pt idx="231">
                  <c:v>2.7770902258896564E-2</c:v>
                </c:pt>
                <c:pt idx="232">
                  <c:v>1.2280273678466229E-2</c:v>
                </c:pt>
                <c:pt idx="233">
                  <c:v>8.049105493336782E-4</c:v>
                </c:pt>
                <c:pt idx="234">
                  <c:v>2.977751415665756E-2</c:v>
                </c:pt>
                <c:pt idx="235">
                  <c:v>3.1332013962198396E-2</c:v>
                </c:pt>
                <c:pt idx="236">
                  <c:v>4.2855176594343097E-2</c:v>
                </c:pt>
                <c:pt idx="237">
                  <c:v>0.18959682020565768</c:v>
                </c:pt>
                <c:pt idx="238">
                  <c:v>8.4821696338285069E-2</c:v>
                </c:pt>
                <c:pt idx="239">
                  <c:v>3.257097731328866E-2</c:v>
                </c:pt>
                <c:pt idx="240">
                  <c:v>0.38227145394468937</c:v>
                </c:pt>
                <c:pt idx="241">
                  <c:v>5.6460750998836413E-2</c:v>
                </c:pt>
                <c:pt idx="242">
                  <c:v>1.903973076433044E-2</c:v>
                </c:pt>
                <c:pt idx="243">
                  <c:v>5.2520394088473622E-2</c:v>
                </c:pt>
                <c:pt idx="244">
                  <c:v>1.9909837621268765E-2</c:v>
                </c:pt>
                <c:pt idx="245">
                  <c:v>3.7126475969547892E-2</c:v>
                </c:pt>
                <c:pt idx="246">
                  <c:v>4.8661943155093798E-3</c:v>
                </c:pt>
                <c:pt idx="247">
                  <c:v>6.0199041400443076E-2</c:v>
                </c:pt>
                <c:pt idx="248">
                  <c:v>1.6341377318125828E-2</c:v>
                </c:pt>
                <c:pt idx="249">
                  <c:v>3.3633492007039731E-2</c:v>
                </c:pt>
                <c:pt idx="250">
                  <c:v>0.26738472134640889</c:v>
                </c:pt>
                <c:pt idx="251">
                  <c:v>8.82444534722647E-3</c:v>
                </c:pt>
                <c:pt idx="252">
                  <c:v>3.0052606288121574E-2</c:v>
                </c:pt>
                <c:pt idx="253">
                  <c:v>0.38378443413109992</c:v>
                </c:pt>
                <c:pt idx="254">
                  <c:v>4.0962310626417822E-2</c:v>
                </c:pt>
                <c:pt idx="255">
                  <c:v>4.3058685284504336E-2</c:v>
                </c:pt>
                <c:pt idx="256">
                  <c:v>5.5606692716197857E-2</c:v>
                </c:pt>
                <c:pt idx="257">
                  <c:v>1.7804765785558702E-2</c:v>
                </c:pt>
                <c:pt idx="258">
                  <c:v>9.191014925887947E-2</c:v>
                </c:pt>
                <c:pt idx="259">
                  <c:v>0.16590726141018847</c:v>
                </c:pt>
                <c:pt idx="260">
                  <c:v>0.14748402012517003</c:v>
                </c:pt>
                <c:pt idx="261">
                  <c:v>6.7158375718767149E-3</c:v>
                </c:pt>
                <c:pt idx="262">
                  <c:v>0.13789072825047538</c:v>
                </c:pt>
                <c:pt idx="263">
                  <c:v>0.23675467773088174</c:v>
                </c:pt>
                <c:pt idx="264">
                  <c:v>4.2843940274207765E-2</c:v>
                </c:pt>
                <c:pt idx="265">
                  <c:v>1.093867731387833E-2</c:v>
                </c:pt>
                <c:pt idx="266">
                  <c:v>0.12300563974049399</c:v>
                </c:pt>
                <c:pt idx="267">
                  <c:v>0.11316667329397531</c:v>
                </c:pt>
                <c:pt idx="268">
                  <c:v>4.4306431298733531E-2</c:v>
                </c:pt>
                <c:pt idx="269">
                  <c:v>3.2017377538388639E-2</c:v>
                </c:pt>
                <c:pt idx="270">
                  <c:v>5.9962167285246282E-4</c:v>
                </c:pt>
                <c:pt idx="271">
                  <c:v>4.8118864146408168E-2</c:v>
                </c:pt>
                <c:pt idx="272">
                  <c:v>1.096465275431055E-2</c:v>
                </c:pt>
                <c:pt idx="273">
                  <c:v>3.9807915054398818E-3</c:v>
                </c:pt>
                <c:pt idx="274">
                  <c:v>7.9516433260334224E-2</c:v>
                </c:pt>
                <c:pt idx="275">
                  <c:v>1.471903604792052E-2</c:v>
                </c:pt>
                <c:pt idx="276">
                  <c:v>8.1473325491819695E-2</c:v>
                </c:pt>
                <c:pt idx="277">
                  <c:v>1.1790279816605215E-2</c:v>
                </c:pt>
                <c:pt idx="278">
                  <c:v>3.342786970381003E-2</c:v>
                </c:pt>
                <c:pt idx="279">
                  <c:v>5.0601255692556024E-2</c:v>
                </c:pt>
                <c:pt idx="280">
                  <c:v>0.14644464086020598</c:v>
                </c:pt>
                <c:pt idx="281">
                  <c:v>6.6812175349631117E-2</c:v>
                </c:pt>
                <c:pt idx="282">
                  <c:v>1.5836175409318011E-2</c:v>
                </c:pt>
                <c:pt idx="283">
                  <c:v>0.11498033459787896</c:v>
                </c:pt>
                <c:pt idx="284">
                  <c:v>2.6635972220275576E-2</c:v>
                </c:pt>
                <c:pt idx="285">
                  <c:v>3.0210709105971435E-2</c:v>
                </c:pt>
                <c:pt idx="286">
                  <c:v>2.458179502067577E-2</c:v>
                </c:pt>
                <c:pt idx="287">
                  <c:v>0.17016380797449257</c:v>
                </c:pt>
                <c:pt idx="288">
                  <c:v>3.3831456845037487E-2</c:v>
                </c:pt>
                <c:pt idx="289">
                  <c:v>3.3871127398285149E-2</c:v>
                </c:pt>
                <c:pt idx="290">
                  <c:v>1.1499599789601807E-2</c:v>
                </c:pt>
                <c:pt idx="291">
                  <c:v>1.0326437163656055E-4</c:v>
                </c:pt>
                <c:pt idx="292">
                  <c:v>1.0454440103438697E-2</c:v>
                </c:pt>
                <c:pt idx="293">
                  <c:v>4.697540320534585E-2</c:v>
                </c:pt>
                <c:pt idx="294">
                  <c:v>5.2355530126164902E-2</c:v>
                </c:pt>
                <c:pt idx="295">
                  <c:v>5.3674863702226468E-2</c:v>
                </c:pt>
                <c:pt idx="296">
                  <c:v>7.3023466611403312E-2</c:v>
                </c:pt>
                <c:pt idx="297">
                  <c:v>6.696915786808727E-2</c:v>
                </c:pt>
                <c:pt idx="298">
                  <c:v>7.5950272995338769E-2</c:v>
                </c:pt>
                <c:pt idx="299">
                  <c:v>2.6196633950030249E-2</c:v>
                </c:pt>
                <c:pt idx="300">
                  <c:v>8.454017357890567E-2</c:v>
                </c:pt>
                <c:pt idx="301">
                  <c:v>7.2089578788328765E-3</c:v>
                </c:pt>
                <c:pt idx="302">
                  <c:v>4.5227351423905257E-2</c:v>
                </c:pt>
                <c:pt idx="303">
                  <c:v>0.22006241697343915</c:v>
                </c:pt>
                <c:pt idx="304">
                  <c:v>3.7143013424437384E-2</c:v>
                </c:pt>
                <c:pt idx="305">
                  <c:v>2.6938059212654009E-2</c:v>
                </c:pt>
                <c:pt idx="306">
                  <c:v>2.2841654456442533E-2</c:v>
                </c:pt>
                <c:pt idx="307">
                  <c:v>0.12457263836910865</c:v>
                </c:pt>
                <c:pt idx="308">
                  <c:v>6.0602221100787668E-2</c:v>
                </c:pt>
                <c:pt idx="309">
                  <c:v>8.7564123296564045E-3</c:v>
                </c:pt>
                <c:pt idx="310">
                  <c:v>2.2906008318993608E-2</c:v>
                </c:pt>
                <c:pt idx="311">
                  <c:v>2.4939536467609456E-2</c:v>
                </c:pt>
                <c:pt idx="312">
                  <c:v>1.3080797305267337E-2</c:v>
                </c:pt>
                <c:pt idx="313">
                  <c:v>0.12763875895120028</c:v>
                </c:pt>
                <c:pt idx="314">
                  <c:v>0.11649701213872032</c:v>
                </c:pt>
                <c:pt idx="315">
                  <c:v>4.5412908301907529E-2</c:v>
                </c:pt>
                <c:pt idx="316">
                  <c:v>5.7863606952030383E-3</c:v>
                </c:pt>
                <c:pt idx="317">
                  <c:v>2.2092603554996228E-2</c:v>
                </c:pt>
                <c:pt idx="318">
                  <c:v>5.2957934783479758E-3</c:v>
                </c:pt>
                <c:pt idx="319">
                  <c:v>1.492936359314509E-2</c:v>
                </c:pt>
                <c:pt idx="320">
                  <c:v>4.2405422698802334E-2</c:v>
                </c:pt>
                <c:pt idx="321">
                  <c:v>3.7924396560755767E-2</c:v>
                </c:pt>
                <c:pt idx="322">
                  <c:v>3.6669632497340579E-2</c:v>
                </c:pt>
                <c:pt idx="323">
                  <c:v>1.9885415006521821E-2</c:v>
                </c:pt>
                <c:pt idx="324">
                  <c:v>6.6730882157791022E-2</c:v>
                </c:pt>
                <c:pt idx="325">
                  <c:v>1.0332259691183336E-2</c:v>
                </c:pt>
                <c:pt idx="326">
                  <c:v>0.25691096415749359</c:v>
                </c:pt>
                <c:pt idx="327">
                  <c:v>3.4969975684373149E-2</c:v>
                </c:pt>
                <c:pt idx="328">
                  <c:v>0.10430920209313144</c:v>
                </c:pt>
                <c:pt idx="329">
                  <c:v>6.3155122762458604E-2</c:v>
                </c:pt>
                <c:pt idx="330">
                  <c:v>2.5646138129817194E-2</c:v>
                </c:pt>
                <c:pt idx="331">
                  <c:v>4.5376368123481274E-2</c:v>
                </c:pt>
                <c:pt idx="332">
                  <c:v>5.5226952264628149E-4</c:v>
                </c:pt>
                <c:pt idx="333">
                  <c:v>3.7249141515159505E-2</c:v>
                </c:pt>
                <c:pt idx="334">
                  <c:v>0.15641759363301089</c:v>
                </c:pt>
                <c:pt idx="335">
                  <c:v>9.339710765348487E-3</c:v>
                </c:pt>
                <c:pt idx="336">
                  <c:v>6.3552076311388775E-2</c:v>
                </c:pt>
                <c:pt idx="337">
                  <c:v>7.911253971290888E-3</c:v>
                </c:pt>
                <c:pt idx="338">
                  <c:v>6.0338458821538737E-2</c:v>
                </c:pt>
                <c:pt idx="339">
                  <c:v>8.5744761469969746E-3</c:v>
                </c:pt>
                <c:pt idx="340">
                  <c:v>1.5933561456552947E-2</c:v>
                </c:pt>
                <c:pt idx="341">
                  <c:v>3.3213649233066696E-2</c:v>
                </c:pt>
                <c:pt idx="342">
                  <c:v>1.3872621999953233E-2</c:v>
                </c:pt>
                <c:pt idx="343">
                  <c:v>8.4089185030394198E-2</c:v>
                </c:pt>
                <c:pt idx="344">
                  <c:v>4.1325276135836343E-2</c:v>
                </c:pt>
                <c:pt idx="345">
                  <c:v>2.6444741787726253E-2</c:v>
                </c:pt>
                <c:pt idx="346">
                  <c:v>2.1121338644668763E-2</c:v>
                </c:pt>
                <c:pt idx="347">
                  <c:v>9.6038823193653367E-2</c:v>
                </c:pt>
                <c:pt idx="348">
                  <c:v>4.0541361651655672E-2</c:v>
                </c:pt>
                <c:pt idx="349">
                  <c:v>1.7610735006885272E-3</c:v>
                </c:pt>
                <c:pt idx="350">
                  <c:v>2.644473362219504E-2</c:v>
                </c:pt>
                <c:pt idx="351">
                  <c:v>9.0602673615794924E-2</c:v>
                </c:pt>
                <c:pt idx="352">
                  <c:v>0.21558574246532591</c:v>
                </c:pt>
                <c:pt idx="353">
                  <c:v>2.5780246713377121E-2</c:v>
                </c:pt>
                <c:pt idx="354">
                  <c:v>2.9359653459695913E-2</c:v>
                </c:pt>
                <c:pt idx="355">
                  <c:v>4.8893773870736977E-2</c:v>
                </c:pt>
                <c:pt idx="356">
                  <c:v>2.0970273248081955E-3</c:v>
                </c:pt>
                <c:pt idx="357">
                  <c:v>2.1570661360226905E-2</c:v>
                </c:pt>
                <c:pt idx="358">
                  <c:v>2.6386899867507727E-2</c:v>
                </c:pt>
                <c:pt idx="359">
                  <c:v>8.5874470667775815E-3</c:v>
                </c:pt>
                <c:pt idx="360">
                  <c:v>2.8913033303162198E-2</c:v>
                </c:pt>
                <c:pt idx="361">
                  <c:v>1.0333547079909786E-2</c:v>
                </c:pt>
                <c:pt idx="362">
                  <c:v>9.0732254977546403E-3</c:v>
                </c:pt>
                <c:pt idx="363">
                  <c:v>3.0126364256650079E-2</c:v>
                </c:pt>
                <c:pt idx="364">
                  <c:v>4.1393441334927707E-2</c:v>
                </c:pt>
                <c:pt idx="365">
                  <c:v>3.0034410843823085E-2</c:v>
                </c:pt>
                <c:pt idx="366">
                  <c:v>4.1367842554027368E-2</c:v>
                </c:pt>
                <c:pt idx="367">
                  <c:v>3.8764349265339289E-2</c:v>
                </c:pt>
                <c:pt idx="368">
                  <c:v>3.6381423927540561E-2</c:v>
                </c:pt>
                <c:pt idx="369">
                  <c:v>3.2365320839300431E-2</c:v>
                </c:pt>
                <c:pt idx="370">
                  <c:v>9.8944811205142688E-3</c:v>
                </c:pt>
                <c:pt idx="371">
                  <c:v>3.1316324772248952E-2</c:v>
                </c:pt>
                <c:pt idx="372">
                  <c:v>6.4186202757228514E-2</c:v>
                </c:pt>
                <c:pt idx="373">
                  <c:v>1.9574085978033656E-2</c:v>
                </c:pt>
                <c:pt idx="374">
                  <c:v>2.3537431692200877E-2</c:v>
                </c:pt>
                <c:pt idx="375">
                  <c:v>1.1202697047858215E-2</c:v>
                </c:pt>
                <c:pt idx="376">
                  <c:v>6.7288090151925439E-2</c:v>
                </c:pt>
                <c:pt idx="377">
                  <c:v>6.0630926750234376E-2</c:v>
                </c:pt>
                <c:pt idx="378">
                  <c:v>1.675115260564258E-2</c:v>
                </c:pt>
                <c:pt idx="379">
                  <c:v>1.4068085539775123E-2</c:v>
                </c:pt>
                <c:pt idx="380">
                  <c:v>0.21330666822443189</c:v>
                </c:pt>
                <c:pt idx="381">
                  <c:v>0.16434034259704458</c:v>
                </c:pt>
                <c:pt idx="382">
                  <c:v>2.4463516115609357E-2</c:v>
                </c:pt>
                <c:pt idx="383">
                  <c:v>2.1317276742649591E-2</c:v>
                </c:pt>
                <c:pt idx="384">
                  <c:v>3.3649835358361545E-2</c:v>
                </c:pt>
                <c:pt idx="385">
                  <c:v>0.16756617184503081</c:v>
                </c:pt>
                <c:pt idx="386">
                  <c:v>6.0340523966521668E-2</c:v>
                </c:pt>
                <c:pt idx="387">
                  <c:v>1.455189945064404E-2</c:v>
                </c:pt>
                <c:pt idx="388">
                  <c:v>0.14001030267883913</c:v>
                </c:pt>
                <c:pt idx="389">
                  <c:v>8.5151806668405314E-3</c:v>
                </c:pt>
                <c:pt idx="390">
                  <c:v>4.8131516315999677E-2</c:v>
                </c:pt>
                <c:pt idx="391">
                  <c:v>8.4034313143477798E-3</c:v>
                </c:pt>
                <c:pt idx="392">
                  <c:v>0.10031095193544257</c:v>
                </c:pt>
                <c:pt idx="393">
                  <c:v>7.4999153649417574E-2</c:v>
                </c:pt>
                <c:pt idx="394">
                  <c:v>7.2591168324471655E-2</c:v>
                </c:pt>
                <c:pt idx="395">
                  <c:v>1.7807178342585467E-2</c:v>
                </c:pt>
                <c:pt idx="396">
                  <c:v>0.107925851624186</c:v>
                </c:pt>
                <c:pt idx="397">
                  <c:v>8.3169058937987636E-2</c:v>
                </c:pt>
                <c:pt idx="398">
                  <c:v>0.18446313374298112</c:v>
                </c:pt>
                <c:pt idx="399">
                  <c:v>2.863688000432818E-2</c:v>
                </c:pt>
                <c:pt idx="400">
                  <c:v>1.565828734244213E-2</c:v>
                </c:pt>
                <c:pt idx="401">
                  <c:v>7.2844320753823855E-2</c:v>
                </c:pt>
                <c:pt idx="402">
                  <c:v>6.0218980575007727E-2</c:v>
                </c:pt>
                <c:pt idx="403">
                  <c:v>6.7504582359746795E-2</c:v>
                </c:pt>
                <c:pt idx="404">
                  <c:v>2.0347877576004435E-2</c:v>
                </c:pt>
                <c:pt idx="405">
                  <c:v>4.0228242057430391E-2</c:v>
                </c:pt>
                <c:pt idx="406">
                  <c:v>5.208970064211095E-3</c:v>
                </c:pt>
                <c:pt idx="407">
                  <c:v>2.9458817735566502E-2</c:v>
                </c:pt>
                <c:pt idx="408">
                  <c:v>1.2044795191558919E-2</c:v>
                </c:pt>
                <c:pt idx="409">
                  <c:v>0.41926134362029555</c:v>
                </c:pt>
                <c:pt idx="410">
                  <c:v>2.3605916259450688E-2</c:v>
                </c:pt>
                <c:pt idx="411">
                  <c:v>4.0915710640360307E-2</c:v>
                </c:pt>
                <c:pt idx="412">
                  <c:v>1.10768590550053E-2</c:v>
                </c:pt>
                <c:pt idx="413">
                  <c:v>3.8760088554895024E-2</c:v>
                </c:pt>
                <c:pt idx="414">
                  <c:v>1.8118659366887793E-2</c:v>
                </c:pt>
                <c:pt idx="415">
                  <c:v>4.838909474781132E-2</c:v>
                </c:pt>
                <c:pt idx="416">
                  <c:v>5.6353638022928892E-4</c:v>
                </c:pt>
                <c:pt idx="417">
                  <c:v>3.1211727872959241E-2</c:v>
                </c:pt>
                <c:pt idx="418">
                  <c:v>4.9679927719562679E-2</c:v>
                </c:pt>
                <c:pt idx="419">
                  <c:v>0.17878004606936623</c:v>
                </c:pt>
                <c:pt idx="420">
                  <c:v>6.1383017779928037E-2</c:v>
                </c:pt>
                <c:pt idx="421">
                  <c:v>3.149035386436249E-2</c:v>
                </c:pt>
                <c:pt idx="422">
                  <c:v>0.12400333836419183</c:v>
                </c:pt>
                <c:pt idx="423">
                  <c:v>3.2459205145300429E-3</c:v>
                </c:pt>
                <c:pt idx="424">
                  <c:v>0.1368742239482183</c:v>
                </c:pt>
                <c:pt idx="425">
                  <c:v>7.9943334979490355E-4</c:v>
                </c:pt>
                <c:pt idx="426">
                  <c:v>1.4189695820141519E-2</c:v>
                </c:pt>
                <c:pt idx="427">
                  <c:v>1.0894291786841259E-2</c:v>
                </c:pt>
                <c:pt idx="428">
                  <c:v>3.5502913743787265E-2</c:v>
                </c:pt>
                <c:pt idx="429">
                  <c:v>5.218447061814481E-2</c:v>
                </c:pt>
                <c:pt idx="430">
                  <c:v>2.3125527831100001E-2</c:v>
                </c:pt>
                <c:pt idx="431">
                  <c:v>3.7381813662908964E-2</c:v>
                </c:pt>
                <c:pt idx="432">
                  <c:v>4.6735086360964712E-2</c:v>
                </c:pt>
                <c:pt idx="433">
                  <c:v>5.975318644824576E-2</c:v>
                </c:pt>
                <c:pt idx="434">
                  <c:v>6.6654855350831266E-2</c:v>
                </c:pt>
                <c:pt idx="435">
                  <c:v>7.9031300034050303E-2</c:v>
                </c:pt>
                <c:pt idx="436">
                  <c:v>4.9302039531710272E-2</c:v>
                </c:pt>
                <c:pt idx="437">
                  <c:v>3.3781077920178863E-2</c:v>
                </c:pt>
                <c:pt idx="438">
                  <c:v>9.8624024606092486E-2</c:v>
                </c:pt>
                <c:pt idx="439">
                  <c:v>2.6361266772490205E-2</c:v>
                </c:pt>
                <c:pt idx="440">
                  <c:v>5.1312379823703208E-3</c:v>
                </c:pt>
                <c:pt idx="441">
                  <c:v>1.2096277394153261E-2</c:v>
                </c:pt>
                <c:pt idx="442">
                  <c:v>4.6167702440745334E-2</c:v>
                </c:pt>
                <c:pt idx="443">
                  <c:v>3.9952400618414735E-3</c:v>
                </c:pt>
                <c:pt idx="444">
                  <c:v>1.1307545037679709E-2</c:v>
                </c:pt>
                <c:pt idx="445">
                  <c:v>5.6134932801967567E-2</c:v>
                </c:pt>
                <c:pt idx="446">
                  <c:v>0.16660993345491848</c:v>
                </c:pt>
                <c:pt idx="447">
                  <c:v>6.3669106922582819E-3</c:v>
                </c:pt>
                <c:pt idx="448">
                  <c:v>2.8901594931708498E-2</c:v>
                </c:pt>
                <c:pt idx="449">
                  <c:v>7.5986276328545224E-3</c:v>
                </c:pt>
                <c:pt idx="450">
                  <c:v>6.8269807018866743E-2</c:v>
                </c:pt>
                <c:pt idx="451">
                  <c:v>1.0897455318838123E-2</c:v>
                </c:pt>
                <c:pt idx="452">
                  <c:v>4.6852064807428838E-3</c:v>
                </c:pt>
                <c:pt idx="453">
                  <c:v>6.786057482346361E-2</c:v>
                </c:pt>
                <c:pt idx="454">
                  <c:v>4.5375943488980858E-2</c:v>
                </c:pt>
                <c:pt idx="455">
                  <c:v>4.6343469262397255E-2</c:v>
                </c:pt>
                <c:pt idx="456">
                  <c:v>5.0610003799083189E-2</c:v>
                </c:pt>
                <c:pt idx="457">
                  <c:v>9.4383761671899963E-3</c:v>
                </c:pt>
                <c:pt idx="458">
                  <c:v>1.3597816572244049E-2</c:v>
                </c:pt>
                <c:pt idx="459">
                  <c:v>2.2387683349562815E-2</c:v>
                </c:pt>
                <c:pt idx="460">
                  <c:v>1.1316199193354401E-2</c:v>
                </c:pt>
                <c:pt idx="461">
                  <c:v>0.10916098669313956</c:v>
                </c:pt>
                <c:pt idx="462">
                  <c:v>6.0098059868334427E-2</c:v>
                </c:pt>
                <c:pt idx="463">
                  <c:v>1.8090855216970375E-2</c:v>
                </c:pt>
                <c:pt idx="464">
                  <c:v>0.12859643003808616</c:v>
                </c:pt>
                <c:pt idx="465">
                  <c:v>2.627687607433607E-2</c:v>
                </c:pt>
                <c:pt idx="466">
                  <c:v>2.0991221497488215E-2</c:v>
                </c:pt>
                <c:pt idx="467">
                  <c:v>0.10226358781277192</c:v>
                </c:pt>
                <c:pt idx="468">
                  <c:v>2.8631068594871061E-2</c:v>
                </c:pt>
                <c:pt idx="469">
                  <c:v>3.8115061714131052E-2</c:v>
                </c:pt>
                <c:pt idx="470">
                  <c:v>1.2664693605475206E-2</c:v>
                </c:pt>
                <c:pt idx="471">
                  <c:v>9.332865177469564E-2</c:v>
                </c:pt>
                <c:pt idx="472">
                  <c:v>5.131277110368028E-2</c:v>
                </c:pt>
                <c:pt idx="473">
                  <c:v>3.1975558381184134E-2</c:v>
                </c:pt>
                <c:pt idx="474">
                  <c:v>2.7690031577833313E-2</c:v>
                </c:pt>
                <c:pt idx="475">
                  <c:v>3.527466331198266E-2</c:v>
                </c:pt>
                <c:pt idx="476">
                  <c:v>4.5948154187210086E-2</c:v>
                </c:pt>
                <c:pt idx="477">
                  <c:v>3.8553606766572948E-2</c:v>
                </c:pt>
                <c:pt idx="478">
                  <c:v>7.7733905132079686E-2</c:v>
                </c:pt>
                <c:pt idx="479">
                  <c:v>5.7240922697851429E-2</c:v>
                </c:pt>
                <c:pt idx="480">
                  <c:v>3.4056990876523405E-2</c:v>
                </c:pt>
                <c:pt idx="481">
                  <c:v>8.5002295055325E-2</c:v>
                </c:pt>
                <c:pt idx="482">
                  <c:v>5.8145835758327852E-2</c:v>
                </c:pt>
                <c:pt idx="483">
                  <c:v>3.8666108936645731E-2</c:v>
                </c:pt>
                <c:pt idx="484">
                  <c:v>2.5231852368210211E-2</c:v>
                </c:pt>
                <c:pt idx="485">
                  <c:v>2.6459296180927766E-3</c:v>
                </c:pt>
                <c:pt idx="486">
                  <c:v>1.4877013379004437E-2</c:v>
                </c:pt>
                <c:pt idx="487">
                  <c:v>1.654272705631047E-2</c:v>
                </c:pt>
                <c:pt idx="488">
                  <c:v>0.14343146023168848</c:v>
                </c:pt>
                <c:pt idx="489">
                  <c:v>0.10018913262337203</c:v>
                </c:pt>
                <c:pt idx="490">
                  <c:v>3.8899956830891744E-2</c:v>
                </c:pt>
                <c:pt idx="491">
                  <c:v>3.3246206813014961E-2</c:v>
                </c:pt>
                <c:pt idx="492">
                  <c:v>3.2477714295354475E-2</c:v>
                </c:pt>
                <c:pt idx="493">
                  <c:v>8.180841499480937E-2</c:v>
                </c:pt>
                <c:pt idx="494">
                  <c:v>3.7670176763197574E-2</c:v>
                </c:pt>
                <c:pt idx="495">
                  <c:v>2.3072516806284898E-2</c:v>
                </c:pt>
                <c:pt idx="496">
                  <c:v>3.4519284172543387E-2</c:v>
                </c:pt>
                <c:pt idx="497">
                  <c:v>5.7630942636323901E-3</c:v>
                </c:pt>
                <c:pt idx="498">
                  <c:v>3.4779284139480227E-2</c:v>
                </c:pt>
                <c:pt idx="499">
                  <c:v>1.3338446116266431E-2</c:v>
                </c:pt>
                <c:pt idx="500">
                  <c:v>4.7432711902165456E-2</c:v>
                </c:pt>
                <c:pt idx="501">
                  <c:v>9.3866735882856628E-2</c:v>
                </c:pt>
                <c:pt idx="502">
                  <c:v>2.4074806977911738E-2</c:v>
                </c:pt>
                <c:pt idx="503">
                  <c:v>1.1442172595279937E-2</c:v>
                </c:pt>
                <c:pt idx="504">
                  <c:v>2.0293519976690991E-2</c:v>
                </c:pt>
                <c:pt idx="505">
                  <c:v>2.8556215856647731E-2</c:v>
                </c:pt>
                <c:pt idx="506">
                  <c:v>0.22499535799386197</c:v>
                </c:pt>
                <c:pt idx="507">
                  <c:v>4.0137132317689915E-2</c:v>
                </c:pt>
                <c:pt idx="508">
                  <c:v>5.5056168441038299E-2</c:v>
                </c:pt>
                <c:pt idx="509">
                  <c:v>0.34294038289148238</c:v>
                </c:pt>
                <c:pt idx="510">
                  <c:v>2.911223064574385E-2</c:v>
                </c:pt>
                <c:pt idx="511">
                  <c:v>0.12226546119241691</c:v>
                </c:pt>
                <c:pt idx="512">
                  <c:v>2.5228182680701768E-2</c:v>
                </c:pt>
                <c:pt idx="513">
                  <c:v>3.0387297456523528E-2</c:v>
                </c:pt>
                <c:pt idx="514">
                  <c:v>5.3821545234419635E-2</c:v>
                </c:pt>
                <c:pt idx="515">
                  <c:v>3.1399826045708353E-2</c:v>
                </c:pt>
                <c:pt idx="516">
                  <c:v>9.550507433355046E-3</c:v>
                </c:pt>
                <c:pt idx="517">
                  <c:v>6.7878331399203948E-2</c:v>
                </c:pt>
                <c:pt idx="518">
                  <c:v>1.0432424928685041E-2</c:v>
                </c:pt>
                <c:pt idx="519">
                  <c:v>2.8200300103414677E-2</c:v>
                </c:pt>
                <c:pt idx="520">
                  <c:v>4.6294128088078222E-2</c:v>
                </c:pt>
                <c:pt idx="521">
                  <c:v>1.777699903744466E-2</c:v>
                </c:pt>
                <c:pt idx="522">
                  <c:v>2.4447441084074949E-2</c:v>
                </c:pt>
                <c:pt idx="523">
                  <c:v>2.1685207148332403E-2</c:v>
                </c:pt>
                <c:pt idx="524">
                  <c:v>9.0076231442702548E-3</c:v>
                </c:pt>
                <c:pt idx="525">
                  <c:v>3.1768627396697509E-2</c:v>
                </c:pt>
                <c:pt idx="526">
                  <c:v>3.9581352596622182E-2</c:v>
                </c:pt>
                <c:pt idx="527">
                  <c:v>3.5819454782130389E-2</c:v>
                </c:pt>
                <c:pt idx="528">
                  <c:v>2.8536255626332954E-2</c:v>
                </c:pt>
                <c:pt idx="529">
                  <c:v>7.2629723902749216E-2</c:v>
                </c:pt>
                <c:pt idx="530">
                  <c:v>0.13409343082978917</c:v>
                </c:pt>
                <c:pt idx="531">
                  <c:v>2.4186687166525486E-2</c:v>
                </c:pt>
                <c:pt idx="532">
                  <c:v>6.9020428939513545E-2</c:v>
                </c:pt>
                <c:pt idx="533">
                  <c:v>3.8829829574707604E-2</c:v>
                </c:pt>
                <c:pt idx="534">
                  <c:v>2.6980202937835644E-2</c:v>
                </c:pt>
                <c:pt idx="535">
                  <c:v>2.9339348409576374E-2</c:v>
                </c:pt>
                <c:pt idx="536">
                  <c:v>8.0839955113551493E-2</c:v>
                </c:pt>
                <c:pt idx="537">
                  <c:v>2.2562434818297936E-2</c:v>
                </c:pt>
                <c:pt idx="538">
                  <c:v>1.1116579991826692E-3</c:v>
                </c:pt>
                <c:pt idx="539">
                  <c:v>3.1479824648003418E-2</c:v>
                </c:pt>
                <c:pt idx="540">
                  <c:v>2.6229138842053377E-2</c:v>
                </c:pt>
                <c:pt idx="541">
                  <c:v>0.10178831099459924</c:v>
                </c:pt>
                <c:pt idx="542">
                  <c:v>3.1910997312383643E-4</c:v>
                </c:pt>
                <c:pt idx="543">
                  <c:v>3.1605245907429337E-2</c:v>
                </c:pt>
                <c:pt idx="544">
                  <c:v>3.9860280497212526E-2</c:v>
                </c:pt>
                <c:pt idx="545">
                  <c:v>3.6382712278440213E-2</c:v>
                </c:pt>
                <c:pt idx="546">
                  <c:v>4.7580307016467482E-2</c:v>
                </c:pt>
                <c:pt idx="547">
                  <c:v>1.6889603522317227E-2</c:v>
                </c:pt>
                <c:pt idx="548">
                  <c:v>2.0594440017459133E-2</c:v>
                </c:pt>
                <c:pt idx="549">
                  <c:v>3.5527577252363399E-3</c:v>
                </c:pt>
                <c:pt idx="550">
                  <c:v>1.3549785436842564E-2</c:v>
                </c:pt>
                <c:pt idx="551">
                  <c:v>0.12651449637896842</c:v>
                </c:pt>
                <c:pt idx="552">
                  <c:v>2.2396996882915528E-2</c:v>
                </c:pt>
                <c:pt idx="553">
                  <c:v>1.6781761877007542E-3</c:v>
                </c:pt>
                <c:pt idx="554">
                  <c:v>1.5298044151944832E-2</c:v>
                </c:pt>
                <c:pt idx="555">
                  <c:v>0.35639332430297432</c:v>
                </c:pt>
                <c:pt idx="556">
                  <c:v>3.871522602199249E-2</c:v>
                </c:pt>
                <c:pt idx="557">
                  <c:v>2.7426315617790069E-2</c:v>
                </c:pt>
                <c:pt idx="558">
                  <c:v>1.3085030689842535E-2</c:v>
                </c:pt>
                <c:pt idx="559">
                  <c:v>6.255802346427275E-2</c:v>
                </c:pt>
                <c:pt idx="560">
                  <c:v>4.1221468054702899E-2</c:v>
                </c:pt>
                <c:pt idx="561">
                  <c:v>4.6000258238828896E-3</c:v>
                </c:pt>
                <c:pt idx="562">
                  <c:v>7.4431732993342631E-3</c:v>
                </c:pt>
                <c:pt idx="563">
                  <c:v>3.2630811744483804E-2</c:v>
                </c:pt>
                <c:pt idx="564">
                  <c:v>8.7693921629407687E-2</c:v>
                </c:pt>
                <c:pt idx="565">
                  <c:v>0.17316103499686097</c:v>
                </c:pt>
                <c:pt idx="566">
                  <c:v>8.2521528680569625E-2</c:v>
                </c:pt>
                <c:pt idx="567">
                  <c:v>2.7585311434019565E-2</c:v>
                </c:pt>
                <c:pt idx="568">
                  <c:v>6.0345601089276668E-3</c:v>
                </c:pt>
                <c:pt idx="569">
                  <c:v>5.3515502708266244E-2</c:v>
                </c:pt>
                <c:pt idx="570">
                  <c:v>5.3985294013322471E-2</c:v>
                </c:pt>
                <c:pt idx="571">
                  <c:v>6.4353084683576797E-3</c:v>
                </c:pt>
                <c:pt idx="572">
                  <c:v>4.0375734229520184E-2</c:v>
                </c:pt>
                <c:pt idx="573">
                  <c:v>3.5762173584346066E-2</c:v>
                </c:pt>
                <c:pt idx="574">
                  <c:v>4.9256020483745472E-2</c:v>
                </c:pt>
                <c:pt idx="575">
                  <c:v>0.14380067898710103</c:v>
                </c:pt>
                <c:pt idx="576">
                  <c:v>1.1905783265183351E-2</c:v>
                </c:pt>
                <c:pt idx="577">
                  <c:v>2.98554331479862E-2</c:v>
                </c:pt>
                <c:pt idx="578">
                  <c:v>0.14826149411054179</c:v>
                </c:pt>
                <c:pt idx="579">
                  <c:v>3.8512750983168038E-2</c:v>
                </c:pt>
                <c:pt idx="580">
                  <c:v>3.3537862998344985E-2</c:v>
                </c:pt>
                <c:pt idx="581">
                  <c:v>1.6746664774549738E-2</c:v>
                </c:pt>
                <c:pt idx="582">
                  <c:v>3.2575261765793569E-2</c:v>
                </c:pt>
                <c:pt idx="583">
                  <c:v>2.3445821551062729E-2</c:v>
                </c:pt>
                <c:pt idx="584">
                  <c:v>2.5728408119209914E-2</c:v>
                </c:pt>
                <c:pt idx="585">
                  <c:v>1.7925446117759675E-2</c:v>
                </c:pt>
                <c:pt idx="586">
                  <c:v>1.7569387321293987E-2</c:v>
                </c:pt>
                <c:pt idx="587">
                  <c:v>4.8811146740427171E-2</c:v>
                </c:pt>
                <c:pt idx="588">
                  <c:v>3.6157203152461799E-2</c:v>
                </c:pt>
                <c:pt idx="589">
                  <c:v>4.0746266271343826E-2</c:v>
                </c:pt>
                <c:pt idx="590">
                  <c:v>2.1037093318579451E-2</c:v>
                </c:pt>
                <c:pt idx="591">
                  <c:v>2.9465390387617869E-2</c:v>
                </c:pt>
                <c:pt idx="592">
                  <c:v>0.44144500024238659</c:v>
                </c:pt>
                <c:pt idx="593">
                  <c:v>2.5763192268593627E-2</c:v>
                </c:pt>
                <c:pt idx="594">
                  <c:v>3.3822448842003534E-2</c:v>
                </c:pt>
                <c:pt idx="595">
                  <c:v>3.2253795526388712E-2</c:v>
                </c:pt>
                <c:pt idx="596">
                  <c:v>4.0552623390121847E-2</c:v>
                </c:pt>
                <c:pt idx="597">
                  <c:v>2.6516900527795428E-5</c:v>
                </c:pt>
                <c:pt idx="598">
                  <c:v>1.7351865439986888E-2</c:v>
                </c:pt>
                <c:pt idx="599">
                  <c:v>2.4113242839492961E-2</c:v>
                </c:pt>
                <c:pt idx="600">
                  <c:v>1.9581308340815409E-2</c:v>
                </c:pt>
                <c:pt idx="601">
                  <c:v>2.039388969595482E-2</c:v>
                </c:pt>
                <c:pt idx="602">
                  <c:v>2.3948078493446032E-2</c:v>
                </c:pt>
                <c:pt idx="603">
                  <c:v>5.2118091162396726E-2</c:v>
                </c:pt>
                <c:pt idx="604">
                  <c:v>2.7308934513140183E-2</c:v>
                </c:pt>
                <c:pt idx="605">
                  <c:v>0.16175106058208005</c:v>
                </c:pt>
                <c:pt idx="606">
                  <c:v>7.5640089689134604E-2</c:v>
                </c:pt>
                <c:pt idx="607">
                  <c:v>4.6351893237838143E-2</c:v>
                </c:pt>
                <c:pt idx="608">
                  <c:v>5.7370177678061553E-2</c:v>
                </c:pt>
                <c:pt idx="609">
                  <c:v>1.4579520353617014E-2</c:v>
                </c:pt>
                <c:pt idx="610">
                  <c:v>1.9266423866215198E-2</c:v>
                </c:pt>
                <c:pt idx="611">
                  <c:v>1.0857344486399446E-2</c:v>
                </c:pt>
                <c:pt idx="612">
                  <c:v>2.7891869986403098E-2</c:v>
                </c:pt>
                <c:pt idx="613">
                  <c:v>3.4311990381239582E-3</c:v>
                </c:pt>
                <c:pt idx="614">
                  <c:v>3.4319289710883216E-3</c:v>
                </c:pt>
                <c:pt idx="615">
                  <c:v>3.5517225537207646E-2</c:v>
                </c:pt>
                <c:pt idx="616">
                  <c:v>3.041610869362776E-2</c:v>
                </c:pt>
                <c:pt idx="617">
                  <c:v>3.7376939668335114E-2</c:v>
                </c:pt>
                <c:pt idx="618">
                  <c:v>1.5791097163197629E-2</c:v>
                </c:pt>
                <c:pt idx="619">
                  <c:v>3.3755358600028075E-2</c:v>
                </c:pt>
                <c:pt idx="620">
                  <c:v>0.11496676670329974</c:v>
                </c:pt>
                <c:pt idx="621">
                  <c:v>7.3182841391622191E-2</c:v>
                </c:pt>
                <c:pt idx="622">
                  <c:v>1.0724214007369642E-2</c:v>
                </c:pt>
                <c:pt idx="623">
                  <c:v>4.0172202940216353E-2</c:v>
                </c:pt>
                <c:pt idx="624">
                  <c:v>2.8009847602835945E-2</c:v>
                </c:pt>
                <c:pt idx="625">
                  <c:v>1.7533786257371432E-2</c:v>
                </c:pt>
                <c:pt idx="626">
                  <c:v>0.12158939325989623</c:v>
                </c:pt>
                <c:pt idx="627">
                  <c:v>0.10930381771563293</c:v>
                </c:pt>
                <c:pt idx="628">
                  <c:v>0.15030410369968997</c:v>
                </c:pt>
                <c:pt idx="629">
                  <c:v>0.164791866080926</c:v>
                </c:pt>
                <c:pt idx="630">
                  <c:v>0.19923223344776747</c:v>
                </c:pt>
                <c:pt idx="631">
                  <c:v>2.9100060418212038E-2</c:v>
                </c:pt>
                <c:pt idx="632">
                  <c:v>3.5589400168075158E-2</c:v>
                </c:pt>
                <c:pt idx="633">
                  <c:v>1.9751797764478891E-2</c:v>
                </c:pt>
                <c:pt idx="634">
                  <c:v>2.5611780591231655E-2</c:v>
                </c:pt>
                <c:pt idx="635">
                  <c:v>4.7411006046851958E-3</c:v>
                </c:pt>
                <c:pt idx="636">
                  <c:v>1.124392176729018E-2</c:v>
                </c:pt>
                <c:pt idx="637">
                  <c:v>8.76723412902565E-3</c:v>
                </c:pt>
                <c:pt idx="638">
                  <c:v>1.3075876691720292E-2</c:v>
                </c:pt>
                <c:pt idx="639">
                  <c:v>2.1267737392924882E-2</c:v>
                </c:pt>
                <c:pt idx="640">
                  <c:v>0.10445700110085922</c:v>
                </c:pt>
                <c:pt idx="641">
                  <c:v>3.0215721775064264E-3</c:v>
                </c:pt>
                <c:pt idx="642">
                  <c:v>1.9292320359925137E-2</c:v>
                </c:pt>
                <c:pt idx="643">
                  <c:v>9.3809636052074985E-2</c:v>
                </c:pt>
                <c:pt idx="644">
                  <c:v>6.9596893750829836E-2</c:v>
                </c:pt>
                <c:pt idx="645">
                  <c:v>5.2621626420765039E-2</c:v>
                </c:pt>
                <c:pt idx="646">
                  <c:v>3.77614142547988E-2</c:v>
                </c:pt>
                <c:pt idx="647">
                  <c:v>4.2611258559483528E-2</c:v>
                </c:pt>
                <c:pt idx="648">
                  <c:v>2.975415056649372E-2</c:v>
                </c:pt>
                <c:pt idx="649">
                  <c:v>2.6737516922618609E-2</c:v>
                </c:pt>
                <c:pt idx="650">
                  <c:v>3.921533768275795E-3</c:v>
                </c:pt>
                <c:pt idx="651">
                  <c:v>8.0284705904609302E-2</c:v>
                </c:pt>
                <c:pt idx="652">
                  <c:v>3.4667847362958151E-2</c:v>
                </c:pt>
                <c:pt idx="653">
                  <c:v>2.0736405108868542E-2</c:v>
                </c:pt>
                <c:pt idx="654">
                  <c:v>3.4569778413051422E-2</c:v>
                </c:pt>
                <c:pt idx="655">
                  <c:v>5.6945286083626076E-3</c:v>
                </c:pt>
                <c:pt idx="656">
                  <c:v>1.3880662270470537E-2</c:v>
                </c:pt>
                <c:pt idx="657">
                  <c:v>4.2135722597873064E-2</c:v>
                </c:pt>
                <c:pt idx="658">
                  <c:v>5.4719850611095563E-2</c:v>
                </c:pt>
                <c:pt idx="659">
                  <c:v>2.3332684960949198E-2</c:v>
                </c:pt>
                <c:pt idx="660">
                  <c:v>5.429876336956347E-2</c:v>
                </c:pt>
                <c:pt idx="661">
                  <c:v>1.828464705675404E-2</c:v>
                </c:pt>
                <c:pt idx="662">
                  <c:v>1.630675852147738E-2</c:v>
                </c:pt>
                <c:pt idx="663">
                  <c:v>1.7316154701208994E-2</c:v>
                </c:pt>
                <c:pt idx="664">
                  <c:v>0.11956562607276762</c:v>
                </c:pt>
                <c:pt idx="665">
                  <c:v>7.2979491675427929E-2</c:v>
                </c:pt>
                <c:pt idx="666">
                  <c:v>3.7575319583902596E-2</c:v>
                </c:pt>
                <c:pt idx="667">
                  <c:v>0.11037075304284009</c:v>
                </c:pt>
                <c:pt idx="668">
                  <c:v>3.6667884348601278E-2</c:v>
                </c:pt>
                <c:pt idx="669">
                  <c:v>6.989693671179957E-2</c:v>
                </c:pt>
                <c:pt idx="670">
                  <c:v>1.1879907784461345E-2</c:v>
                </c:pt>
                <c:pt idx="671">
                  <c:v>0.10195972009384846</c:v>
                </c:pt>
                <c:pt idx="672">
                  <c:v>2.5293865897784013E-2</c:v>
                </c:pt>
                <c:pt idx="673">
                  <c:v>4.4738465574774108E-2</c:v>
                </c:pt>
                <c:pt idx="674">
                  <c:v>2.6470481322981639E-2</c:v>
                </c:pt>
                <c:pt idx="675">
                  <c:v>1.2887869587510963E-2</c:v>
                </c:pt>
                <c:pt idx="676">
                  <c:v>4.6640371788180736E-2</c:v>
                </c:pt>
                <c:pt idx="677">
                  <c:v>0.26136397301199399</c:v>
                </c:pt>
                <c:pt idx="678">
                  <c:v>1.4056435573648385E-2</c:v>
                </c:pt>
                <c:pt idx="679">
                  <c:v>2.9820019503760675E-2</c:v>
                </c:pt>
                <c:pt idx="680">
                  <c:v>0.25434498638931685</c:v>
                </c:pt>
                <c:pt idx="681">
                  <c:v>2.2597829414137426E-2</c:v>
                </c:pt>
                <c:pt idx="682">
                  <c:v>2.2515980686369869E-2</c:v>
                </c:pt>
                <c:pt idx="683">
                  <c:v>7.0473848130693587E-3</c:v>
                </c:pt>
                <c:pt idx="684">
                  <c:v>9.6434512979515483E-2</c:v>
                </c:pt>
                <c:pt idx="685">
                  <c:v>6.4785582915352635E-4</c:v>
                </c:pt>
                <c:pt idx="686">
                  <c:v>4.5728259880169653E-2</c:v>
                </c:pt>
                <c:pt idx="687">
                  <c:v>4.6598430929689419E-3</c:v>
                </c:pt>
                <c:pt idx="688">
                  <c:v>1.2073620525146531E-2</c:v>
                </c:pt>
                <c:pt idx="689">
                  <c:v>2.3009218980226745E-2</c:v>
                </c:pt>
                <c:pt idx="690">
                  <c:v>4.0757093915518197E-2</c:v>
                </c:pt>
                <c:pt idx="691">
                  <c:v>1.2496415742327252E-2</c:v>
                </c:pt>
                <c:pt idx="692">
                  <c:v>3.3823501907576839E-2</c:v>
                </c:pt>
                <c:pt idx="693">
                  <c:v>3.7495968438875711E-2</c:v>
                </c:pt>
                <c:pt idx="694">
                  <c:v>0.18061854878704076</c:v>
                </c:pt>
                <c:pt idx="695">
                  <c:v>2.1764974385744179E-2</c:v>
                </c:pt>
                <c:pt idx="696">
                  <c:v>4.7731443047080158E-2</c:v>
                </c:pt>
                <c:pt idx="697">
                  <c:v>7.7470226344020135E-2</c:v>
                </c:pt>
                <c:pt idx="698">
                  <c:v>3.4061358807427757E-2</c:v>
                </c:pt>
                <c:pt idx="699">
                  <c:v>1.9017786816913265E-2</c:v>
                </c:pt>
                <c:pt idx="700">
                  <c:v>1.5775281627666421E-3</c:v>
                </c:pt>
                <c:pt idx="701">
                  <c:v>1.0093723154182839E-2</c:v>
                </c:pt>
                <c:pt idx="702">
                  <c:v>1.402875226798176E-2</c:v>
                </c:pt>
                <c:pt idx="703">
                  <c:v>6.2096119307451486E-2</c:v>
                </c:pt>
                <c:pt idx="704">
                  <c:v>2.7360496591586382E-2</c:v>
                </c:pt>
                <c:pt idx="705">
                  <c:v>3.755645568295074E-2</c:v>
                </c:pt>
                <c:pt idx="706">
                  <c:v>1.4539363596584601E-2</c:v>
                </c:pt>
                <c:pt idx="707">
                  <c:v>2.9114896195999117E-2</c:v>
                </c:pt>
                <c:pt idx="708">
                  <c:v>9.5383678276480463E-3</c:v>
                </c:pt>
                <c:pt idx="709">
                  <c:v>5.2128881547773467E-2</c:v>
                </c:pt>
                <c:pt idx="710">
                  <c:v>1.972628281744486E-3</c:v>
                </c:pt>
                <c:pt idx="711">
                  <c:v>2.8964068294393269E-2</c:v>
                </c:pt>
                <c:pt idx="712">
                  <c:v>8.88806384357093E-2</c:v>
                </c:pt>
                <c:pt idx="713">
                  <c:v>0.11849517587894731</c:v>
                </c:pt>
                <c:pt idx="714">
                  <c:v>3.3524929254815233E-2</c:v>
                </c:pt>
                <c:pt idx="715">
                  <c:v>8.2661641423562651E-3</c:v>
                </c:pt>
                <c:pt idx="716">
                  <c:v>2.7523111457308777E-2</c:v>
                </c:pt>
                <c:pt idx="717">
                  <c:v>1.3077912201371611E-4</c:v>
                </c:pt>
                <c:pt idx="718">
                  <c:v>8.3573983417789752E-3</c:v>
                </c:pt>
                <c:pt idx="719">
                  <c:v>1.7422339265643932E-2</c:v>
                </c:pt>
                <c:pt idx="720">
                  <c:v>6.8436220004310627E-2</c:v>
                </c:pt>
                <c:pt idx="721">
                  <c:v>2.1031997013663123E-3</c:v>
                </c:pt>
                <c:pt idx="722">
                  <c:v>2.104366978042773E-2</c:v>
                </c:pt>
                <c:pt idx="723">
                  <c:v>3.9906459760114046E-3</c:v>
                </c:pt>
                <c:pt idx="724">
                  <c:v>4.2193060739718499E-2</c:v>
                </c:pt>
                <c:pt idx="725">
                  <c:v>1.4619028037143871E-2</c:v>
                </c:pt>
                <c:pt idx="726">
                  <c:v>0.11550696048178995</c:v>
                </c:pt>
                <c:pt idx="727">
                  <c:v>2.0195716961452094E-2</c:v>
                </c:pt>
                <c:pt idx="728">
                  <c:v>3.8861819858959409E-2</c:v>
                </c:pt>
                <c:pt idx="729">
                  <c:v>1.0935379896968994E-2</c:v>
                </c:pt>
                <c:pt idx="730">
                  <c:v>8.7601889382404069E-2</c:v>
                </c:pt>
                <c:pt idx="731">
                  <c:v>1.6451194572870566E-2</c:v>
                </c:pt>
                <c:pt idx="732">
                  <c:v>9.0712377709301906E-3</c:v>
                </c:pt>
                <c:pt idx="733">
                  <c:v>3.6222773378768842E-2</c:v>
                </c:pt>
                <c:pt idx="734">
                  <c:v>1.2005904502138419E-2</c:v>
                </c:pt>
                <c:pt idx="735">
                  <c:v>1.2190151061887616E-2</c:v>
                </c:pt>
                <c:pt idx="736">
                  <c:v>0.12221271483234782</c:v>
                </c:pt>
                <c:pt idx="737">
                  <c:v>2.1928727667985003E-2</c:v>
                </c:pt>
                <c:pt idx="738">
                  <c:v>2.5285711245857996E-2</c:v>
                </c:pt>
                <c:pt idx="739">
                  <c:v>1.8362114784603589E-4</c:v>
                </c:pt>
                <c:pt idx="740">
                  <c:v>7.9639466862704344E-2</c:v>
                </c:pt>
                <c:pt idx="741">
                  <c:v>3.12900440249562E-2</c:v>
                </c:pt>
                <c:pt idx="742">
                  <c:v>2.9428600604141923E-2</c:v>
                </c:pt>
                <c:pt idx="743">
                  <c:v>5.4323817256256984E-3</c:v>
                </c:pt>
                <c:pt idx="744">
                  <c:v>9.0521440894978294E-2</c:v>
                </c:pt>
                <c:pt idx="745">
                  <c:v>4.5434733949643868E-4</c:v>
                </c:pt>
                <c:pt idx="746">
                  <c:v>2.3200038200323118E-2</c:v>
                </c:pt>
                <c:pt idx="747">
                  <c:v>2.8738013817044057E-2</c:v>
                </c:pt>
                <c:pt idx="748">
                  <c:v>0.12686497155445409</c:v>
                </c:pt>
                <c:pt idx="749">
                  <c:v>3.7996667778484788E-2</c:v>
                </c:pt>
                <c:pt idx="750">
                  <c:v>1.0662029016782492E-2</c:v>
                </c:pt>
                <c:pt idx="751">
                  <c:v>3.3880192675610571E-2</c:v>
                </c:pt>
                <c:pt idx="752">
                  <c:v>3.7264365700681368E-2</c:v>
                </c:pt>
                <c:pt idx="753">
                  <c:v>4.8777317251922844E-2</c:v>
                </c:pt>
                <c:pt idx="754">
                  <c:v>3.3073045495531916E-3</c:v>
                </c:pt>
                <c:pt idx="755">
                  <c:v>2.7806134277782432E-2</c:v>
                </c:pt>
                <c:pt idx="756">
                  <c:v>3.0158770884174031E-2</c:v>
                </c:pt>
                <c:pt idx="757">
                  <c:v>0.10367226745961083</c:v>
                </c:pt>
                <c:pt idx="758">
                  <c:v>0.21081753135101156</c:v>
                </c:pt>
                <c:pt idx="759">
                  <c:v>0.11993077273836084</c:v>
                </c:pt>
                <c:pt idx="760">
                  <c:v>2.0521548936839877E-2</c:v>
                </c:pt>
                <c:pt idx="761">
                  <c:v>2.0620376180108785E-2</c:v>
                </c:pt>
                <c:pt idx="762">
                  <c:v>2.8071495669281028E-2</c:v>
                </c:pt>
                <c:pt idx="763">
                  <c:v>8.4902847953452598E-2</c:v>
                </c:pt>
                <c:pt idx="764">
                  <c:v>1.2008311493947203E-2</c:v>
                </c:pt>
                <c:pt idx="765">
                  <c:v>0.1077784146300706</c:v>
                </c:pt>
                <c:pt idx="766">
                  <c:v>4.2315270872240983E-2</c:v>
                </c:pt>
                <c:pt idx="767">
                  <c:v>2.3063861209965113E-2</c:v>
                </c:pt>
                <c:pt idx="768">
                  <c:v>1.5433861680755789E-2</c:v>
                </c:pt>
                <c:pt idx="769">
                  <c:v>4.1081862946259602E-2</c:v>
                </c:pt>
                <c:pt idx="770">
                  <c:v>2.1960255029789464E-2</c:v>
                </c:pt>
                <c:pt idx="771">
                  <c:v>2.2402673396645395E-2</c:v>
                </c:pt>
                <c:pt idx="772">
                  <c:v>5.0431404701485882E-3</c:v>
                </c:pt>
                <c:pt idx="773">
                  <c:v>3.4369700032615885E-2</c:v>
                </c:pt>
                <c:pt idx="774">
                  <c:v>5.868674277779963E-2</c:v>
                </c:pt>
                <c:pt idx="775">
                  <c:v>1.843256090852044E-2</c:v>
                </c:pt>
                <c:pt idx="776">
                  <c:v>1.8914533834875624E-3</c:v>
                </c:pt>
                <c:pt idx="777">
                  <c:v>3.9742849655027973E-3</c:v>
                </c:pt>
                <c:pt idx="778">
                  <c:v>2.0967090417521556E-2</c:v>
                </c:pt>
                <c:pt idx="779">
                  <c:v>3.6985795645387717E-2</c:v>
                </c:pt>
                <c:pt idx="780">
                  <c:v>9.342943519574709E-2</c:v>
                </c:pt>
                <c:pt idx="781">
                  <c:v>4.8400005021407594E-2</c:v>
                </c:pt>
                <c:pt idx="782">
                  <c:v>1.9790291956286361E-2</c:v>
                </c:pt>
                <c:pt idx="783">
                  <c:v>0.47729550854229869</c:v>
                </c:pt>
                <c:pt idx="784">
                  <c:v>1.177670821608795E-2</c:v>
                </c:pt>
                <c:pt idx="785">
                  <c:v>0.10911254459685868</c:v>
                </c:pt>
                <c:pt idx="786">
                  <c:v>3.2007152492991228E-2</c:v>
                </c:pt>
                <c:pt idx="787">
                  <c:v>9.290711880870578E-3</c:v>
                </c:pt>
                <c:pt idx="788">
                  <c:v>0.20152796529078099</c:v>
                </c:pt>
                <c:pt idx="789">
                  <c:v>0.19932759780922193</c:v>
                </c:pt>
                <c:pt idx="790">
                  <c:v>6.6298102371515233E-2</c:v>
                </c:pt>
                <c:pt idx="791">
                  <c:v>3.0155956977904245E-2</c:v>
                </c:pt>
                <c:pt idx="792">
                  <c:v>5.2352766509221632E-2</c:v>
                </c:pt>
                <c:pt idx="793">
                  <c:v>2.5959900331903395E-2</c:v>
                </c:pt>
                <c:pt idx="794">
                  <c:v>2.1908547671766476E-2</c:v>
                </c:pt>
                <c:pt idx="795">
                  <c:v>2.5539628568179359E-3</c:v>
                </c:pt>
                <c:pt idx="796">
                  <c:v>8.5555763789128304E-3</c:v>
                </c:pt>
                <c:pt idx="797">
                  <c:v>5.7405297669862507E-2</c:v>
                </c:pt>
                <c:pt idx="798">
                  <c:v>0.48200481041097126</c:v>
                </c:pt>
                <c:pt idx="799">
                  <c:v>1.5698845007612178E-3</c:v>
                </c:pt>
                <c:pt idx="800">
                  <c:v>3.1052960604873892E-2</c:v>
                </c:pt>
                <c:pt idx="801">
                  <c:v>1.6087748685047989E-2</c:v>
                </c:pt>
                <c:pt idx="802">
                  <c:v>1.706103389153979E-2</c:v>
                </c:pt>
                <c:pt idx="803">
                  <c:v>2.2239793628525406E-2</c:v>
                </c:pt>
                <c:pt idx="804">
                  <c:v>1.1736299791090598E-2</c:v>
                </c:pt>
                <c:pt idx="805">
                  <c:v>1.5213035114969619E-2</c:v>
                </c:pt>
                <c:pt idx="806">
                  <c:v>5.9134437354729265E-3</c:v>
                </c:pt>
                <c:pt idx="807">
                  <c:v>8.4679758197235305E-2</c:v>
                </c:pt>
                <c:pt idx="808">
                  <c:v>3.8082948677642336E-2</c:v>
                </c:pt>
                <c:pt idx="809">
                  <c:v>6.809531180830268E-3</c:v>
                </c:pt>
                <c:pt idx="810">
                  <c:v>4.5162454798876941E-3</c:v>
                </c:pt>
                <c:pt idx="811">
                  <c:v>3.8837612246894943E-2</c:v>
                </c:pt>
                <c:pt idx="812">
                  <c:v>1.9085551687991364E-2</c:v>
                </c:pt>
                <c:pt idx="813">
                  <c:v>6.5315622930519707E-2</c:v>
                </c:pt>
                <c:pt idx="814">
                  <c:v>0.14865226617579852</c:v>
                </c:pt>
                <c:pt idx="815">
                  <c:v>1.0078958578874211E-2</c:v>
                </c:pt>
                <c:pt idx="816">
                  <c:v>1.5106071859303152E-2</c:v>
                </c:pt>
                <c:pt idx="817">
                  <c:v>1.0997111166988115E-2</c:v>
                </c:pt>
                <c:pt idx="818">
                  <c:v>1.9166430108479921E-2</c:v>
                </c:pt>
                <c:pt idx="819">
                  <c:v>2.819281216912407E-2</c:v>
                </c:pt>
                <c:pt idx="820">
                  <c:v>1.7650419537705225E-2</c:v>
                </c:pt>
                <c:pt idx="821">
                  <c:v>2.5335217616760716E-2</c:v>
                </c:pt>
                <c:pt idx="822">
                  <c:v>2.3861383956130737E-2</c:v>
                </c:pt>
                <c:pt idx="823">
                  <c:v>5.2638532796976077E-2</c:v>
                </c:pt>
                <c:pt idx="824">
                  <c:v>0.23823980515953905</c:v>
                </c:pt>
                <c:pt idx="825">
                  <c:v>2.8650992538173933E-2</c:v>
                </c:pt>
                <c:pt idx="826">
                  <c:v>3.2611227884076499E-3</c:v>
                </c:pt>
                <c:pt idx="827">
                  <c:v>5.431114365006591E-2</c:v>
                </c:pt>
                <c:pt idx="828">
                  <c:v>5.4560566028923535E-2</c:v>
                </c:pt>
                <c:pt idx="829">
                  <c:v>0.11655912009460012</c:v>
                </c:pt>
                <c:pt idx="830">
                  <c:v>5.2649541330327149E-2</c:v>
                </c:pt>
                <c:pt idx="831">
                  <c:v>1.046601530807752E-2</c:v>
                </c:pt>
                <c:pt idx="832">
                  <c:v>5.2994368773898182E-3</c:v>
                </c:pt>
                <c:pt idx="833">
                  <c:v>2.5668678269448394E-2</c:v>
                </c:pt>
                <c:pt idx="834">
                  <c:v>6.039978765917664E-3</c:v>
                </c:pt>
                <c:pt idx="835">
                  <c:v>0.22775441506177835</c:v>
                </c:pt>
                <c:pt idx="836">
                  <c:v>1.978885212642471E-2</c:v>
                </c:pt>
                <c:pt idx="837">
                  <c:v>5.0315294972313254E-3</c:v>
                </c:pt>
                <c:pt idx="838">
                  <c:v>3.6452480483231034E-2</c:v>
                </c:pt>
                <c:pt idx="839">
                  <c:v>0.11408069155381688</c:v>
                </c:pt>
                <c:pt idx="840">
                  <c:v>8.2416729193562438E-2</c:v>
                </c:pt>
                <c:pt idx="841">
                  <c:v>4.8943040080487762E-2</c:v>
                </c:pt>
                <c:pt idx="842">
                  <c:v>5.9407344646096594E-4</c:v>
                </c:pt>
                <c:pt idx="843">
                  <c:v>8.4619449867590679E-2</c:v>
                </c:pt>
                <c:pt idx="844">
                  <c:v>2.5626583315314384E-2</c:v>
                </c:pt>
                <c:pt idx="845">
                  <c:v>0.13402195593261337</c:v>
                </c:pt>
                <c:pt idx="846">
                  <c:v>2.5522618859105069E-2</c:v>
                </c:pt>
                <c:pt idx="847">
                  <c:v>3.8821601911654818E-2</c:v>
                </c:pt>
                <c:pt idx="848">
                  <c:v>2.1145105685187016E-2</c:v>
                </c:pt>
                <c:pt idx="849">
                  <c:v>2.5143313654739582E-2</c:v>
                </c:pt>
                <c:pt idx="850">
                  <c:v>2.7759831488863781E-3</c:v>
                </c:pt>
                <c:pt idx="851">
                  <c:v>3.2910261964816667E-3</c:v>
                </c:pt>
                <c:pt idx="852">
                  <c:v>1.7965717690268695E-2</c:v>
                </c:pt>
                <c:pt idx="853">
                  <c:v>4.9148049525313375E-2</c:v>
                </c:pt>
                <c:pt idx="854">
                  <c:v>5.9131037831361817E-2</c:v>
                </c:pt>
                <c:pt idx="855">
                  <c:v>0.21370917759221172</c:v>
                </c:pt>
                <c:pt idx="856">
                  <c:v>2.5619122253353034E-2</c:v>
                </c:pt>
                <c:pt idx="857">
                  <c:v>2.4843432768657737E-2</c:v>
                </c:pt>
                <c:pt idx="858">
                  <c:v>1.5847675244566019E-2</c:v>
                </c:pt>
                <c:pt idx="859">
                  <c:v>1.9521082834322495E-2</c:v>
                </c:pt>
                <c:pt idx="860">
                  <c:v>2.9659833141120459E-2</c:v>
                </c:pt>
                <c:pt idx="861">
                  <c:v>7.5082193788311297E-3</c:v>
                </c:pt>
                <c:pt idx="862">
                  <c:v>1.4414068272756153E-2</c:v>
                </c:pt>
                <c:pt idx="863">
                  <c:v>0.11023672613104391</c:v>
                </c:pt>
                <c:pt idx="864">
                  <c:v>9.872002389149169E-3</c:v>
                </c:pt>
                <c:pt idx="865">
                  <c:v>6.9713539032055932E-2</c:v>
                </c:pt>
                <c:pt idx="866">
                  <c:v>1.808965895925245E-2</c:v>
                </c:pt>
                <c:pt idx="867">
                  <c:v>1.3434383627693253E-2</c:v>
                </c:pt>
                <c:pt idx="868">
                  <c:v>7.9018989326354733E-3</c:v>
                </c:pt>
                <c:pt idx="869">
                  <c:v>1.0916486781848821E-2</c:v>
                </c:pt>
                <c:pt idx="870">
                  <c:v>2.4763171573393885E-2</c:v>
                </c:pt>
                <c:pt idx="871">
                  <c:v>4.9214606996786092E-2</c:v>
                </c:pt>
                <c:pt idx="872">
                  <c:v>2.5074730183577129E-2</c:v>
                </c:pt>
                <c:pt idx="873">
                  <c:v>2.7602053229173827E-2</c:v>
                </c:pt>
                <c:pt idx="874">
                  <c:v>9.7532488453256974E-2</c:v>
                </c:pt>
                <c:pt idx="875">
                  <c:v>4.1087687957122337E-2</c:v>
                </c:pt>
                <c:pt idx="876">
                  <c:v>0.14653153800774996</c:v>
                </c:pt>
                <c:pt idx="877">
                  <c:v>1.4149734686818904E-2</c:v>
                </c:pt>
                <c:pt idx="878">
                  <c:v>9.1705563153287484E-2</c:v>
                </c:pt>
                <c:pt idx="879">
                  <c:v>8.8141896395429117E-3</c:v>
                </c:pt>
                <c:pt idx="880">
                  <c:v>3.9453421463225759E-2</c:v>
                </c:pt>
                <c:pt idx="881">
                  <c:v>2.9880153720998823E-2</c:v>
                </c:pt>
                <c:pt idx="882">
                  <c:v>2.1742762194594811E-2</c:v>
                </c:pt>
                <c:pt idx="883">
                  <c:v>2.765044439927624E-2</c:v>
                </c:pt>
                <c:pt idx="884">
                  <c:v>1.128266091633431E-2</c:v>
                </c:pt>
                <c:pt idx="885">
                  <c:v>3.1398199166770127E-2</c:v>
                </c:pt>
                <c:pt idx="886">
                  <c:v>2.8936146900817389E-2</c:v>
                </c:pt>
                <c:pt idx="887">
                  <c:v>1.5940602855189639E-3</c:v>
                </c:pt>
                <c:pt idx="888">
                  <c:v>9.6033586025079734E-3</c:v>
                </c:pt>
                <c:pt idx="889">
                  <c:v>4.2006695079148601E-3</c:v>
                </c:pt>
                <c:pt idx="890">
                  <c:v>4.6680852673519152E-2</c:v>
                </c:pt>
                <c:pt idx="891">
                  <c:v>8.2700713766669598E-2</c:v>
                </c:pt>
                <c:pt idx="892">
                  <c:v>3.6632031677434534E-2</c:v>
                </c:pt>
                <c:pt idx="893">
                  <c:v>6.4435057374764348E-2</c:v>
                </c:pt>
                <c:pt idx="894">
                  <c:v>0.10010715810417764</c:v>
                </c:pt>
                <c:pt idx="895">
                  <c:v>2.6795762487399899E-3</c:v>
                </c:pt>
                <c:pt idx="896">
                  <c:v>4.5541316584637864E-2</c:v>
                </c:pt>
                <c:pt idx="897">
                  <c:v>6.140456741852636E-2</c:v>
                </c:pt>
                <c:pt idx="898">
                  <c:v>3.8133092604810008E-2</c:v>
                </c:pt>
                <c:pt idx="899">
                  <c:v>4.7892001230118712E-2</c:v>
                </c:pt>
                <c:pt idx="900">
                  <c:v>4.0631923551615566E-2</c:v>
                </c:pt>
                <c:pt idx="901">
                  <c:v>5.3252014114014021E-2</c:v>
                </c:pt>
                <c:pt idx="902">
                  <c:v>1.3850244155016764E-2</c:v>
                </c:pt>
                <c:pt idx="903">
                  <c:v>1.5533726701636937E-2</c:v>
                </c:pt>
                <c:pt idx="904">
                  <c:v>2.1472311703296516E-2</c:v>
                </c:pt>
                <c:pt idx="905">
                  <c:v>2.3719869672714423E-2</c:v>
                </c:pt>
                <c:pt idx="906">
                  <c:v>1.2568041130076216E-2</c:v>
                </c:pt>
                <c:pt idx="907">
                  <c:v>2.5273704858604425E-2</c:v>
                </c:pt>
                <c:pt idx="908">
                  <c:v>3.0707445318317074E-2</c:v>
                </c:pt>
                <c:pt idx="909">
                  <c:v>1.3598882444040825E-2</c:v>
                </c:pt>
                <c:pt idx="910">
                  <c:v>1.6753230196989918E-2</c:v>
                </c:pt>
                <c:pt idx="911">
                  <c:v>2.8893098349792128E-2</c:v>
                </c:pt>
                <c:pt idx="912">
                  <c:v>3.4103211344631047E-3</c:v>
                </c:pt>
                <c:pt idx="913">
                  <c:v>5.8451685252059189E-2</c:v>
                </c:pt>
                <c:pt idx="914">
                  <c:v>0.10352190373772469</c:v>
                </c:pt>
                <c:pt idx="915">
                  <c:v>2.6924966621291686E-2</c:v>
                </c:pt>
                <c:pt idx="916">
                  <c:v>1.6487712105564364E-2</c:v>
                </c:pt>
                <c:pt idx="917">
                  <c:v>6.350112361931462E-3</c:v>
                </c:pt>
                <c:pt idx="918">
                  <c:v>3.3684307545358977E-3</c:v>
                </c:pt>
                <c:pt idx="919">
                  <c:v>3.1843618813126653E-2</c:v>
                </c:pt>
                <c:pt idx="920">
                  <c:v>1.7649911374908317E-4</c:v>
                </c:pt>
                <c:pt idx="921">
                  <c:v>4.5578435850190405E-2</c:v>
                </c:pt>
                <c:pt idx="922">
                  <c:v>2.8709092303614708E-3</c:v>
                </c:pt>
                <c:pt idx="923">
                  <c:v>2.9944490553341571E-2</c:v>
                </c:pt>
                <c:pt idx="924">
                  <c:v>6.4324054165826566E-2</c:v>
                </c:pt>
                <c:pt idx="925">
                  <c:v>3.3561189302907718E-2</c:v>
                </c:pt>
                <c:pt idx="926">
                  <c:v>2.5381413069064836E-2</c:v>
                </c:pt>
                <c:pt idx="927">
                  <c:v>8.8617501964440751E-2</c:v>
                </c:pt>
                <c:pt idx="928">
                  <c:v>8.3463922526357676E-3</c:v>
                </c:pt>
                <c:pt idx="929">
                  <c:v>1.6450557831198323E-3</c:v>
                </c:pt>
                <c:pt idx="930">
                  <c:v>3.3736322167607344E-2</c:v>
                </c:pt>
                <c:pt idx="931">
                  <c:v>1.7128700161855047E-2</c:v>
                </c:pt>
                <c:pt idx="932">
                  <c:v>6.9864264002650583E-2</c:v>
                </c:pt>
                <c:pt idx="933">
                  <c:v>2.3246812924385962E-3</c:v>
                </c:pt>
                <c:pt idx="934">
                  <c:v>4.0633233423166333E-2</c:v>
                </c:pt>
                <c:pt idx="935">
                  <c:v>3.2663187749422229E-2</c:v>
                </c:pt>
                <c:pt idx="936">
                  <c:v>2.444367444024478E-2</c:v>
                </c:pt>
                <c:pt idx="937">
                  <c:v>2.9734583422078527E-2</c:v>
                </c:pt>
                <c:pt idx="938">
                  <c:v>1.7304102215583352E-2</c:v>
                </c:pt>
                <c:pt idx="939">
                  <c:v>1.8513692877170335E-2</c:v>
                </c:pt>
                <c:pt idx="940">
                  <c:v>1.5893948967416402E-2</c:v>
                </c:pt>
                <c:pt idx="941">
                  <c:v>5.1397479969546328E-2</c:v>
                </c:pt>
                <c:pt idx="942">
                  <c:v>3.8763785545312957E-2</c:v>
                </c:pt>
                <c:pt idx="943">
                  <c:v>4.1684494257603275E-3</c:v>
                </c:pt>
                <c:pt idx="944">
                  <c:v>1.5348787386645881E-2</c:v>
                </c:pt>
                <c:pt idx="945">
                  <c:v>0.18014414343043969</c:v>
                </c:pt>
                <c:pt idx="946">
                  <c:v>0.15852559013039813</c:v>
                </c:pt>
                <c:pt idx="947">
                  <c:v>2.0783442459432061E-3</c:v>
                </c:pt>
                <c:pt idx="948">
                  <c:v>8.9996372364798682E-3</c:v>
                </c:pt>
                <c:pt idx="949">
                  <c:v>0.11356112798260978</c:v>
                </c:pt>
                <c:pt idx="950">
                  <c:v>1.7670119419977967E-2</c:v>
                </c:pt>
                <c:pt idx="951">
                  <c:v>3.6862455810627595E-2</c:v>
                </c:pt>
                <c:pt idx="952">
                  <c:v>3.5141867309555722E-2</c:v>
                </c:pt>
                <c:pt idx="953">
                  <c:v>2.7404211991595762E-2</c:v>
                </c:pt>
                <c:pt idx="954">
                  <c:v>2.2426777318168209E-3</c:v>
                </c:pt>
                <c:pt idx="955">
                  <c:v>1.1474558554266115E-2</c:v>
                </c:pt>
                <c:pt idx="956">
                  <c:v>1.8203740645676127E-2</c:v>
                </c:pt>
                <c:pt idx="957">
                  <c:v>3.5361733723748068E-2</c:v>
                </c:pt>
                <c:pt idx="958">
                  <c:v>1.7287968863645718E-2</c:v>
                </c:pt>
                <c:pt idx="959">
                  <c:v>5.684341729815906E-2</c:v>
                </c:pt>
                <c:pt idx="960">
                  <c:v>5.2134455293348161E-2</c:v>
                </c:pt>
                <c:pt idx="961">
                  <c:v>5.9046888442901083E-2</c:v>
                </c:pt>
                <c:pt idx="962">
                  <c:v>3.4781011756710445E-3</c:v>
                </c:pt>
                <c:pt idx="963">
                  <c:v>1.578283891251131E-2</c:v>
                </c:pt>
                <c:pt idx="964">
                  <c:v>5.0077854978532274E-2</c:v>
                </c:pt>
                <c:pt idx="965">
                  <c:v>6.8560884464410915E-2</c:v>
                </c:pt>
                <c:pt idx="966">
                  <c:v>1.4833231785502179E-2</c:v>
                </c:pt>
                <c:pt idx="967">
                  <c:v>6.7110182911611013E-2</c:v>
                </c:pt>
                <c:pt idx="968">
                  <c:v>1.1441112521393071E-2</c:v>
                </c:pt>
                <c:pt idx="969">
                  <c:v>5.5059501092640517E-3</c:v>
                </c:pt>
                <c:pt idx="970">
                  <c:v>2.224008593295668E-2</c:v>
                </c:pt>
                <c:pt idx="971">
                  <c:v>2.1894069774898318E-2</c:v>
                </c:pt>
                <c:pt idx="972">
                  <c:v>6.8553137158440247E-3</c:v>
                </c:pt>
                <c:pt idx="973">
                  <c:v>7.2758436942160845E-3</c:v>
                </c:pt>
                <c:pt idx="974">
                  <c:v>1.0780533153280675E-2</c:v>
                </c:pt>
                <c:pt idx="975">
                  <c:v>2.0330785068822244E-2</c:v>
                </c:pt>
                <c:pt idx="976">
                  <c:v>2.1791311780370363E-2</c:v>
                </c:pt>
                <c:pt idx="977">
                  <c:v>1.5526508390704991E-2</c:v>
                </c:pt>
                <c:pt idx="978">
                  <c:v>3.9037175670523533E-2</c:v>
                </c:pt>
                <c:pt idx="979">
                  <c:v>1.8227475241218032E-2</c:v>
                </c:pt>
                <c:pt idx="980">
                  <c:v>6.1032267650527813E-2</c:v>
                </c:pt>
                <c:pt idx="981">
                  <c:v>4.9027727736069587E-2</c:v>
                </c:pt>
                <c:pt idx="982">
                  <c:v>9.4463142295816219E-2</c:v>
                </c:pt>
                <c:pt idx="983">
                  <c:v>3.3977219017634668E-2</c:v>
                </c:pt>
                <c:pt idx="984">
                  <c:v>3.3521777997491876E-2</c:v>
                </c:pt>
                <c:pt idx="985">
                  <c:v>3.9885579734968916E-2</c:v>
                </c:pt>
                <c:pt idx="986">
                  <c:v>3.0454567335433849E-2</c:v>
                </c:pt>
                <c:pt idx="987">
                  <c:v>4.3072865630254156E-2</c:v>
                </c:pt>
                <c:pt idx="988">
                  <c:v>1.6941145221448912E-2</c:v>
                </c:pt>
                <c:pt idx="989">
                  <c:v>3.7839847055390251E-2</c:v>
                </c:pt>
                <c:pt idx="990">
                  <c:v>3.1238646285803785E-2</c:v>
                </c:pt>
                <c:pt idx="991">
                  <c:v>5.170861828882363E-2</c:v>
                </c:pt>
                <c:pt idx="992">
                  <c:v>6.3720749702093932E-2</c:v>
                </c:pt>
                <c:pt idx="993">
                  <c:v>4.9040988525408627E-2</c:v>
                </c:pt>
                <c:pt idx="994">
                  <c:v>2.6194439864416837E-2</c:v>
                </c:pt>
                <c:pt idx="995">
                  <c:v>1.862516468066314E-2</c:v>
                </c:pt>
                <c:pt idx="996">
                  <c:v>3.0810550213326952E-2</c:v>
                </c:pt>
                <c:pt idx="997">
                  <c:v>1.459124945638425E-2</c:v>
                </c:pt>
                <c:pt idx="998">
                  <c:v>2.9212136239639325E-2</c:v>
                </c:pt>
                <c:pt idx="999">
                  <c:v>9.8493461338025612E-4</c:v>
                </c:pt>
                <c:pt idx="1000">
                  <c:v>1.9246338110389661E-2</c:v>
                </c:pt>
                <c:pt idx="1001">
                  <c:v>0.49523142624134042</c:v>
                </c:pt>
                <c:pt idx="1002">
                  <c:v>0.10541118980343514</c:v>
                </c:pt>
                <c:pt idx="1003">
                  <c:v>3.4026214872403288E-2</c:v>
                </c:pt>
                <c:pt idx="1004">
                  <c:v>0.193528875675127</c:v>
                </c:pt>
                <c:pt idx="1005">
                  <c:v>5.4525177348844794E-2</c:v>
                </c:pt>
                <c:pt idx="1006">
                  <c:v>3.5697234194127445E-3</c:v>
                </c:pt>
                <c:pt idx="1007">
                  <c:v>3.447635658061745E-2</c:v>
                </c:pt>
                <c:pt idx="1008">
                  <c:v>1.5892810505763189E-5</c:v>
                </c:pt>
                <c:pt idx="1009">
                  <c:v>9.2273468934640168E-2</c:v>
                </c:pt>
                <c:pt idx="1010">
                  <c:v>4.1566997907223485E-3</c:v>
                </c:pt>
                <c:pt idx="1011">
                  <c:v>9.2679920470401592E-3</c:v>
                </c:pt>
                <c:pt idx="1012">
                  <c:v>6.5053278285019334E-2</c:v>
                </c:pt>
                <c:pt idx="1013">
                  <c:v>0.29235795864212633</c:v>
                </c:pt>
                <c:pt idx="1014">
                  <c:v>4.5060872342079325E-2</c:v>
                </c:pt>
                <c:pt idx="1015">
                  <c:v>0.13527041597388684</c:v>
                </c:pt>
                <c:pt idx="1016">
                  <c:v>3.6387169387301438E-2</c:v>
                </c:pt>
                <c:pt idx="1017">
                  <c:v>3.6163470048394306E-2</c:v>
                </c:pt>
                <c:pt idx="1018">
                  <c:v>2.0150162529173243E-2</c:v>
                </c:pt>
                <c:pt idx="1019">
                  <c:v>5.1510044163007945E-2</c:v>
                </c:pt>
                <c:pt idx="1020">
                  <c:v>1.192463035518225E-2</c:v>
                </c:pt>
                <c:pt idx="1021">
                  <c:v>2.0468594549044046E-2</c:v>
                </c:pt>
                <c:pt idx="1022">
                  <c:v>8.0592523015223821E-2</c:v>
                </c:pt>
                <c:pt idx="1023">
                  <c:v>1.5367634794481014E-2</c:v>
                </c:pt>
                <c:pt idx="1024">
                  <c:v>4.0249501529303171E-3</c:v>
                </c:pt>
                <c:pt idx="1025">
                  <c:v>2.7552999133705552E-2</c:v>
                </c:pt>
                <c:pt idx="1026">
                  <c:v>2.716385634286236E-2</c:v>
                </c:pt>
                <c:pt idx="1027">
                  <c:v>1.2640701498052617E-2</c:v>
                </c:pt>
                <c:pt idx="1028">
                  <c:v>2.2059127854072345E-2</c:v>
                </c:pt>
                <c:pt idx="1029">
                  <c:v>2.3383723860575911E-2</c:v>
                </c:pt>
                <c:pt idx="1030">
                  <c:v>2.9512062078578774E-2</c:v>
                </c:pt>
                <c:pt idx="1031">
                  <c:v>1.9239015527258874E-2</c:v>
                </c:pt>
                <c:pt idx="1032">
                  <c:v>0.17433032625224204</c:v>
                </c:pt>
                <c:pt idx="1033">
                  <c:v>2.6713306569661227E-2</c:v>
                </c:pt>
                <c:pt idx="1034">
                  <c:v>2.3476811860087543E-2</c:v>
                </c:pt>
                <c:pt idx="1035">
                  <c:v>4.2581051170546128E-2</c:v>
                </c:pt>
                <c:pt idx="1036">
                  <c:v>1.6746406020608361E-2</c:v>
                </c:pt>
                <c:pt idx="1037">
                  <c:v>3.4193794072625003E-2</c:v>
                </c:pt>
                <c:pt idx="1038">
                  <c:v>3.5916244056553484E-2</c:v>
                </c:pt>
                <c:pt idx="1039">
                  <c:v>2.6329304638811835E-2</c:v>
                </c:pt>
                <c:pt idx="1040">
                  <c:v>1.5239176616102985E-2</c:v>
                </c:pt>
                <c:pt idx="1041">
                  <c:v>2.3407038287067118E-2</c:v>
                </c:pt>
                <c:pt idx="1042">
                  <c:v>2.0454350849201011E-2</c:v>
                </c:pt>
                <c:pt idx="1043">
                  <c:v>4.3234432499760403E-2</c:v>
                </c:pt>
                <c:pt idx="1044">
                  <c:v>1.9691681238182684E-2</c:v>
                </c:pt>
                <c:pt idx="1045">
                  <c:v>1.5008239184260357E-2</c:v>
                </c:pt>
                <c:pt idx="1046">
                  <c:v>4.4453660011270407E-2</c:v>
                </c:pt>
                <c:pt idx="1047">
                  <c:v>1.9171356134868256E-2</c:v>
                </c:pt>
                <c:pt idx="1048">
                  <c:v>1.2301455759262669E-3</c:v>
                </c:pt>
                <c:pt idx="1049">
                  <c:v>2.070620559474786E-2</c:v>
                </c:pt>
                <c:pt idx="1050">
                  <c:v>3.7581969873833651E-2</c:v>
                </c:pt>
                <c:pt idx="1051">
                  <c:v>3.9683178880077261E-2</c:v>
                </c:pt>
                <c:pt idx="1052">
                  <c:v>5.7409542842231161E-2</c:v>
                </c:pt>
                <c:pt idx="1053">
                  <c:v>2.5935468602488385E-2</c:v>
                </c:pt>
                <c:pt idx="1054">
                  <c:v>2.7146136750175076E-2</c:v>
                </c:pt>
                <c:pt idx="1055">
                  <c:v>2.1166957334947556E-2</c:v>
                </c:pt>
                <c:pt idx="1056">
                  <c:v>1.4772038642622831E-2</c:v>
                </c:pt>
                <c:pt idx="1057">
                  <c:v>1.0634848347031156E-3</c:v>
                </c:pt>
                <c:pt idx="1058">
                  <c:v>2.8946508110499869E-2</c:v>
                </c:pt>
                <c:pt idx="1059">
                  <c:v>1.5100113945645553E-2</c:v>
                </c:pt>
                <c:pt idx="1060">
                  <c:v>1.4679310234040639E-2</c:v>
                </c:pt>
                <c:pt idx="1061">
                  <c:v>1.7652275663409031E-2</c:v>
                </c:pt>
                <c:pt idx="1062">
                  <c:v>1.8662979338850395E-2</c:v>
                </c:pt>
                <c:pt idx="1063">
                  <c:v>1.4325679242678076E-2</c:v>
                </c:pt>
                <c:pt idx="1064">
                  <c:v>1.3697148274809147E-2</c:v>
                </c:pt>
                <c:pt idx="1065">
                  <c:v>2.7991307090238077E-2</c:v>
                </c:pt>
                <c:pt idx="1066">
                  <c:v>4.4151266216185911E-2</c:v>
                </c:pt>
                <c:pt idx="1067">
                  <c:v>2.8908034134012522E-2</c:v>
                </c:pt>
                <c:pt idx="1068">
                  <c:v>6.5180272941588319E-2</c:v>
                </c:pt>
                <c:pt idx="1069">
                  <c:v>5.1264479070135857E-2</c:v>
                </c:pt>
                <c:pt idx="1070">
                  <c:v>1.5946868124531721E-2</c:v>
                </c:pt>
                <c:pt idx="1071">
                  <c:v>2.4409508749837782E-2</c:v>
                </c:pt>
                <c:pt idx="1072">
                  <c:v>2.8700350548636476E-2</c:v>
                </c:pt>
                <c:pt idx="1073">
                  <c:v>3.6900224767433661E-2</c:v>
                </c:pt>
                <c:pt idx="1074">
                  <c:v>7.5677447662635122E-4</c:v>
                </c:pt>
                <c:pt idx="1075">
                  <c:v>2.1197835549541702E-2</c:v>
                </c:pt>
                <c:pt idx="1076">
                  <c:v>5.5220270446416322E-2</c:v>
                </c:pt>
                <c:pt idx="1077">
                  <c:v>3.8678511855770287E-2</c:v>
                </c:pt>
                <c:pt idx="1078">
                  <c:v>4.5495025244083283E-2</c:v>
                </c:pt>
                <c:pt idx="1079">
                  <c:v>3.0940438725567267E-2</c:v>
                </c:pt>
                <c:pt idx="1080">
                  <c:v>2.3019924752737144E-2</c:v>
                </c:pt>
                <c:pt idx="1081">
                  <c:v>1.813252541772558E-2</c:v>
                </c:pt>
                <c:pt idx="1082">
                  <c:v>5.9041020807932443E-2</c:v>
                </c:pt>
                <c:pt idx="1083">
                  <c:v>1.9035513944474801E-2</c:v>
                </c:pt>
                <c:pt idx="1084">
                  <c:v>3.4029839108845883E-2</c:v>
                </c:pt>
                <c:pt idx="1085">
                  <c:v>6.6129195882444425E-2</c:v>
                </c:pt>
                <c:pt idx="1086">
                  <c:v>1.2148426768990563E-2</c:v>
                </c:pt>
                <c:pt idx="1087">
                  <c:v>3.3427437009103805E-2</c:v>
                </c:pt>
                <c:pt idx="1088">
                  <c:v>3.3034072299733971E-2</c:v>
                </c:pt>
                <c:pt idx="1089">
                  <c:v>4.2816930816738895E-2</c:v>
                </c:pt>
                <c:pt idx="1090">
                  <c:v>2.1633141883183951E-3</c:v>
                </c:pt>
                <c:pt idx="1091">
                  <c:v>3.7313329095515366E-2</c:v>
                </c:pt>
                <c:pt idx="1092">
                  <c:v>2.0069910785832028E-2</c:v>
                </c:pt>
                <c:pt idx="1093">
                  <c:v>0.25785533137620542</c:v>
                </c:pt>
                <c:pt idx="1094">
                  <c:v>4.6287859035111609E-2</c:v>
                </c:pt>
                <c:pt idx="1095">
                  <c:v>2.7170485579988701E-2</c:v>
                </c:pt>
                <c:pt idx="1096">
                  <c:v>1.2148380059009367E-2</c:v>
                </c:pt>
                <c:pt idx="1097">
                  <c:v>8.9984665587327428E-2</c:v>
                </c:pt>
                <c:pt idx="1098">
                  <c:v>0.14293967475107736</c:v>
                </c:pt>
                <c:pt idx="1099">
                  <c:v>7.2319928005504949E-2</c:v>
                </c:pt>
                <c:pt idx="1100">
                  <c:v>6.8497617124023552E-2</c:v>
                </c:pt>
                <c:pt idx="1101">
                  <c:v>6.4474080349459728E-2</c:v>
                </c:pt>
                <c:pt idx="1102">
                  <c:v>0.14422906317855352</c:v>
                </c:pt>
                <c:pt idx="1103">
                  <c:v>2.3755967257472449E-2</c:v>
                </c:pt>
                <c:pt idx="1104">
                  <c:v>3.0121047743738017E-2</c:v>
                </c:pt>
                <c:pt idx="1105">
                  <c:v>1.9904015394092263E-2</c:v>
                </c:pt>
                <c:pt idx="1106">
                  <c:v>2.7995208176677597E-3</c:v>
                </c:pt>
                <c:pt idx="1107">
                  <c:v>5.2616278034583686E-2</c:v>
                </c:pt>
                <c:pt idx="1108">
                  <c:v>7.2448537796323861E-2</c:v>
                </c:pt>
                <c:pt idx="1109">
                  <c:v>5.3168586000528581E-2</c:v>
                </c:pt>
                <c:pt idx="1110">
                  <c:v>0.16240967227965936</c:v>
                </c:pt>
                <c:pt idx="1111">
                  <c:v>2.0204880384106366E-3</c:v>
                </c:pt>
                <c:pt idx="1112">
                  <c:v>2.2756469428863856E-2</c:v>
                </c:pt>
                <c:pt idx="1113">
                  <c:v>0.16055885892070709</c:v>
                </c:pt>
                <c:pt idx="1114">
                  <c:v>2.3364108095570355E-2</c:v>
                </c:pt>
                <c:pt idx="1115">
                  <c:v>1.8062088462005854E-3</c:v>
                </c:pt>
                <c:pt idx="1116">
                  <c:v>5.8937593728732959E-2</c:v>
                </c:pt>
                <c:pt idx="1117">
                  <c:v>1.9421163595850097E-2</c:v>
                </c:pt>
                <c:pt idx="1118">
                  <c:v>2.0655245215357658E-2</c:v>
                </c:pt>
                <c:pt idx="1119">
                  <c:v>8.3623354785596349E-3</c:v>
                </c:pt>
                <c:pt idx="1120">
                  <c:v>0.17422273233662647</c:v>
                </c:pt>
                <c:pt idx="1121">
                  <c:v>4.3784444688961914E-2</c:v>
                </c:pt>
                <c:pt idx="1122">
                  <c:v>3.7957888329242052E-2</c:v>
                </c:pt>
                <c:pt idx="1123">
                  <c:v>7.6218961825884446E-2</c:v>
                </c:pt>
                <c:pt idx="1124">
                  <c:v>1.1807964651381835E-2</c:v>
                </c:pt>
                <c:pt idx="1125">
                  <c:v>1.0982248820014133E-2</c:v>
                </c:pt>
                <c:pt idx="1126">
                  <c:v>0.12060392772529059</c:v>
                </c:pt>
                <c:pt idx="1127">
                  <c:v>3.9998878453981694E-2</c:v>
                </c:pt>
                <c:pt idx="1128">
                  <c:v>7.8515080631928191E-3</c:v>
                </c:pt>
                <c:pt idx="1129">
                  <c:v>1.3393477300211034E-2</c:v>
                </c:pt>
                <c:pt idx="1130">
                  <c:v>9.3843359337850693E-2</c:v>
                </c:pt>
                <c:pt idx="1131">
                  <c:v>4.0764994026972444E-2</c:v>
                </c:pt>
                <c:pt idx="1132">
                  <c:v>2.5357832041260381E-2</c:v>
                </c:pt>
                <c:pt idx="1133">
                  <c:v>6.366800013910584E-2</c:v>
                </c:pt>
                <c:pt idx="1134">
                  <c:v>6.5233284192222282E-2</c:v>
                </c:pt>
                <c:pt idx="1135">
                  <c:v>2.785275144054674E-2</c:v>
                </c:pt>
                <c:pt idx="1136">
                  <c:v>2.8471588089538161E-3</c:v>
                </c:pt>
                <c:pt idx="1137">
                  <c:v>1.2137596966813193E-2</c:v>
                </c:pt>
                <c:pt idx="1138">
                  <c:v>1.2730645154221398E-3</c:v>
                </c:pt>
                <c:pt idx="1139">
                  <c:v>8.6218907666000669E-2</c:v>
                </c:pt>
                <c:pt idx="1140">
                  <c:v>4.7645548316975705E-2</c:v>
                </c:pt>
                <c:pt idx="1141">
                  <c:v>3.3962743964875836E-2</c:v>
                </c:pt>
                <c:pt idx="1142">
                  <c:v>6.0248489999956967E-2</c:v>
                </c:pt>
                <c:pt idx="1143">
                  <c:v>0.24551226451567087</c:v>
                </c:pt>
                <c:pt idx="1144">
                  <c:v>2.0266207369849146E-2</c:v>
                </c:pt>
                <c:pt idx="1145">
                  <c:v>5.7935094657036446E-2</c:v>
                </c:pt>
                <c:pt idx="1146">
                  <c:v>3.3314400763056702E-2</c:v>
                </c:pt>
                <c:pt idx="1147">
                  <c:v>3.0454811634365773E-2</c:v>
                </c:pt>
                <c:pt idx="1148">
                  <c:v>3.6148694550217075E-4</c:v>
                </c:pt>
                <c:pt idx="1149">
                  <c:v>1.2008122602137634E-2</c:v>
                </c:pt>
                <c:pt idx="1150">
                  <c:v>3.5582317817658082E-2</c:v>
                </c:pt>
                <c:pt idx="1151">
                  <c:v>2.2001653973703694E-2</c:v>
                </c:pt>
                <c:pt idx="1152">
                  <c:v>4.3690050236403669E-2</c:v>
                </c:pt>
                <c:pt idx="1153">
                  <c:v>2.2000215081553816E-2</c:v>
                </c:pt>
                <c:pt idx="1154">
                  <c:v>4.3999846584691277E-2</c:v>
                </c:pt>
                <c:pt idx="1155">
                  <c:v>2.930496687764849E-2</c:v>
                </c:pt>
                <c:pt idx="1156">
                  <c:v>0.50905612299320657</c:v>
                </c:pt>
                <c:pt idx="1157">
                  <c:v>2.463755846911618E-2</c:v>
                </c:pt>
                <c:pt idx="1158">
                  <c:v>9.072528743628358E-2</c:v>
                </c:pt>
                <c:pt idx="1159">
                  <c:v>7.4376915619591595E-3</c:v>
                </c:pt>
                <c:pt idx="1160">
                  <c:v>3.1158592193391524E-2</c:v>
                </c:pt>
                <c:pt idx="1161">
                  <c:v>2.2963877176241848E-2</c:v>
                </c:pt>
                <c:pt idx="1162">
                  <c:v>3.7062514811203422E-2</c:v>
                </c:pt>
                <c:pt idx="1163">
                  <c:v>6.3238556148141153E-2</c:v>
                </c:pt>
                <c:pt idx="1164">
                  <c:v>1.2855773188050409E-2</c:v>
                </c:pt>
                <c:pt idx="1165">
                  <c:v>1.2654843537283085E-2</c:v>
                </c:pt>
                <c:pt idx="1166">
                  <c:v>2.1858983326053731E-2</c:v>
                </c:pt>
                <c:pt idx="1167">
                  <c:v>3.3809632061906729E-2</c:v>
                </c:pt>
                <c:pt idx="1168">
                  <c:v>1.6133947890641286E-2</c:v>
                </c:pt>
                <c:pt idx="1169">
                  <c:v>6.3518693140224292E-5</c:v>
                </c:pt>
                <c:pt idx="1170">
                  <c:v>2.3809868482701134E-2</c:v>
                </c:pt>
                <c:pt idx="1171">
                  <c:v>3.4951010876219366E-2</c:v>
                </c:pt>
                <c:pt idx="1172">
                  <c:v>3.5915974874684078E-3</c:v>
                </c:pt>
                <c:pt idx="1173">
                  <c:v>0.28015111742311943</c:v>
                </c:pt>
                <c:pt idx="1174">
                  <c:v>1.3561632746055766E-2</c:v>
                </c:pt>
                <c:pt idx="1175">
                  <c:v>3.5162502992338446E-4</c:v>
                </c:pt>
                <c:pt idx="1176">
                  <c:v>0.14839697448128403</c:v>
                </c:pt>
                <c:pt idx="1177">
                  <c:v>2.2857283261391609E-2</c:v>
                </c:pt>
                <c:pt idx="1178">
                  <c:v>5.4022519132443381E-4</c:v>
                </c:pt>
                <c:pt idx="1179">
                  <c:v>2.2077218619622453E-2</c:v>
                </c:pt>
                <c:pt idx="1180">
                  <c:v>5.3542397599681255E-2</c:v>
                </c:pt>
                <c:pt idx="1181">
                  <c:v>1.3552330708364313E-2</c:v>
                </c:pt>
                <c:pt idx="1182">
                  <c:v>1.5231044976239255E-3</c:v>
                </c:pt>
                <c:pt idx="1183">
                  <c:v>9.7467647939205732E-3</c:v>
                </c:pt>
                <c:pt idx="1184">
                  <c:v>0.13997944265153447</c:v>
                </c:pt>
                <c:pt idx="1185">
                  <c:v>1.7055130444863606E-2</c:v>
                </c:pt>
                <c:pt idx="1186">
                  <c:v>3.6675213981467031E-2</c:v>
                </c:pt>
                <c:pt idx="1187">
                  <c:v>3.7546125382971127E-3</c:v>
                </c:pt>
                <c:pt idx="1188">
                  <c:v>4.2567351483944374E-2</c:v>
                </c:pt>
                <c:pt idx="1189">
                  <c:v>8.0755487265069675E-3</c:v>
                </c:pt>
                <c:pt idx="1190">
                  <c:v>4.1058919904962354E-2</c:v>
                </c:pt>
                <c:pt idx="1191">
                  <c:v>2.5059040008519773E-2</c:v>
                </c:pt>
                <c:pt idx="1192">
                  <c:v>0.15501152245565689</c:v>
                </c:pt>
                <c:pt idx="1193">
                  <c:v>6.2329850957839883E-3</c:v>
                </c:pt>
                <c:pt idx="1194">
                  <c:v>2.2866333859602503E-2</c:v>
                </c:pt>
                <c:pt idx="1195">
                  <c:v>3.8384761848051237E-2</c:v>
                </c:pt>
                <c:pt idx="1196">
                  <c:v>2.2039313225087377E-2</c:v>
                </c:pt>
                <c:pt idx="1197">
                  <c:v>8.1912451757787302E-2</c:v>
                </c:pt>
                <c:pt idx="1198">
                  <c:v>3.5836782132327508E-2</c:v>
                </c:pt>
                <c:pt idx="1199">
                  <c:v>2.6329910378150571E-2</c:v>
                </c:pt>
                <c:pt idx="1200">
                  <c:v>1.5014113652677855E-2</c:v>
                </c:pt>
                <c:pt idx="1201">
                  <c:v>0.17865940271478059</c:v>
                </c:pt>
                <c:pt idx="1202">
                  <c:v>4.6844277847150687E-3</c:v>
                </c:pt>
                <c:pt idx="1203">
                  <c:v>9.3271156888532866E-2</c:v>
                </c:pt>
                <c:pt idx="1204">
                  <c:v>1.1501505778093835E-2</c:v>
                </c:pt>
                <c:pt idx="1205">
                  <c:v>2.3404136979746165E-2</c:v>
                </c:pt>
                <c:pt idx="1206">
                  <c:v>3.7360013939373417E-2</c:v>
                </c:pt>
                <c:pt idx="1207">
                  <c:v>9.8696676178851861E-3</c:v>
                </c:pt>
                <c:pt idx="1208">
                  <c:v>0.20159539487096084</c:v>
                </c:pt>
                <c:pt idx="1209">
                  <c:v>1.5164101986886629E-2</c:v>
                </c:pt>
                <c:pt idx="1210">
                  <c:v>1.5076354190812519E-2</c:v>
                </c:pt>
                <c:pt idx="1211">
                  <c:v>2.2273416431977097E-2</c:v>
                </c:pt>
                <c:pt idx="1212">
                  <c:v>2.8725361942557245E-3</c:v>
                </c:pt>
                <c:pt idx="1213">
                  <c:v>3.0034318704648462E-2</c:v>
                </c:pt>
                <c:pt idx="1214">
                  <c:v>2.8779123439680587E-3</c:v>
                </c:pt>
                <c:pt idx="1215">
                  <c:v>2.0818007552390418E-2</c:v>
                </c:pt>
                <c:pt idx="1216">
                  <c:v>1.8845466613792695E-2</c:v>
                </c:pt>
                <c:pt idx="1217">
                  <c:v>6.5617647406216506E-2</c:v>
                </c:pt>
                <c:pt idx="1218">
                  <c:v>9.92151415287372E-3</c:v>
                </c:pt>
                <c:pt idx="1219">
                  <c:v>5.5385247574131255E-2</c:v>
                </c:pt>
                <c:pt idx="1220">
                  <c:v>1.8791137587639874E-2</c:v>
                </c:pt>
                <c:pt idx="1221">
                  <c:v>3.9336184881671385E-3</c:v>
                </c:pt>
                <c:pt idx="1222">
                  <c:v>7.3115443667395585E-3</c:v>
                </c:pt>
                <c:pt idx="1223">
                  <c:v>4.1369167544547614E-2</c:v>
                </c:pt>
                <c:pt idx="1224">
                  <c:v>1.0727394898677023E-2</c:v>
                </c:pt>
                <c:pt idx="1225">
                  <c:v>1.44410941428951E-2</c:v>
                </c:pt>
                <c:pt idx="1226">
                  <c:v>3.231530801084314E-2</c:v>
                </c:pt>
                <c:pt idx="1227">
                  <c:v>2.9388098135019115E-2</c:v>
                </c:pt>
                <c:pt idx="1228">
                  <c:v>1.8592508923610664E-2</c:v>
                </c:pt>
                <c:pt idx="1229">
                  <c:v>1.3079098914097004E-2</c:v>
                </c:pt>
                <c:pt idx="1230">
                  <c:v>2.4763910827256819E-3</c:v>
                </c:pt>
                <c:pt idx="1231">
                  <c:v>4.8924615058028587E-3</c:v>
                </c:pt>
                <c:pt idx="1232">
                  <c:v>2.8446270029537046E-2</c:v>
                </c:pt>
                <c:pt idx="1233">
                  <c:v>2.7849729194808916E-2</c:v>
                </c:pt>
                <c:pt idx="1234">
                  <c:v>4.137540056537671E-2</c:v>
                </c:pt>
                <c:pt idx="1235">
                  <c:v>1.4041882397035479E-2</c:v>
                </c:pt>
                <c:pt idx="1236">
                  <c:v>1.4844108507834734E-2</c:v>
                </c:pt>
                <c:pt idx="1237">
                  <c:v>2.0061697806164132E-2</c:v>
                </c:pt>
                <c:pt idx="1238">
                  <c:v>6.5522546990118516E-2</c:v>
                </c:pt>
                <c:pt idx="1239">
                  <c:v>3.3443389568127424E-3</c:v>
                </c:pt>
                <c:pt idx="1240">
                  <c:v>9.1681591187080386E-3</c:v>
                </c:pt>
                <c:pt idx="1241">
                  <c:v>1.3101184479320238E-2</c:v>
                </c:pt>
                <c:pt idx="1242">
                  <c:v>1.2120562587884423E-2</c:v>
                </c:pt>
                <c:pt idx="1243">
                  <c:v>2.8903556408787064E-2</c:v>
                </c:pt>
                <c:pt idx="1244">
                  <c:v>3.3381485050411178E-2</c:v>
                </c:pt>
                <c:pt idx="1245">
                  <c:v>9.3263519653892096E-3</c:v>
                </c:pt>
                <c:pt idx="1246">
                  <c:v>5.4787745580366566E-2</c:v>
                </c:pt>
                <c:pt idx="1247">
                  <c:v>5.9915597185684524E-2</c:v>
                </c:pt>
                <c:pt idx="1248">
                  <c:v>2.4243779871366382E-2</c:v>
                </c:pt>
                <c:pt idx="1249">
                  <c:v>2.9481643255808057E-2</c:v>
                </c:pt>
                <c:pt idx="1250">
                  <c:v>0.11190705375280087</c:v>
                </c:pt>
                <c:pt idx="1251">
                  <c:v>3.1776611140973188E-2</c:v>
                </c:pt>
                <c:pt idx="1252">
                  <c:v>1.3179891323824779E-2</c:v>
                </c:pt>
                <c:pt idx="1253">
                  <c:v>0.16017046704511084</c:v>
                </c:pt>
                <c:pt idx="1254">
                  <c:v>4.3289180217257688E-2</c:v>
                </c:pt>
                <c:pt idx="1255">
                  <c:v>7.8000587621427503E-3</c:v>
                </c:pt>
                <c:pt idx="1256">
                  <c:v>1.6656323463486035E-2</c:v>
                </c:pt>
                <c:pt idx="1257">
                  <c:v>2.9348377358280046E-2</c:v>
                </c:pt>
                <c:pt idx="1258">
                  <c:v>2.696146362268885E-2</c:v>
                </c:pt>
                <c:pt idx="1259">
                  <c:v>1.1888564083027846E-2</c:v>
                </c:pt>
                <c:pt idx="1260">
                  <c:v>1.6035861020974596E-3</c:v>
                </c:pt>
                <c:pt idx="1261">
                  <c:v>2.7467424309787582E-2</c:v>
                </c:pt>
                <c:pt idx="1262">
                  <c:v>6.1735887176346413E-2</c:v>
                </c:pt>
                <c:pt idx="1263">
                  <c:v>5.584157891833242E-3</c:v>
                </c:pt>
                <c:pt idx="1264">
                  <c:v>0.20490760173042921</c:v>
                </c:pt>
                <c:pt idx="1265">
                  <c:v>0.12731409971551216</c:v>
                </c:pt>
                <c:pt idx="1266">
                  <c:v>1.6124147653327064E-4</c:v>
                </c:pt>
                <c:pt idx="1267">
                  <c:v>5.8621019533960247E-2</c:v>
                </c:pt>
                <c:pt idx="1268">
                  <c:v>4.6006998420143663E-2</c:v>
                </c:pt>
                <c:pt idx="1269">
                  <c:v>2.8422297731265353E-2</c:v>
                </c:pt>
                <c:pt idx="1270">
                  <c:v>2.1353201230224907E-2</c:v>
                </c:pt>
                <c:pt idx="1271">
                  <c:v>2.1964059829754676E-2</c:v>
                </c:pt>
                <c:pt idx="1272">
                  <c:v>2.6956149366371557E-2</c:v>
                </c:pt>
                <c:pt idx="1273">
                  <c:v>5.4025976051294E-2</c:v>
                </c:pt>
                <c:pt idx="1274">
                  <c:v>4.7363402704043454E-2</c:v>
                </c:pt>
                <c:pt idx="1275">
                  <c:v>6.0607359182139831E-2</c:v>
                </c:pt>
                <c:pt idx="1276">
                  <c:v>3.6969271224021397E-3</c:v>
                </c:pt>
                <c:pt idx="1277">
                  <c:v>3.8053364486338469E-2</c:v>
                </c:pt>
                <c:pt idx="1278">
                  <c:v>3.9072869981879282E-2</c:v>
                </c:pt>
                <c:pt idx="1279">
                  <c:v>2.8818136679373128E-2</c:v>
                </c:pt>
                <c:pt idx="1280">
                  <c:v>6.6095516645354374E-2</c:v>
                </c:pt>
                <c:pt idx="1281">
                  <c:v>2.4085315834606547E-2</c:v>
                </c:pt>
                <c:pt idx="1282">
                  <c:v>4.0954506651905281E-2</c:v>
                </c:pt>
                <c:pt idx="1283">
                  <c:v>2.2078492283983314E-2</c:v>
                </c:pt>
                <c:pt idx="1284">
                  <c:v>2.7611163849415834E-2</c:v>
                </c:pt>
                <c:pt idx="1285">
                  <c:v>1.0730800896783729E-3</c:v>
                </c:pt>
                <c:pt idx="1286">
                  <c:v>2.4250116528154848E-2</c:v>
                </c:pt>
                <c:pt idx="1287">
                  <c:v>0.16831940297825213</c:v>
                </c:pt>
                <c:pt idx="1288">
                  <c:v>3.5075497357023366E-2</c:v>
                </c:pt>
                <c:pt idx="1289">
                  <c:v>0.13488749031978939</c:v>
                </c:pt>
                <c:pt idx="1290">
                  <c:v>8.0342751957054523E-3</c:v>
                </c:pt>
                <c:pt idx="1291">
                  <c:v>1.9090134777381574E-2</c:v>
                </c:pt>
                <c:pt idx="1292">
                  <c:v>5.5783800101017814E-3</c:v>
                </c:pt>
                <c:pt idx="1293">
                  <c:v>2.8367966533337848E-2</c:v>
                </c:pt>
                <c:pt idx="1294">
                  <c:v>8.2278323933130781E-2</c:v>
                </c:pt>
                <c:pt idx="1295">
                  <c:v>0.28806029059300764</c:v>
                </c:pt>
                <c:pt idx="1296">
                  <c:v>3.7832147346997205E-2</c:v>
                </c:pt>
                <c:pt idx="1297">
                  <c:v>4.1563312646126442E-2</c:v>
                </c:pt>
                <c:pt idx="1298">
                  <c:v>3.2403282157560803E-2</c:v>
                </c:pt>
                <c:pt idx="1299">
                  <c:v>2.8623684481065139E-2</c:v>
                </c:pt>
                <c:pt idx="1300">
                  <c:v>3.7932391634629324E-2</c:v>
                </c:pt>
                <c:pt idx="1301">
                  <c:v>6.6666546764954385E-2</c:v>
                </c:pt>
                <c:pt idx="1302">
                  <c:v>4.1859496990269487E-2</c:v>
                </c:pt>
                <c:pt idx="1303">
                  <c:v>4.3841807600852323E-3</c:v>
                </c:pt>
                <c:pt idx="1304">
                  <c:v>2.9651354247365702E-2</c:v>
                </c:pt>
                <c:pt idx="1305">
                  <c:v>1.8454742065143838E-2</c:v>
                </c:pt>
                <c:pt idx="1306">
                  <c:v>1.3247612545590176E-2</c:v>
                </c:pt>
                <c:pt idx="1307">
                  <c:v>2.9851369751198363E-2</c:v>
                </c:pt>
                <c:pt idx="1308">
                  <c:v>1.9482465746693024E-2</c:v>
                </c:pt>
                <c:pt idx="1309">
                  <c:v>6.8590162226739082E-2</c:v>
                </c:pt>
                <c:pt idx="1310">
                  <c:v>3.6085398793670988E-2</c:v>
                </c:pt>
                <c:pt idx="1311">
                  <c:v>3.5536929630160995E-2</c:v>
                </c:pt>
                <c:pt idx="1312">
                  <c:v>1.1958995361706241E-2</c:v>
                </c:pt>
                <c:pt idx="1313">
                  <c:v>1.0454149735381703E-2</c:v>
                </c:pt>
                <c:pt idx="1314">
                  <c:v>1.2063800792815715E-2</c:v>
                </c:pt>
                <c:pt idx="1315">
                  <c:v>8.869657216015174E-3</c:v>
                </c:pt>
                <c:pt idx="1316">
                  <c:v>1.6835366915758345E-2</c:v>
                </c:pt>
                <c:pt idx="1317">
                  <c:v>3.5025221963324582E-3</c:v>
                </c:pt>
                <c:pt idx="1318">
                  <c:v>9.2775928169032892E-3</c:v>
                </c:pt>
                <c:pt idx="1319">
                  <c:v>1.6959014244259246E-3</c:v>
                </c:pt>
                <c:pt idx="1320">
                  <c:v>1.8768267431301042E-2</c:v>
                </c:pt>
                <c:pt idx="1321">
                  <c:v>2.1744498298647139E-2</c:v>
                </c:pt>
                <c:pt idx="1322">
                  <c:v>2.5453253029499395E-2</c:v>
                </c:pt>
                <c:pt idx="1323">
                  <c:v>0.10542251158430177</c:v>
                </c:pt>
                <c:pt idx="1324">
                  <c:v>5.1443582309947389E-3</c:v>
                </c:pt>
                <c:pt idx="1325">
                  <c:v>4.6197294303993566E-2</c:v>
                </c:pt>
                <c:pt idx="1326">
                  <c:v>3.5485993890219461E-2</c:v>
                </c:pt>
                <c:pt idx="1327">
                  <c:v>1.1511457064564131E-2</c:v>
                </c:pt>
                <c:pt idx="1328">
                  <c:v>4.3560097015099435E-2</c:v>
                </c:pt>
                <c:pt idx="1329">
                  <c:v>0.13177702601180485</c:v>
                </c:pt>
                <c:pt idx="1330">
                  <c:v>4.5511107750133582E-2</c:v>
                </c:pt>
                <c:pt idx="1331">
                  <c:v>2.9275917868500548E-2</c:v>
                </c:pt>
                <c:pt idx="1332">
                  <c:v>5.6998504481326595E-2</c:v>
                </c:pt>
                <c:pt idx="1333">
                  <c:v>3.3673706029310885E-3</c:v>
                </c:pt>
                <c:pt idx="1334">
                  <c:v>5.5145683383072394E-2</c:v>
                </c:pt>
                <c:pt idx="1335">
                  <c:v>6.3422300066628537E-2</c:v>
                </c:pt>
                <c:pt idx="1336">
                  <c:v>0.12756990870605381</c:v>
                </c:pt>
                <c:pt idx="1337">
                  <c:v>3.7605442487955956E-2</c:v>
                </c:pt>
                <c:pt idx="1338">
                  <c:v>3.1831163212440679E-2</c:v>
                </c:pt>
                <c:pt idx="1339">
                  <c:v>5.5136575584001341E-2</c:v>
                </c:pt>
                <c:pt idx="1340">
                  <c:v>4.6777505641229775E-2</c:v>
                </c:pt>
                <c:pt idx="1341">
                  <c:v>6.112858031632086E-2</c:v>
                </c:pt>
                <c:pt idx="1342">
                  <c:v>2.4110225162554302E-2</c:v>
                </c:pt>
                <c:pt idx="1343">
                  <c:v>1.053064599835964E-2</c:v>
                </c:pt>
                <c:pt idx="1344">
                  <c:v>5.7652892743519965E-2</c:v>
                </c:pt>
                <c:pt idx="1345">
                  <c:v>7.2607315692979346E-3</c:v>
                </c:pt>
                <c:pt idx="1346">
                  <c:v>2.3155076888708465E-2</c:v>
                </c:pt>
                <c:pt idx="1347">
                  <c:v>0.1285307588428119</c:v>
                </c:pt>
                <c:pt idx="1348">
                  <c:v>0.25672156330277451</c:v>
                </c:pt>
                <c:pt idx="1349">
                  <c:v>3.0267291793675842E-2</c:v>
                </c:pt>
                <c:pt idx="1350">
                  <c:v>6.8647345559799677E-4</c:v>
                </c:pt>
                <c:pt idx="1351">
                  <c:v>1.6481074881611369E-2</c:v>
                </c:pt>
                <c:pt idx="1352">
                  <c:v>3.8381117088892129E-2</c:v>
                </c:pt>
                <c:pt idx="1353">
                  <c:v>5.4878294868035166E-2</c:v>
                </c:pt>
                <c:pt idx="1354">
                  <c:v>3.5907418655849795E-2</c:v>
                </c:pt>
                <c:pt idx="1355">
                  <c:v>5.5509662532325955E-3</c:v>
                </c:pt>
                <c:pt idx="1356">
                  <c:v>2.7583874516171156E-2</c:v>
                </c:pt>
                <c:pt idx="1357">
                  <c:v>5.849930827232093E-2</c:v>
                </c:pt>
                <c:pt idx="1358">
                  <c:v>3.8280752774220488E-2</c:v>
                </c:pt>
                <c:pt idx="1359">
                  <c:v>1.921549652733396E-2</c:v>
                </c:pt>
                <c:pt idx="1360">
                  <c:v>1.9062908157355861E-2</c:v>
                </c:pt>
                <c:pt idx="1361">
                  <c:v>1.7519436184696355E-2</c:v>
                </c:pt>
                <c:pt idx="1362">
                  <c:v>3.3590060142295319E-2</c:v>
                </c:pt>
                <c:pt idx="1363">
                  <c:v>2.4403824283188706E-2</c:v>
                </c:pt>
                <c:pt idx="1364">
                  <c:v>3.5714776608462298E-2</c:v>
                </c:pt>
                <c:pt idx="1365">
                  <c:v>9.8935564465216577E-4</c:v>
                </c:pt>
                <c:pt idx="1366">
                  <c:v>2.3924201909312888E-2</c:v>
                </c:pt>
                <c:pt idx="1367">
                  <c:v>4.6926726312887322E-2</c:v>
                </c:pt>
                <c:pt idx="1368">
                  <c:v>3.7633532885605989E-2</c:v>
                </c:pt>
                <c:pt idx="1369">
                  <c:v>2.3550849398746111E-2</c:v>
                </c:pt>
                <c:pt idx="1370">
                  <c:v>2.1554922519518946E-2</c:v>
                </c:pt>
                <c:pt idx="1371">
                  <c:v>6.1533470923717873E-3</c:v>
                </c:pt>
                <c:pt idx="1372">
                  <c:v>1.6370531230430529E-2</c:v>
                </c:pt>
                <c:pt idx="1373">
                  <c:v>5.9054678018173046E-2</c:v>
                </c:pt>
                <c:pt idx="1374">
                  <c:v>3.2348749004743722E-2</c:v>
                </c:pt>
                <c:pt idx="1375">
                  <c:v>2.0603759020419551E-2</c:v>
                </c:pt>
                <c:pt idx="1376">
                  <c:v>2.7840011928978628E-2</c:v>
                </c:pt>
                <c:pt idx="1377">
                  <c:v>6.2391189790554608E-2</c:v>
                </c:pt>
                <c:pt idx="1378">
                  <c:v>2.3142641825564463E-2</c:v>
                </c:pt>
                <c:pt idx="1379">
                  <c:v>4.1776683799523588E-2</c:v>
                </c:pt>
                <c:pt idx="1380">
                  <c:v>3.0109153252677708E-2</c:v>
                </c:pt>
                <c:pt idx="1381">
                  <c:v>3.7278040342132751E-2</c:v>
                </c:pt>
                <c:pt idx="1382">
                  <c:v>5.9594223085845666E-3</c:v>
                </c:pt>
                <c:pt idx="1383">
                  <c:v>3.5670439322167902E-2</c:v>
                </c:pt>
                <c:pt idx="1384">
                  <c:v>5.8243129019594615E-2</c:v>
                </c:pt>
                <c:pt idx="1385">
                  <c:v>3.0135298400160444E-2</c:v>
                </c:pt>
                <c:pt idx="1386">
                  <c:v>4.9799094738568056E-2</c:v>
                </c:pt>
                <c:pt idx="1387">
                  <c:v>2.708704454405882E-2</c:v>
                </c:pt>
                <c:pt idx="1388">
                  <c:v>2.2123753677175534E-3</c:v>
                </c:pt>
                <c:pt idx="1389">
                  <c:v>3.944695328479017E-2</c:v>
                </c:pt>
                <c:pt idx="1390">
                  <c:v>2.3212069938710889E-3</c:v>
                </c:pt>
                <c:pt idx="1391">
                  <c:v>5.7275135679035159E-2</c:v>
                </c:pt>
                <c:pt idx="1392">
                  <c:v>3.1619558690108455E-2</c:v>
                </c:pt>
                <c:pt idx="1393">
                  <c:v>4.2364418156697753E-2</c:v>
                </c:pt>
                <c:pt idx="1394">
                  <c:v>3.8010091856207587E-2</c:v>
                </c:pt>
                <c:pt idx="1395">
                  <c:v>1.2794444988541778E-3</c:v>
                </c:pt>
                <c:pt idx="1396">
                  <c:v>6.4141025234345242E-2</c:v>
                </c:pt>
                <c:pt idx="1397">
                  <c:v>1.9194797554344157E-2</c:v>
                </c:pt>
                <c:pt idx="1398">
                  <c:v>3.3446322048332172E-2</c:v>
                </c:pt>
                <c:pt idx="1399">
                  <c:v>0.10185887985619876</c:v>
                </c:pt>
                <c:pt idx="1400">
                  <c:v>1.3240451842372311E-2</c:v>
                </c:pt>
                <c:pt idx="1401">
                  <c:v>4.3556628804114393E-2</c:v>
                </c:pt>
                <c:pt idx="1402">
                  <c:v>0.10235066522695914</c:v>
                </c:pt>
                <c:pt idx="1403">
                  <c:v>7.131607664766848E-2</c:v>
                </c:pt>
                <c:pt idx="1404">
                  <c:v>1.2863640545208846E-2</c:v>
                </c:pt>
                <c:pt idx="1405">
                  <c:v>4.2108248072354873E-2</c:v>
                </c:pt>
                <c:pt idx="1406">
                  <c:v>8.3821344557424571E-3</c:v>
                </c:pt>
                <c:pt idx="1407">
                  <c:v>4.2512603384860397E-2</c:v>
                </c:pt>
                <c:pt idx="1408">
                  <c:v>6.1708030443682685E-3</c:v>
                </c:pt>
                <c:pt idx="1409">
                  <c:v>9.6345110495114544E-2</c:v>
                </c:pt>
                <c:pt idx="1410">
                  <c:v>6.5176328980472334E-2</c:v>
                </c:pt>
                <c:pt idx="1411">
                  <c:v>9.8656233010387812E-3</c:v>
                </c:pt>
                <c:pt idx="1412">
                  <c:v>2.2585263155639815E-3</c:v>
                </c:pt>
                <c:pt idx="1413">
                  <c:v>0.57068333091140211</c:v>
                </c:pt>
                <c:pt idx="1414">
                  <c:v>4.2966316140630456E-3</c:v>
                </c:pt>
                <c:pt idx="1415">
                  <c:v>0.12759156997808235</c:v>
                </c:pt>
                <c:pt idx="1416">
                  <c:v>0.11121252725634376</c:v>
                </c:pt>
                <c:pt idx="1417">
                  <c:v>4.4632633239569758E-2</c:v>
                </c:pt>
                <c:pt idx="1418">
                  <c:v>3.8431503215102268E-2</c:v>
                </c:pt>
                <c:pt idx="1419">
                  <c:v>0.10694286224068536</c:v>
                </c:pt>
                <c:pt idx="1420">
                  <c:v>4.0536832845845201E-2</c:v>
                </c:pt>
                <c:pt idx="1421">
                  <c:v>7.023780429713921E-3</c:v>
                </c:pt>
                <c:pt idx="1422">
                  <c:v>2.8069994967048012E-2</c:v>
                </c:pt>
                <c:pt idx="1423">
                  <c:v>1.6457611165409565E-2</c:v>
                </c:pt>
                <c:pt idx="1424">
                  <c:v>0.16676366882355237</c:v>
                </c:pt>
                <c:pt idx="1425">
                  <c:v>5.7558726074644288E-2</c:v>
                </c:pt>
                <c:pt idx="1426">
                  <c:v>6.3230851375421365E-3</c:v>
                </c:pt>
                <c:pt idx="1427">
                  <c:v>3.6252979318633138E-2</c:v>
                </c:pt>
                <c:pt idx="1428">
                  <c:v>2.1426981161891453E-2</c:v>
                </c:pt>
                <c:pt idx="1429">
                  <c:v>2.1754425373054376E-2</c:v>
                </c:pt>
                <c:pt idx="1430">
                  <c:v>2.268424131508863E-2</c:v>
                </c:pt>
                <c:pt idx="1431">
                  <c:v>2.9614376738824347E-2</c:v>
                </c:pt>
                <c:pt idx="1432">
                  <c:v>3.2632411049467486E-2</c:v>
                </c:pt>
                <c:pt idx="1433">
                  <c:v>1.9076875408052321E-3</c:v>
                </c:pt>
                <c:pt idx="1434">
                  <c:v>3.2471208980994225E-2</c:v>
                </c:pt>
                <c:pt idx="1435">
                  <c:v>6.1258675288436835E-2</c:v>
                </c:pt>
                <c:pt idx="1436">
                  <c:v>2.9848863666539306E-2</c:v>
                </c:pt>
                <c:pt idx="1437">
                  <c:v>1.7626661185200232E-3</c:v>
                </c:pt>
                <c:pt idx="1438">
                  <c:v>4.1884439680433719E-2</c:v>
                </c:pt>
                <c:pt idx="1439">
                  <c:v>9.0800799377410216E-3</c:v>
                </c:pt>
                <c:pt idx="1440">
                  <c:v>1.1489963201167755E-2</c:v>
                </c:pt>
                <c:pt idx="1441">
                  <c:v>5.0982863952879799E-2</c:v>
                </c:pt>
                <c:pt idx="1442">
                  <c:v>2.3247261149557191E-2</c:v>
                </c:pt>
                <c:pt idx="1443">
                  <c:v>1.4166048954928769E-2</c:v>
                </c:pt>
                <c:pt idx="1444">
                  <c:v>1.8062305093210846E-2</c:v>
                </c:pt>
                <c:pt idx="1445">
                  <c:v>5.8009414171454748E-3</c:v>
                </c:pt>
                <c:pt idx="1446">
                  <c:v>2.3007877757812357E-2</c:v>
                </c:pt>
                <c:pt idx="1447">
                  <c:v>1.1502705112530119E-2</c:v>
                </c:pt>
                <c:pt idx="1448">
                  <c:v>1.1065477224171887E-2</c:v>
                </c:pt>
                <c:pt idx="1449">
                  <c:v>3.2095344245629064E-2</c:v>
                </c:pt>
                <c:pt idx="1450">
                  <c:v>1.4886460689646844E-2</c:v>
                </c:pt>
                <c:pt idx="1451">
                  <c:v>1.1031499552563162E-2</c:v>
                </c:pt>
                <c:pt idx="1452">
                  <c:v>9.0570711994867187E-2</c:v>
                </c:pt>
                <c:pt idx="1453">
                  <c:v>9.1715325644210616E-3</c:v>
                </c:pt>
                <c:pt idx="1454">
                  <c:v>4.337102641838312E-2</c:v>
                </c:pt>
                <c:pt idx="1455">
                  <c:v>1.2643227310075653E-2</c:v>
                </c:pt>
                <c:pt idx="1456">
                  <c:v>1.1160734829194011E-2</c:v>
                </c:pt>
                <c:pt idx="1457">
                  <c:v>3.1380213219836986E-2</c:v>
                </c:pt>
                <c:pt idx="1458">
                  <c:v>3.6773865819278342E-2</c:v>
                </c:pt>
                <c:pt idx="1459">
                  <c:v>5.8661006999458351E-2</c:v>
                </c:pt>
                <c:pt idx="1460">
                  <c:v>3.0328712123738364E-2</c:v>
                </c:pt>
                <c:pt idx="1461">
                  <c:v>2.4287198951364893E-2</c:v>
                </c:pt>
                <c:pt idx="1462">
                  <c:v>8.8810987978253375E-3</c:v>
                </c:pt>
                <c:pt idx="1463">
                  <c:v>3.925315399575717E-2</c:v>
                </c:pt>
                <c:pt idx="1464">
                  <c:v>8.3730592394447814E-2</c:v>
                </c:pt>
                <c:pt idx="1465">
                  <c:v>2.1679408199993845E-2</c:v>
                </c:pt>
                <c:pt idx="1466">
                  <c:v>6.147630779048889E-3</c:v>
                </c:pt>
                <c:pt idx="1467">
                  <c:v>2.491624167844524E-2</c:v>
                </c:pt>
                <c:pt idx="1468">
                  <c:v>2.4907627850475605E-2</c:v>
                </c:pt>
                <c:pt idx="1469">
                  <c:v>0.12230247201350561</c:v>
                </c:pt>
                <c:pt idx="1470">
                  <c:v>3.5056271139607548E-2</c:v>
                </c:pt>
                <c:pt idx="1471">
                  <c:v>3.5195447671899201E-2</c:v>
                </c:pt>
                <c:pt idx="1472">
                  <c:v>3.9687026198306594E-2</c:v>
                </c:pt>
                <c:pt idx="1473">
                  <c:v>5.2943551119505883E-2</c:v>
                </c:pt>
                <c:pt idx="1474">
                  <c:v>4.670154537968782E-2</c:v>
                </c:pt>
                <c:pt idx="1475">
                  <c:v>0.1027309388594201</c:v>
                </c:pt>
                <c:pt idx="1476">
                  <c:v>8.9931690553050336E-3</c:v>
                </c:pt>
                <c:pt idx="1477">
                  <c:v>3.708929904849563E-3</c:v>
                </c:pt>
                <c:pt idx="1478">
                  <c:v>7.386643184441917E-2</c:v>
                </c:pt>
                <c:pt idx="1479">
                  <c:v>2.888426284828649E-2</c:v>
                </c:pt>
                <c:pt idx="1480">
                  <c:v>3.3865670154151171E-2</c:v>
                </c:pt>
                <c:pt idx="1481">
                  <c:v>4.1351371209732916E-2</c:v>
                </c:pt>
                <c:pt idx="1482">
                  <c:v>4.3175327997114349E-3</c:v>
                </c:pt>
                <c:pt idx="1483">
                  <c:v>1.9027067391141211E-4</c:v>
                </c:pt>
                <c:pt idx="1484">
                  <c:v>3.9504733856303126E-2</c:v>
                </c:pt>
                <c:pt idx="1485">
                  <c:v>2.5108351673267748E-2</c:v>
                </c:pt>
                <c:pt idx="1486">
                  <c:v>3.1219973105258168E-2</c:v>
                </c:pt>
                <c:pt idx="1487">
                  <c:v>2.653630838412447E-2</c:v>
                </c:pt>
                <c:pt idx="1488">
                  <c:v>4.5695157075402774E-2</c:v>
                </c:pt>
                <c:pt idx="1489">
                  <c:v>3.5033454999207278E-2</c:v>
                </c:pt>
                <c:pt idx="1490">
                  <c:v>0.12950436236935509</c:v>
                </c:pt>
                <c:pt idx="1491">
                  <c:v>1.9078563959358183E-2</c:v>
                </c:pt>
                <c:pt idx="1492">
                  <c:v>2.3585557361420078E-2</c:v>
                </c:pt>
                <c:pt idx="1493">
                  <c:v>5.377759597436664E-2</c:v>
                </c:pt>
                <c:pt idx="1494">
                  <c:v>2.3542205718936282E-2</c:v>
                </c:pt>
                <c:pt idx="1495">
                  <c:v>4.0262295203404019E-2</c:v>
                </c:pt>
                <c:pt idx="1496">
                  <c:v>2.0306030780479274E-2</c:v>
                </c:pt>
                <c:pt idx="1497">
                  <c:v>9.4641454346528348E-3</c:v>
                </c:pt>
                <c:pt idx="1498">
                  <c:v>2.9191313165008594E-2</c:v>
                </c:pt>
                <c:pt idx="1499">
                  <c:v>1.5641908129176856E-2</c:v>
                </c:pt>
                <c:pt idx="1500">
                  <c:v>7.5732783334745216E-2</c:v>
                </c:pt>
                <c:pt idx="1501">
                  <c:v>2.7685174196681463E-2</c:v>
                </c:pt>
                <c:pt idx="1502">
                  <c:v>3.0353272421417398E-2</c:v>
                </c:pt>
                <c:pt idx="1503">
                  <c:v>2.3883786747854817E-2</c:v>
                </c:pt>
                <c:pt idx="1504">
                  <c:v>3.0993668754217968E-2</c:v>
                </c:pt>
                <c:pt idx="1505">
                  <c:v>2.2310535424307713E-2</c:v>
                </c:pt>
                <c:pt idx="1506">
                  <c:v>2.2375739265784435E-2</c:v>
                </c:pt>
                <c:pt idx="1507">
                  <c:v>1.5247635059798304E-2</c:v>
                </c:pt>
                <c:pt idx="1508">
                  <c:v>1.8015283593798229E-2</c:v>
                </c:pt>
                <c:pt idx="1509">
                  <c:v>4.5221739358505861E-2</c:v>
                </c:pt>
                <c:pt idx="1510">
                  <c:v>2.8981854903349938E-2</c:v>
                </c:pt>
                <c:pt idx="1511">
                  <c:v>4.3721306365803021E-2</c:v>
                </c:pt>
                <c:pt idx="1512">
                  <c:v>4.1426830245872494E-2</c:v>
                </c:pt>
                <c:pt idx="1513">
                  <c:v>2.0473336730731505E-2</c:v>
                </c:pt>
                <c:pt idx="1514">
                  <c:v>7.8816158688554197E-3</c:v>
                </c:pt>
                <c:pt idx="1515">
                  <c:v>1.684422554751959E-2</c:v>
                </c:pt>
                <c:pt idx="1516">
                  <c:v>1.2725388137849195E-2</c:v>
                </c:pt>
                <c:pt idx="1517">
                  <c:v>3.2963293113869988E-2</c:v>
                </c:pt>
                <c:pt idx="1518">
                  <c:v>4.0487408886276388E-3</c:v>
                </c:pt>
                <c:pt idx="1519">
                  <c:v>2.9590130840505754E-2</c:v>
                </c:pt>
                <c:pt idx="1520">
                  <c:v>2.6164758501350173E-2</c:v>
                </c:pt>
                <c:pt idx="1521">
                  <c:v>5.519110244444056E-2</c:v>
                </c:pt>
                <c:pt idx="1522">
                  <c:v>4.1423071198687947E-2</c:v>
                </c:pt>
                <c:pt idx="1523">
                  <c:v>3.324069857597501E-2</c:v>
                </c:pt>
                <c:pt idx="1524">
                  <c:v>3.2676929680671429E-3</c:v>
                </c:pt>
                <c:pt idx="1525">
                  <c:v>0.24598337353395533</c:v>
                </c:pt>
                <c:pt idx="1526">
                  <c:v>0.29293626418953866</c:v>
                </c:pt>
                <c:pt idx="1527">
                  <c:v>6.3884534053670478E-3</c:v>
                </c:pt>
                <c:pt idx="1528">
                  <c:v>5.477570348523822E-3</c:v>
                </c:pt>
                <c:pt idx="1529">
                  <c:v>7.756841406445468E-3</c:v>
                </c:pt>
                <c:pt idx="1530">
                  <c:v>1.2890918881692172E-2</c:v>
                </c:pt>
                <c:pt idx="1531">
                  <c:v>2.3798879320296507E-2</c:v>
                </c:pt>
                <c:pt idx="1532">
                  <c:v>2.7849148408301251E-2</c:v>
                </c:pt>
                <c:pt idx="1533">
                  <c:v>7.6588472465848774E-3</c:v>
                </c:pt>
                <c:pt idx="1534">
                  <c:v>1.2227639242592625E-2</c:v>
                </c:pt>
                <c:pt idx="1535">
                  <c:v>8.9297542861273421E-3</c:v>
                </c:pt>
                <c:pt idx="1536">
                  <c:v>1.7781234592621844E-2</c:v>
                </c:pt>
                <c:pt idx="1537">
                  <c:v>3.4712778436781853E-2</c:v>
                </c:pt>
                <c:pt idx="1538">
                  <c:v>1.2650294236945803E-3</c:v>
                </c:pt>
                <c:pt idx="1539">
                  <c:v>5.8125688442990694E-2</c:v>
                </c:pt>
                <c:pt idx="1540">
                  <c:v>2.7133136666783915E-2</c:v>
                </c:pt>
                <c:pt idx="1541">
                  <c:v>3.6527045298322194E-2</c:v>
                </c:pt>
                <c:pt idx="1542">
                  <c:v>8.8292633693797945E-3</c:v>
                </c:pt>
                <c:pt idx="1543">
                  <c:v>5.9544740632644366E-3</c:v>
                </c:pt>
                <c:pt idx="1544">
                  <c:v>2.3699587271425009E-2</c:v>
                </c:pt>
                <c:pt idx="1545">
                  <c:v>1.7368086720820075E-2</c:v>
                </c:pt>
                <c:pt idx="1546">
                  <c:v>2.8337019809493907E-2</c:v>
                </c:pt>
                <c:pt idx="1547">
                  <c:v>5.9080036781605269E-2</c:v>
                </c:pt>
                <c:pt idx="1548">
                  <c:v>4.3377223794475492E-2</c:v>
                </c:pt>
                <c:pt idx="1549">
                  <c:v>7.9003560188103783E-2</c:v>
                </c:pt>
                <c:pt idx="1550">
                  <c:v>2.4331197240700868E-2</c:v>
                </c:pt>
                <c:pt idx="1551">
                  <c:v>1.1294642533162431E-2</c:v>
                </c:pt>
                <c:pt idx="1552">
                  <c:v>2.6500458334274345E-2</c:v>
                </c:pt>
                <c:pt idx="1553">
                  <c:v>3.3516981457046117E-2</c:v>
                </c:pt>
                <c:pt idx="1554">
                  <c:v>2.0690896929331144E-2</c:v>
                </c:pt>
                <c:pt idx="1555">
                  <c:v>4.4512600383354271E-2</c:v>
                </c:pt>
                <c:pt idx="1556">
                  <c:v>6.3717139008053147E-2</c:v>
                </c:pt>
                <c:pt idx="1557">
                  <c:v>8.3681189976549247E-3</c:v>
                </c:pt>
                <c:pt idx="1558">
                  <c:v>8.0408155321916377E-3</c:v>
                </c:pt>
                <c:pt idx="1559">
                  <c:v>3.3756827850130844E-2</c:v>
                </c:pt>
                <c:pt idx="1560">
                  <c:v>6.4640908053032173E-2</c:v>
                </c:pt>
                <c:pt idx="1561">
                  <c:v>8.2693437021824079E-3</c:v>
                </c:pt>
                <c:pt idx="1562">
                  <c:v>8.8312537045371134E-3</c:v>
                </c:pt>
                <c:pt idx="1563">
                  <c:v>3.8457128794384329E-3</c:v>
                </c:pt>
                <c:pt idx="1564">
                  <c:v>1.5808481310887291E-2</c:v>
                </c:pt>
                <c:pt idx="1565">
                  <c:v>4.2992570209841027E-2</c:v>
                </c:pt>
                <c:pt idx="1566">
                  <c:v>0.16259786587164293</c:v>
                </c:pt>
                <c:pt idx="1567">
                  <c:v>2.6951531530767219E-2</c:v>
                </c:pt>
                <c:pt idx="1568">
                  <c:v>2.119829228277452E-2</c:v>
                </c:pt>
                <c:pt idx="1569">
                  <c:v>2.1623752408891219E-2</c:v>
                </c:pt>
                <c:pt idx="1570">
                  <c:v>4.6546729355804312E-3</c:v>
                </c:pt>
                <c:pt idx="1571">
                  <c:v>3.0177012749467831E-2</c:v>
                </c:pt>
                <c:pt idx="1572">
                  <c:v>9.3216749694679246E-3</c:v>
                </c:pt>
                <c:pt idx="1573">
                  <c:v>1.5033923439454863E-2</c:v>
                </c:pt>
                <c:pt idx="1574">
                  <c:v>1.1602419946867212E-3</c:v>
                </c:pt>
                <c:pt idx="1575">
                  <c:v>1.559910011381959E-2</c:v>
                </c:pt>
                <c:pt idx="1576">
                  <c:v>0.10024129648780346</c:v>
                </c:pt>
                <c:pt idx="1577">
                  <c:v>4.4658842943015781E-2</c:v>
                </c:pt>
                <c:pt idx="1578">
                  <c:v>4.2250621652434317E-4</c:v>
                </c:pt>
                <c:pt idx="1579">
                  <c:v>5.9019234826486064E-2</c:v>
                </c:pt>
                <c:pt idx="1580">
                  <c:v>1.9844883082371964E-2</c:v>
                </c:pt>
                <c:pt idx="1581">
                  <c:v>1.1122630373373327E-2</c:v>
                </c:pt>
                <c:pt idx="1582">
                  <c:v>6.7697257449335357E-3</c:v>
                </c:pt>
                <c:pt idx="1583">
                  <c:v>4.3450825265906781E-2</c:v>
                </c:pt>
                <c:pt idx="1584">
                  <c:v>1.7162989363494655E-2</c:v>
                </c:pt>
                <c:pt idx="1585">
                  <c:v>5.0274549005495592E-2</c:v>
                </c:pt>
                <c:pt idx="1586">
                  <c:v>2.8552764934264997E-2</c:v>
                </c:pt>
                <c:pt idx="1587">
                  <c:v>3.7225330985390159E-2</c:v>
                </c:pt>
                <c:pt idx="1588">
                  <c:v>0.21298787640857791</c:v>
                </c:pt>
                <c:pt idx="1589">
                  <c:v>0.10037742371569297</c:v>
                </c:pt>
                <c:pt idx="1590">
                  <c:v>2.0116878258198329E-2</c:v>
                </c:pt>
                <c:pt idx="1591">
                  <c:v>2.6632928506343717E-2</c:v>
                </c:pt>
                <c:pt idx="1592">
                  <c:v>3.631615978643616E-2</c:v>
                </c:pt>
                <c:pt idx="1593">
                  <c:v>1.6787679153210999E-2</c:v>
                </c:pt>
                <c:pt idx="1594">
                  <c:v>1.376834857217174E-2</c:v>
                </c:pt>
                <c:pt idx="1595">
                  <c:v>2.1351012635990096E-2</c:v>
                </c:pt>
                <c:pt idx="1596">
                  <c:v>1.1704708621549917E-2</c:v>
                </c:pt>
                <c:pt idx="1597">
                  <c:v>3.2789871021389888E-3</c:v>
                </c:pt>
                <c:pt idx="1598">
                  <c:v>3.6477123676990929E-2</c:v>
                </c:pt>
                <c:pt idx="1599">
                  <c:v>2.8169651899528553E-2</c:v>
                </c:pt>
                <c:pt idx="1600">
                  <c:v>6.597905749720176E-3</c:v>
                </c:pt>
                <c:pt idx="1601">
                  <c:v>2.0866826456346566E-2</c:v>
                </c:pt>
                <c:pt idx="1602">
                  <c:v>4.4460465894962942E-2</c:v>
                </c:pt>
                <c:pt idx="1603">
                  <c:v>8.8644169183104485E-3</c:v>
                </c:pt>
                <c:pt idx="1604">
                  <c:v>3.2465487531209668E-2</c:v>
                </c:pt>
                <c:pt idx="1605">
                  <c:v>2.6919720855618005E-2</c:v>
                </c:pt>
                <c:pt idx="1606">
                  <c:v>1.7106575781645029E-2</c:v>
                </c:pt>
                <c:pt idx="1607">
                  <c:v>7.1221133711929785E-3</c:v>
                </c:pt>
                <c:pt idx="1608">
                  <c:v>2.9443143332154115E-2</c:v>
                </c:pt>
                <c:pt idx="1609">
                  <c:v>0.17477429630339691</c:v>
                </c:pt>
                <c:pt idx="1610">
                  <c:v>2.1323208026264751E-2</c:v>
                </c:pt>
                <c:pt idx="1611">
                  <c:v>0.13488574376552445</c:v>
                </c:pt>
                <c:pt idx="1612">
                  <c:v>1.1526262735662908E-2</c:v>
                </c:pt>
                <c:pt idx="1613">
                  <c:v>5.9907851521204078E-2</c:v>
                </c:pt>
                <c:pt idx="1614">
                  <c:v>4.4359600079017666E-2</c:v>
                </c:pt>
                <c:pt idx="1615">
                  <c:v>2.0939516772657096E-2</c:v>
                </c:pt>
                <c:pt idx="1616">
                  <c:v>5.447338343347187E-2</c:v>
                </c:pt>
                <c:pt idx="1617">
                  <c:v>1.3927705816965702E-2</c:v>
                </c:pt>
                <c:pt idx="1618">
                  <c:v>4.8660281743768088E-2</c:v>
                </c:pt>
                <c:pt idx="1619">
                  <c:v>3.1259405146160719E-2</c:v>
                </c:pt>
                <c:pt idx="1620">
                  <c:v>3.555104280383501E-2</c:v>
                </c:pt>
                <c:pt idx="1621">
                  <c:v>1.6628903063147071E-2</c:v>
                </c:pt>
                <c:pt idx="1622">
                  <c:v>2.9641245716502673E-3</c:v>
                </c:pt>
                <c:pt idx="1623">
                  <c:v>4.5092547749869906E-2</c:v>
                </c:pt>
                <c:pt idx="1624">
                  <c:v>1.4638226723452427E-2</c:v>
                </c:pt>
                <c:pt idx="1625">
                  <c:v>5.846897573889423E-2</c:v>
                </c:pt>
                <c:pt idx="1626">
                  <c:v>3.3022776258647329E-2</c:v>
                </c:pt>
                <c:pt idx="1627">
                  <c:v>2.5235261529122411E-2</c:v>
                </c:pt>
                <c:pt idx="1628">
                  <c:v>3.5383260592346255E-4</c:v>
                </c:pt>
                <c:pt idx="1629">
                  <c:v>4.232715508746878E-2</c:v>
                </c:pt>
                <c:pt idx="1630">
                  <c:v>6.6030369448514439E-2</c:v>
                </c:pt>
                <c:pt idx="1631">
                  <c:v>3.4910452702697437E-2</c:v>
                </c:pt>
                <c:pt idx="1632">
                  <c:v>5.210916904917226E-2</c:v>
                </c:pt>
                <c:pt idx="1633">
                  <c:v>0.2110258831219676</c:v>
                </c:pt>
                <c:pt idx="1634">
                  <c:v>1.6160262566751224E-2</c:v>
                </c:pt>
                <c:pt idx="1635">
                  <c:v>4.034989573501116E-2</c:v>
                </c:pt>
                <c:pt idx="1636">
                  <c:v>3.6379690536248704E-2</c:v>
                </c:pt>
                <c:pt idx="1637">
                  <c:v>4.00202049323716E-2</c:v>
                </c:pt>
                <c:pt idx="1638">
                  <c:v>1.9669770913185926E-2</c:v>
                </c:pt>
                <c:pt idx="1639">
                  <c:v>1.6012360826827103E-2</c:v>
                </c:pt>
                <c:pt idx="1640">
                  <c:v>5.9211417664528893E-2</c:v>
                </c:pt>
                <c:pt idx="1641">
                  <c:v>1.9647234496138095E-2</c:v>
                </c:pt>
                <c:pt idx="1642">
                  <c:v>8.092481279707453E-2</c:v>
                </c:pt>
                <c:pt idx="1643">
                  <c:v>2.8491463692071409E-2</c:v>
                </c:pt>
                <c:pt idx="1644">
                  <c:v>3.8243792895322655E-2</c:v>
                </c:pt>
                <c:pt idx="1645">
                  <c:v>9.869878310333341E-4</c:v>
                </c:pt>
                <c:pt idx="1646">
                  <c:v>1.8709163909277286E-2</c:v>
                </c:pt>
                <c:pt idx="1647">
                  <c:v>9.3166378934249894E-3</c:v>
                </c:pt>
                <c:pt idx="1648">
                  <c:v>1.8158386042617464E-2</c:v>
                </c:pt>
                <c:pt idx="1649">
                  <c:v>6.4827227603545631E-2</c:v>
                </c:pt>
                <c:pt idx="1650">
                  <c:v>4.8688322617138659E-2</c:v>
                </c:pt>
                <c:pt idx="1651">
                  <c:v>2.7936721135024826E-2</c:v>
                </c:pt>
                <c:pt idx="1652">
                  <c:v>8.6183050071430151E-3</c:v>
                </c:pt>
                <c:pt idx="1653">
                  <c:v>9.0436925976666999E-3</c:v>
                </c:pt>
                <c:pt idx="1654">
                  <c:v>5.7636880351226563E-2</c:v>
                </c:pt>
                <c:pt idx="1655">
                  <c:v>2.4128645970277605E-2</c:v>
                </c:pt>
                <c:pt idx="1656">
                  <c:v>7.3723063806732936E-3</c:v>
                </c:pt>
                <c:pt idx="1657">
                  <c:v>5.408276560073394E-3</c:v>
                </c:pt>
                <c:pt idx="1658">
                  <c:v>4.0555863034689443E-2</c:v>
                </c:pt>
                <c:pt idx="1659">
                  <c:v>3.0780251775320532E-2</c:v>
                </c:pt>
                <c:pt idx="1660">
                  <c:v>5.3503779587083383E-3</c:v>
                </c:pt>
                <c:pt idx="1661">
                  <c:v>3.9529193866135577E-2</c:v>
                </c:pt>
                <c:pt idx="1662">
                  <c:v>2.2787243421672015E-2</c:v>
                </c:pt>
                <c:pt idx="1663">
                  <c:v>1.9805771422327853E-2</c:v>
                </c:pt>
                <c:pt idx="1664">
                  <c:v>1.3877046441139337E-2</c:v>
                </c:pt>
                <c:pt idx="1665">
                  <c:v>4.05499820708453E-2</c:v>
                </c:pt>
                <c:pt idx="1666">
                  <c:v>5.8543899898511748E-4</c:v>
                </c:pt>
                <c:pt idx="1667">
                  <c:v>5.2534822976595119E-3</c:v>
                </c:pt>
                <c:pt idx="1668">
                  <c:v>3.2411778324416649E-2</c:v>
                </c:pt>
                <c:pt idx="1669">
                  <c:v>8.2748643346792702E-3</c:v>
                </c:pt>
                <c:pt idx="1670">
                  <c:v>5.1316688805212694E-2</c:v>
                </c:pt>
                <c:pt idx="1671">
                  <c:v>2.8775570488337919E-2</c:v>
                </c:pt>
                <c:pt idx="1672">
                  <c:v>3.6240528935763697E-2</c:v>
                </c:pt>
                <c:pt idx="1673">
                  <c:v>1.5838491426527886E-2</c:v>
                </c:pt>
                <c:pt idx="1674">
                  <c:v>3.2223095898433946E-2</c:v>
                </c:pt>
                <c:pt idx="1675">
                  <c:v>3.1767124313841558E-2</c:v>
                </c:pt>
                <c:pt idx="1676">
                  <c:v>1.0158900736226384E-2</c:v>
                </c:pt>
                <c:pt idx="1677">
                  <c:v>3.4979371094397471E-2</c:v>
                </c:pt>
                <c:pt idx="1678">
                  <c:v>5.1289533454906944E-2</c:v>
                </c:pt>
                <c:pt idx="1679">
                  <c:v>3.5174637014186022E-2</c:v>
                </c:pt>
                <c:pt idx="1680">
                  <c:v>1.80408044127097E-2</c:v>
                </c:pt>
                <c:pt idx="1681">
                  <c:v>2.9213121222499763E-3</c:v>
                </c:pt>
                <c:pt idx="1682">
                  <c:v>4.1007598648375762E-2</c:v>
                </c:pt>
                <c:pt idx="1683">
                  <c:v>1.623463706134828E-2</c:v>
                </c:pt>
                <c:pt idx="1684">
                  <c:v>9.0462636902645888E-2</c:v>
                </c:pt>
                <c:pt idx="1685">
                  <c:v>2.4875852592764088E-2</c:v>
                </c:pt>
                <c:pt idx="1686">
                  <c:v>1.3354322104013772E-2</c:v>
                </c:pt>
                <c:pt idx="1687">
                  <c:v>9.1241129581388289E-3</c:v>
                </c:pt>
                <c:pt idx="1688">
                  <c:v>2.2872771582747736E-2</c:v>
                </c:pt>
                <c:pt idx="1689">
                  <c:v>2.9575601082919695E-2</c:v>
                </c:pt>
                <c:pt idx="1690">
                  <c:v>3.6986316598438991E-2</c:v>
                </c:pt>
                <c:pt idx="1691">
                  <c:v>3.1632344609039541E-2</c:v>
                </c:pt>
                <c:pt idx="1692">
                  <c:v>6.7593906485211019E-3</c:v>
                </c:pt>
                <c:pt idx="1693">
                  <c:v>1.5601587182421973E-2</c:v>
                </c:pt>
                <c:pt idx="1694">
                  <c:v>3.1890096962487569E-2</c:v>
                </c:pt>
                <c:pt idx="1695">
                  <c:v>4.6750954005669101E-2</c:v>
                </c:pt>
                <c:pt idx="1696">
                  <c:v>3.9442678754531085E-2</c:v>
                </c:pt>
                <c:pt idx="1697">
                  <c:v>5.6312716697603946E-2</c:v>
                </c:pt>
                <c:pt idx="1698">
                  <c:v>4.4160302942134022E-2</c:v>
                </c:pt>
                <c:pt idx="1699">
                  <c:v>1.4562901227067965E-2</c:v>
                </c:pt>
                <c:pt idx="1700">
                  <c:v>2.0099122059379811E-2</c:v>
                </c:pt>
                <c:pt idx="1701">
                  <c:v>1.5919839540153583E-2</c:v>
                </c:pt>
                <c:pt idx="1702">
                  <c:v>1.7818637845536403E-2</c:v>
                </c:pt>
                <c:pt idx="1703">
                  <c:v>8.6538732624317355E-4</c:v>
                </c:pt>
                <c:pt idx="1704">
                  <c:v>5.6855525764895928E-2</c:v>
                </c:pt>
                <c:pt idx="1705">
                  <c:v>7.4054484601017254E-2</c:v>
                </c:pt>
                <c:pt idx="1706">
                  <c:v>3.3829311611437408E-2</c:v>
                </c:pt>
                <c:pt idx="1707">
                  <c:v>6.9349714663243453E-3</c:v>
                </c:pt>
                <c:pt idx="1708">
                  <c:v>4.5989537570103711E-2</c:v>
                </c:pt>
                <c:pt idx="1709">
                  <c:v>3.1136923997241141E-2</c:v>
                </c:pt>
                <c:pt idx="1710">
                  <c:v>5.1306317215926892E-2</c:v>
                </c:pt>
                <c:pt idx="1711">
                  <c:v>2.4783438628928778E-2</c:v>
                </c:pt>
                <c:pt idx="1712">
                  <c:v>9.6153942894625886E-3</c:v>
                </c:pt>
                <c:pt idx="1713">
                  <c:v>1.3652000626437986E-2</c:v>
                </c:pt>
                <c:pt idx="1714">
                  <c:v>5.2788671062867554E-2</c:v>
                </c:pt>
                <c:pt idx="1715">
                  <c:v>2.5669520099614797E-2</c:v>
                </c:pt>
                <c:pt idx="1716">
                  <c:v>5.8201762344500224E-2</c:v>
                </c:pt>
                <c:pt idx="1717">
                  <c:v>0.1039469408079145</c:v>
                </c:pt>
                <c:pt idx="1718">
                  <c:v>7.1996216862463658E-2</c:v>
                </c:pt>
                <c:pt idx="1719">
                  <c:v>1.558140766720844E-2</c:v>
                </c:pt>
                <c:pt idx="1720">
                  <c:v>6.2089247936999672E-2</c:v>
                </c:pt>
                <c:pt idx="1721">
                  <c:v>1.2434980217419518E-2</c:v>
                </c:pt>
                <c:pt idx="1722">
                  <c:v>2.6525483178339179E-2</c:v>
                </c:pt>
                <c:pt idx="1723">
                  <c:v>1.9424877762631427E-2</c:v>
                </c:pt>
                <c:pt idx="1724">
                  <c:v>2.9449261479964003E-3</c:v>
                </c:pt>
                <c:pt idx="1725">
                  <c:v>2.5308479975379043E-2</c:v>
                </c:pt>
                <c:pt idx="1726">
                  <c:v>0.19438853174138965</c:v>
                </c:pt>
                <c:pt idx="1727">
                  <c:v>8.5024480315191858E-3</c:v>
                </c:pt>
                <c:pt idx="1728">
                  <c:v>6.2833232033070147E-2</c:v>
                </c:pt>
                <c:pt idx="1729">
                  <c:v>3.1134028552549375E-2</c:v>
                </c:pt>
                <c:pt idx="1730">
                  <c:v>3.5196145242237055E-2</c:v>
                </c:pt>
                <c:pt idx="1731">
                  <c:v>2.1788905328901639E-2</c:v>
                </c:pt>
                <c:pt idx="1732">
                  <c:v>3.9559129781127869E-2</c:v>
                </c:pt>
                <c:pt idx="1733">
                  <c:v>2.272866062095133E-2</c:v>
                </c:pt>
                <c:pt idx="1734">
                  <c:v>5.3139921417162728E-2</c:v>
                </c:pt>
                <c:pt idx="1735">
                  <c:v>5.5970394848034455E-2</c:v>
                </c:pt>
                <c:pt idx="1736">
                  <c:v>8.2931503550875918E-2</c:v>
                </c:pt>
                <c:pt idx="1737">
                  <c:v>4.564307210327824E-2</c:v>
                </c:pt>
                <c:pt idx="1738">
                  <c:v>4.4265845076733715E-2</c:v>
                </c:pt>
                <c:pt idx="1739">
                  <c:v>3.0944617487649272E-2</c:v>
                </c:pt>
                <c:pt idx="1740">
                  <c:v>3.0997645658823791E-2</c:v>
                </c:pt>
                <c:pt idx="1741">
                  <c:v>1.7486458357728454E-2</c:v>
                </c:pt>
                <c:pt idx="1742">
                  <c:v>5.8531883937697156E-2</c:v>
                </c:pt>
                <c:pt idx="1743">
                  <c:v>4.8765705140765947E-2</c:v>
                </c:pt>
                <c:pt idx="1744">
                  <c:v>1.42960747382294E-2</c:v>
                </c:pt>
                <c:pt idx="1745">
                  <c:v>1.3276893246936317E-2</c:v>
                </c:pt>
                <c:pt idx="1746">
                  <c:v>6.1104574578379894E-2</c:v>
                </c:pt>
                <c:pt idx="1747">
                  <c:v>2.7017875183468383E-2</c:v>
                </c:pt>
                <c:pt idx="1748">
                  <c:v>1.1744778832026195E-2</c:v>
                </c:pt>
                <c:pt idx="1749">
                  <c:v>2.9530592396990477E-2</c:v>
                </c:pt>
                <c:pt idx="1750">
                  <c:v>4.889753710970806E-2</c:v>
                </c:pt>
                <c:pt idx="1751">
                  <c:v>3.6784023174848829E-2</c:v>
                </c:pt>
                <c:pt idx="1752">
                  <c:v>3.2240357114519433E-2</c:v>
                </c:pt>
                <c:pt idx="1753">
                  <c:v>2.460743300537499E-3</c:v>
                </c:pt>
                <c:pt idx="1754">
                  <c:v>1.5592202325684833E-2</c:v>
                </c:pt>
                <c:pt idx="1755">
                  <c:v>5.3372741401895255E-2</c:v>
                </c:pt>
                <c:pt idx="1756">
                  <c:v>3.7702029629811569E-3</c:v>
                </c:pt>
                <c:pt idx="1757">
                  <c:v>5.2306398829904205E-2</c:v>
                </c:pt>
                <c:pt idx="1758">
                  <c:v>5.1611153097244233E-2</c:v>
                </c:pt>
                <c:pt idx="1759">
                  <c:v>4.1632620974947389E-2</c:v>
                </c:pt>
                <c:pt idx="1760">
                  <c:v>1.2414231168952308E-2</c:v>
                </c:pt>
                <c:pt idx="1761">
                  <c:v>2.3703745347431124E-2</c:v>
                </c:pt>
                <c:pt idx="1762">
                  <c:v>1.7301345518919785E-2</c:v>
                </c:pt>
                <c:pt idx="1763">
                  <c:v>3.6487308429702305E-2</c:v>
                </c:pt>
                <c:pt idx="1764">
                  <c:v>1.6006018415543048E-2</c:v>
                </c:pt>
                <c:pt idx="1765">
                  <c:v>3.9979757262537684E-2</c:v>
                </c:pt>
                <c:pt idx="1766">
                  <c:v>2.5821636148243454E-2</c:v>
                </c:pt>
                <c:pt idx="1767">
                  <c:v>2.0321710270306891E-2</c:v>
                </c:pt>
                <c:pt idx="1768">
                  <c:v>0.1185480162498265</c:v>
                </c:pt>
                <c:pt idx="1769">
                  <c:v>4.5628477869962818E-2</c:v>
                </c:pt>
                <c:pt idx="1770">
                  <c:v>1.4887130734096796E-2</c:v>
                </c:pt>
                <c:pt idx="1771">
                  <c:v>2.1274696766540292E-2</c:v>
                </c:pt>
                <c:pt idx="1772">
                  <c:v>6.1461512901607861E-2</c:v>
                </c:pt>
                <c:pt idx="1773">
                  <c:v>2.3912420697310172E-2</c:v>
                </c:pt>
                <c:pt idx="1774">
                  <c:v>1.5156402296411048E-2</c:v>
                </c:pt>
                <c:pt idx="1775">
                  <c:v>4.5348201324398124E-2</c:v>
                </c:pt>
                <c:pt idx="1776">
                  <c:v>7.6410771828503352E-3</c:v>
                </c:pt>
                <c:pt idx="1777">
                  <c:v>1.5820416689128147E-2</c:v>
                </c:pt>
                <c:pt idx="1778">
                  <c:v>4.5574195966248093E-2</c:v>
                </c:pt>
                <c:pt idx="1779">
                  <c:v>2.5943557275783583E-2</c:v>
                </c:pt>
                <c:pt idx="1780">
                  <c:v>0.11798243232093318</c:v>
                </c:pt>
                <c:pt idx="1781">
                  <c:v>6.2339549218419006E-2</c:v>
                </c:pt>
                <c:pt idx="1782">
                  <c:v>1.1149400608692087E-2</c:v>
                </c:pt>
                <c:pt idx="1783">
                  <c:v>1.7257396291566973E-2</c:v>
                </c:pt>
                <c:pt idx="1784">
                  <c:v>3.2754264068600249E-2</c:v>
                </c:pt>
                <c:pt idx="1785">
                  <c:v>1.7259604799361512E-2</c:v>
                </c:pt>
                <c:pt idx="1786">
                  <c:v>8.2143158084011653E-2</c:v>
                </c:pt>
                <c:pt idx="1787">
                  <c:v>1.8500782477509439E-2</c:v>
                </c:pt>
                <c:pt idx="1788">
                  <c:v>0.12366887513077766</c:v>
                </c:pt>
                <c:pt idx="1789">
                  <c:v>3.6822842674794028E-2</c:v>
                </c:pt>
                <c:pt idx="1790">
                  <c:v>3.9789931592183504E-3</c:v>
                </c:pt>
                <c:pt idx="1791">
                  <c:v>1.0042045452921332E-2</c:v>
                </c:pt>
                <c:pt idx="1792">
                  <c:v>1.5608452550433013E-2</c:v>
                </c:pt>
                <c:pt idx="1793">
                  <c:v>2.0752247421337924E-2</c:v>
                </c:pt>
                <c:pt idx="1794">
                  <c:v>4.2406020252359511E-2</c:v>
                </c:pt>
                <c:pt idx="1795">
                  <c:v>8.0655621232277847E-2</c:v>
                </c:pt>
                <c:pt idx="1796">
                  <c:v>0.15843752264739241</c:v>
                </c:pt>
                <c:pt idx="1797">
                  <c:v>4.3167483457408271E-2</c:v>
                </c:pt>
                <c:pt idx="1798">
                  <c:v>3.4947195407639658E-2</c:v>
                </c:pt>
                <c:pt idx="1799">
                  <c:v>3.0599672060266508E-3</c:v>
                </c:pt>
                <c:pt idx="1800">
                  <c:v>4.5338254660965277E-3</c:v>
                </c:pt>
                <c:pt idx="1801">
                  <c:v>2.2816211698358103E-2</c:v>
                </c:pt>
                <c:pt idx="1802">
                  <c:v>5.6895703160407381E-2</c:v>
                </c:pt>
                <c:pt idx="1803">
                  <c:v>9.432935978223464E-3</c:v>
                </c:pt>
                <c:pt idx="1804">
                  <c:v>2.2971801871035868E-2</c:v>
                </c:pt>
                <c:pt idx="1805">
                  <c:v>5.8292544645435207E-3</c:v>
                </c:pt>
                <c:pt idx="1806">
                  <c:v>1.3439821739112512E-2</c:v>
                </c:pt>
                <c:pt idx="1807">
                  <c:v>1.0595888941037933E-2</c:v>
                </c:pt>
                <c:pt idx="1808">
                  <c:v>2.5887449457435981E-2</c:v>
                </c:pt>
                <c:pt idx="1809">
                  <c:v>8.7276535867496535E-2</c:v>
                </c:pt>
                <c:pt idx="1810">
                  <c:v>4.1502881998157652E-2</c:v>
                </c:pt>
                <c:pt idx="1811">
                  <c:v>4.1959243804269436E-3</c:v>
                </c:pt>
                <c:pt idx="1812">
                  <c:v>8.136159562471483E-3</c:v>
                </c:pt>
                <c:pt idx="1813">
                  <c:v>6.4623899057702522E-2</c:v>
                </c:pt>
                <c:pt idx="1814">
                  <c:v>2.351792625352777E-2</c:v>
                </c:pt>
                <c:pt idx="1815">
                  <c:v>2.1300563582903644E-2</c:v>
                </c:pt>
                <c:pt idx="1816">
                  <c:v>1.414200530182127E-2</c:v>
                </c:pt>
                <c:pt idx="1817">
                  <c:v>1.32361451718703E-2</c:v>
                </c:pt>
                <c:pt idx="1818">
                  <c:v>1.2437353586950872E-2</c:v>
                </c:pt>
                <c:pt idx="1819">
                  <c:v>1.5886430379637294E-2</c:v>
                </c:pt>
                <c:pt idx="1820">
                  <c:v>0.17084518523002512</c:v>
                </c:pt>
                <c:pt idx="1821">
                  <c:v>5.9643535593047997E-2</c:v>
                </c:pt>
                <c:pt idx="1822">
                  <c:v>6.43418392420049E-3</c:v>
                </c:pt>
                <c:pt idx="1823">
                  <c:v>3.8188425653925044E-2</c:v>
                </c:pt>
                <c:pt idx="1824">
                  <c:v>8.2567234195532468E-3</c:v>
                </c:pt>
                <c:pt idx="1825">
                  <c:v>5.8342692214985961E-2</c:v>
                </c:pt>
                <c:pt idx="1826">
                  <c:v>1.9663478393299384E-2</c:v>
                </c:pt>
                <c:pt idx="1827">
                  <c:v>1.884813599460293E-3</c:v>
                </c:pt>
                <c:pt idx="1828">
                  <c:v>2.3888033142992159E-2</c:v>
                </c:pt>
                <c:pt idx="1829">
                  <c:v>1.7294218549188056E-2</c:v>
                </c:pt>
                <c:pt idx="1830">
                  <c:v>5.210574769606225E-2</c:v>
                </c:pt>
                <c:pt idx="1831">
                  <c:v>5.367687885194105E-2</c:v>
                </c:pt>
                <c:pt idx="1832">
                  <c:v>1.970229552884533E-2</c:v>
                </c:pt>
                <c:pt idx="1833">
                  <c:v>4.2743287808409261E-2</c:v>
                </c:pt>
                <c:pt idx="1834">
                  <c:v>6.1788648160432114E-2</c:v>
                </c:pt>
                <c:pt idx="1835">
                  <c:v>2.9477126739140526E-2</c:v>
                </c:pt>
                <c:pt idx="1836">
                  <c:v>3.3447234776838822E-2</c:v>
                </c:pt>
                <c:pt idx="1837">
                  <c:v>0.30087694849869262</c:v>
                </c:pt>
                <c:pt idx="1838">
                  <c:v>4.430441794636427E-2</c:v>
                </c:pt>
                <c:pt idx="1839">
                  <c:v>9.1764609336077649E-3</c:v>
                </c:pt>
                <c:pt idx="1840">
                  <c:v>1.9289276656319153E-2</c:v>
                </c:pt>
                <c:pt idx="1841">
                  <c:v>1.7212283061048557E-2</c:v>
                </c:pt>
                <c:pt idx="1842">
                  <c:v>9.993876877757879E-3</c:v>
                </c:pt>
                <c:pt idx="1843">
                  <c:v>8.8265097124829023E-2</c:v>
                </c:pt>
                <c:pt idx="1844">
                  <c:v>0.18872636007616819</c:v>
                </c:pt>
                <c:pt idx="1845">
                  <c:v>3.4886511107620456E-2</c:v>
                </c:pt>
                <c:pt idx="1846">
                  <c:v>5.2130560369406664E-4</c:v>
                </c:pt>
                <c:pt idx="1847">
                  <c:v>1.301807569623567E-2</c:v>
                </c:pt>
                <c:pt idx="1848">
                  <c:v>2.1815706529667377E-2</c:v>
                </c:pt>
                <c:pt idx="1849">
                  <c:v>2.0921289040513984E-2</c:v>
                </c:pt>
                <c:pt idx="1850">
                  <c:v>1.7132730470501525E-2</c:v>
                </c:pt>
                <c:pt idx="1851">
                  <c:v>2.1916577483658412E-2</c:v>
                </c:pt>
                <c:pt idx="1852">
                  <c:v>3.5160016991246656E-4</c:v>
                </c:pt>
                <c:pt idx="1853">
                  <c:v>5.8199311593549574E-2</c:v>
                </c:pt>
                <c:pt idx="1854">
                  <c:v>5.7170533476415507E-2</c:v>
                </c:pt>
                <c:pt idx="1855">
                  <c:v>3.8869740046275802E-2</c:v>
                </c:pt>
                <c:pt idx="1856">
                  <c:v>3.5327837320140699E-2</c:v>
                </c:pt>
                <c:pt idx="1857">
                  <c:v>3.7314261388092726E-3</c:v>
                </c:pt>
                <c:pt idx="1858">
                  <c:v>1.2533072840590985E-2</c:v>
                </c:pt>
                <c:pt idx="1859">
                  <c:v>4.6158288226923853E-3</c:v>
                </c:pt>
                <c:pt idx="1860">
                  <c:v>1.8444750825678931E-2</c:v>
                </c:pt>
                <c:pt idx="1861">
                  <c:v>2.5832755558643224E-2</c:v>
                </c:pt>
                <c:pt idx="1862">
                  <c:v>1.5168385863384148E-2</c:v>
                </c:pt>
                <c:pt idx="1863">
                  <c:v>9.1345069470129374E-3</c:v>
                </c:pt>
                <c:pt idx="1864">
                  <c:v>4.6533604089105743E-3</c:v>
                </c:pt>
                <c:pt idx="1865">
                  <c:v>3.2023557261749221E-2</c:v>
                </c:pt>
                <c:pt idx="1866">
                  <c:v>1.2771460052207376E-2</c:v>
                </c:pt>
                <c:pt idx="1867">
                  <c:v>2.0978232971643161E-2</c:v>
                </c:pt>
                <c:pt idx="1868">
                  <c:v>3.331904530660601E-2</c:v>
                </c:pt>
                <c:pt idx="1869">
                  <c:v>3.2383746232128231E-2</c:v>
                </c:pt>
                <c:pt idx="1870">
                  <c:v>1.6064672845539137E-2</c:v>
                </c:pt>
                <c:pt idx="1871">
                  <c:v>1.7538478468158418E-2</c:v>
                </c:pt>
                <c:pt idx="1872">
                  <c:v>4.568942341713754E-3</c:v>
                </c:pt>
                <c:pt idx="1873">
                  <c:v>5.8318605809881477E-2</c:v>
                </c:pt>
                <c:pt idx="1874">
                  <c:v>1.8291928644605521E-2</c:v>
                </c:pt>
                <c:pt idx="1875">
                  <c:v>4.0879413639293552E-2</c:v>
                </c:pt>
                <c:pt idx="1876">
                  <c:v>4.2270532957985649E-2</c:v>
                </c:pt>
                <c:pt idx="1877">
                  <c:v>1.552015155988682E-2</c:v>
                </c:pt>
                <c:pt idx="1878">
                  <c:v>2.8336167993494633E-2</c:v>
                </c:pt>
                <c:pt idx="1879">
                  <c:v>3.7688898227129709E-2</c:v>
                </c:pt>
                <c:pt idx="1880">
                  <c:v>5.4867059091606121E-2</c:v>
                </c:pt>
                <c:pt idx="1881">
                  <c:v>2.5893651935443424E-2</c:v>
                </c:pt>
                <c:pt idx="1882">
                  <c:v>0.23440109375910484</c:v>
                </c:pt>
                <c:pt idx="1883">
                  <c:v>5.771179653564347E-2</c:v>
                </c:pt>
                <c:pt idx="1884">
                  <c:v>5.8136558066500782E-2</c:v>
                </c:pt>
                <c:pt idx="1885">
                  <c:v>4.4950114380168001E-2</c:v>
                </c:pt>
                <c:pt idx="1886">
                  <c:v>1.4889209593445266E-2</c:v>
                </c:pt>
                <c:pt idx="1887">
                  <c:v>6.8752005063131408E-2</c:v>
                </c:pt>
                <c:pt idx="1888">
                  <c:v>3.8281323799341661E-2</c:v>
                </c:pt>
                <c:pt idx="1889">
                  <c:v>6.6696539247252301E-2</c:v>
                </c:pt>
                <c:pt idx="1890">
                  <c:v>3.0594919752964835E-2</c:v>
                </c:pt>
                <c:pt idx="1891">
                  <c:v>3.3785393280474967E-2</c:v>
                </c:pt>
                <c:pt idx="1892">
                  <c:v>3.0526335580863328E-2</c:v>
                </c:pt>
                <c:pt idx="1893">
                  <c:v>4.9454018957023449E-2</c:v>
                </c:pt>
                <c:pt idx="1894">
                  <c:v>4.993929540275182E-2</c:v>
                </c:pt>
                <c:pt idx="1895">
                  <c:v>2.607271300525818E-2</c:v>
                </c:pt>
                <c:pt idx="1896">
                  <c:v>1.8672809877881835E-2</c:v>
                </c:pt>
                <c:pt idx="1897">
                  <c:v>4.7863021505406514E-2</c:v>
                </c:pt>
                <c:pt idx="1898">
                  <c:v>2.0081980477956368E-2</c:v>
                </c:pt>
                <c:pt idx="1899">
                  <c:v>2.8956424278944858E-2</c:v>
                </c:pt>
                <c:pt idx="1900">
                  <c:v>3.9870756234844366E-2</c:v>
                </c:pt>
                <c:pt idx="1901">
                  <c:v>1.4533069280220363E-2</c:v>
                </c:pt>
                <c:pt idx="1902">
                  <c:v>2.0366250715262088E-2</c:v>
                </c:pt>
                <c:pt idx="1903">
                  <c:v>0.2526712615904308</c:v>
                </c:pt>
                <c:pt idx="1904">
                  <c:v>2.3411731259385116E-3</c:v>
                </c:pt>
                <c:pt idx="1905">
                  <c:v>5.1246802389111237E-2</c:v>
                </c:pt>
                <c:pt idx="1906">
                  <c:v>8.2687754752557574E-3</c:v>
                </c:pt>
                <c:pt idx="1907">
                  <c:v>2.4859215436620286E-2</c:v>
                </c:pt>
                <c:pt idx="1908">
                  <c:v>2.2942726978579606E-2</c:v>
                </c:pt>
                <c:pt idx="1909">
                  <c:v>3.3349500766515772E-3</c:v>
                </c:pt>
                <c:pt idx="1910">
                  <c:v>5.1969029767516828E-2</c:v>
                </c:pt>
                <c:pt idx="1911">
                  <c:v>3.1483200568328998E-2</c:v>
                </c:pt>
                <c:pt idx="1912">
                  <c:v>6.6645693023322169E-3</c:v>
                </c:pt>
                <c:pt idx="1913">
                  <c:v>9.4523970751344416E-3</c:v>
                </c:pt>
                <c:pt idx="1914">
                  <c:v>3.750253138860949E-2</c:v>
                </c:pt>
                <c:pt idx="1915">
                  <c:v>6.2039107901145057E-2</c:v>
                </c:pt>
                <c:pt idx="1916">
                  <c:v>2.3149419692551167E-2</c:v>
                </c:pt>
                <c:pt idx="1917">
                  <c:v>2.4361852213511628E-2</c:v>
                </c:pt>
                <c:pt idx="1918">
                  <c:v>4.6922656225223264E-3</c:v>
                </c:pt>
                <c:pt idx="1919">
                  <c:v>2.4824223549961902E-2</c:v>
                </c:pt>
                <c:pt idx="1920">
                  <c:v>1.6386615506250233E-2</c:v>
                </c:pt>
                <c:pt idx="1921">
                  <c:v>5.7348284891927774E-2</c:v>
                </c:pt>
                <c:pt idx="1922">
                  <c:v>0.12580733510965114</c:v>
                </c:pt>
                <c:pt idx="1923">
                  <c:v>2.8339251520736367E-2</c:v>
                </c:pt>
                <c:pt idx="1924">
                  <c:v>2.3895968836547682E-2</c:v>
                </c:pt>
                <c:pt idx="1925">
                  <c:v>1.3649696114893341E-2</c:v>
                </c:pt>
                <c:pt idx="1926">
                  <c:v>3.2750688236638438E-2</c:v>
                </c:pt>
                <c:pt idx="1927">
                  <c:v>1.4392132041553769E-2</c:v>
                </c:pt>
                <c:pt idx="1928">
                  <c:v>3.6396550478451584E-2</c:v>
                </c:pt>
                <c:pt idx="1929">
                  <c:v>3.3431911351023663E-2</c:v>
                </c:pt>
                <c:pt idx="1930">
                  <c:v>0.1081310722102754</c:v>
                </c:pt>
                <c:pt idx="1931">
                  <c:v>7.4939344492073318E-3</c:v>
                </c:pt>
                <c:pt idx="1932">
                  <c:v>0.10234649782322629</c:v>
                </c:pt>
                <c:pt idx="1933">
                  <c:v>1.367588145991027E-2</c:v>
                </c:pt>
                <c:pt idx="1934">
                  <c:v>6.2500225307171198E-2</c:v>
                </c:pt>
                <c:pt idx="1935">
                  <c:v>1.0919201747398126E-2</c:v>
                </c:pt>
                <c:pt idx="1936">
                  <c:v>5.1788713218229206E-2</c:v>
                </c:pt>
                <c:pt idx="1937">
                  <c:v>3.0369797909779339E-2</c:v>
                </c:pt>
                <c:pt idx="1938">
                  <c:v>6.6182342913944758E-2</c:v>
                </c:pt>
                <c:pt idx="1939">
                  <c:v>0.1172979879094494</c:v>
                </c:pt>
                <c:pt idx="1940">
                  <c:v>4.4807446427067375E-2</c:v>
                </c:pt>
                <c:pt idx="1941">
                  <c:v>2.09948705461524E-2</c:v>
                </c:pt>
                <c:pt idx="1942">
                  <c:v>1.9944430032446669E-4</c:v>
                </c:pt>
                <c:pt idx="1943">
                  <c:v>6.0210357939347307E-2</c:v>
                </c:pt>
                <c:pt idx="1944">
                  <c:v>0.13303247316926112</c:v>
                </c:pt>
                <c:pt idx="1945">
                  <c:v>7.692228612804497E-5</c:v>
                </c:pt>
                <c:pt idx="1946">
                  <c:v>5.3290254877080154E-2</c:v>
                </c:pt>
                <c:pt idx="1947">
                  <c:v>3.6445034721403015E-2</c:v>
                </c:pt>
                <c:pt idx="1948">
                  <c:v>3.0596546407042222E-2</c:v>
                </c:pt>
                <c:pt idx="1949">
                  <c:v>1.5016012257360357E-2</c:v>
                </c:pt>
                <c:pt idx="1950">
                  <c:v>1.9214672593204293E-2</c:v>
                </c:pt>
                <c:pt idx="1951">
                  <c:v>4.4292351479087583E-3</c:v>
                </c:pt>
                <c:pt idx="1952">
                  <c:v>2.5575352386300175E-2</c:v>
                </c:pt>
                <c:pt idx="1953">
                  <c:v>4.997284157876182E-2</c:v>
                </c:pt>
                <c:pt idx="1954">
                  <c:v>2.8979075464334307E-2</c:v>
                </c:pt>
                <c:pt idx="1955">
                  <c:v>2.3267633943574208E-2</c:v>
                </c:pt>
                <c:pt idx="1956">
                  <c:v>1.2669886259870519E-2</c:v>
                </c:pt>
                <c:pt idx="1957">
                  <c:v>3.2901234502236698E-2</c:v>
                </c:pt>
                <c:pt idx="1958">
                  <c:v>1.3140826830136589E-2</c:v>
                </c:pt>
                <c:pt idx="1959">
                  <c:v>6.8689333694230581E-2</c:v>
                </c:pt>
                <c:pt idx="1960">
                  <c:v>1.7883087305820614E-2</c:v>
                </c:pt>
                <c:pt idx="1961">
                  <c:v>6.8150396042704377E-3</c:v>
                </c:pt>
                <c:pt idx="1962">
                  <c:v>2.3883994493289061E-2</c:v>
                </c:pt>
                <c:pt idx="1963">
                  <c:v>1.0810679572032744E-2</c:v>
                </c:pt>
                <c:pt idx="1964">
                  <c:v>2.5656513410413362E-2</c:v>
                </c:pt>
                <c:pt idx="1965">
                  <c:v>3.7219444468948981E-2</c:v>
                </c:pt>
                <c:pt idx="1966">
                  <c:v>2.5038936436647945E-2</c:v>
                </c:pt>
                <c:pt idx="1967">
                  <c:v>3.4077134983887258E-2</c:v>
                </c:pt>
                <c:pt idx="1968">
                  <c:v>3.1082982600433434E-2</c:v>
                </c:pt>
                <c:pt idx="1969">
                  <c:v>2.4919717747661826E-2</c:v>
                </c:pt>
                <c:pt idx="1970">
                  <c:v>1.8976571737535128E-2</c:v>
                </c:pt>
                <c:pt idx="1971">
                  <c:v>5.3132873936440755E-2</c:v>
                </c:pt>
                <c:pt idx="1972">
                  <c:v>2.6135368380701119E-2</c:v>
                </c:pt>
                <c:pt idx="1973">
                  <c:v>1.8097056454426552E-2</c:v>
                </c:pt>
                <c:pt idx="1974">
                  <c:v>1.5209605291004236E-2</c:v>
                </c:pt>
                <c:pt idx="1975">
                  <c:v>2.1586807125530343E-2</c:v>
                </c:pt>
                <c:pt idx="1976">
                  <c:v>7.0697134531614747E-2</c:v>
                </c:pt>
                <c:pt idx="1977">
                  <c:v>7.4008275854854005E-2</c:v>
                </c:pt>
                <c:pt idx="1978">
                  <c:v>2.6889345484204727E-2</c:v>
                </c:pt>
                <c:pt idx="1979">
                  <c:v>3.8092633850423073E-2</c:v>
                </c:pt>
                <c:pt idx="1980">
                  <c:v>5.2547540630982492E-2</c:v>
                </c:pt>
                <c:pt idx="1981">
                  <c:v>3.5697298473300942E-2</c:v>
                </c:pt>
                <c:pt idx="1982">
                  <c:v>1.6203420862329409E-2</c:v>
                </c:pt>
                <c:pt idx="1983">
                  <c:v>4.7462056277426529E-3</c:v>
                </c:pt>
                <c:pt idx="1984">
                  <c:v>1.3760131354952632E-2</c:v>
                </c:pt>
                <c:pt idx="1985">
                  <c:v>4.4147914429187439E-2</c:v>
                </c:pt>
                <c:pt idx="1986">
                  <c:v>3.8929246667441963E-2</c:v>
                </c:pt>
                <c:pt idx="1987">
                  <c:v>1.830136934817389E-2</c:v>
                </c:pt>
                <c:pt idx="1988">
                  <c:v>0.17850642196379909</c:v>
                </c:pt>
                <c:pt idx="1989">
                  <c:v>3.5495517394042587E-2</c:v>
                </c:pt>
                <c:pt idx="1990">
                  <c:v>2.5864066865598796E-2</c:v>
                </c:pt>
                <c:pt idx="1991">
                  <c:v>1.908124099210428E-2</c:v>
                </c:pt>
                <c:pt idx="1992">
                  <c:v>9.3159818483576975E-2</c:v>
                </c:pt>
                <c:pt idx="1993">
                  <c:v>6.9833412917675239E-3</c:v>
                </c:pt>
                <c:pt idx="1994">
                  <c:v>6.0270692081704366E-2</c:v>
                </c:pt>
                <c:pt idx="1995">
                  <c:v>3.7870298467089586E-2</c:v>
                </c:pt>
                <c:pt idx="1996">
                  <c:v>4.1999147754794894E-2</c:v>
                </c:pt>
                <c:pt idx="1997">
                  <c:v>2.1176645223830899E-2</c:v>
                </c:pt>
                <c:pt idx="1998">
                  <c:v>2.8508301033712682E-2</c:v>
                </c:pt>
                <c:pt idx="1999">
                  <c:v>0.15579696847093508</c:v>
                </c:pt>
                <c:pt idx="2000">
                  <c:v>2.812192651052009E-2</c:v>
                </c:pt>
                <c:pt idx="2001">
                  <c:v>1.1566722330348458E-2</c:v>
                </c:pt>
                <c:pt idx="2002">
                  <c:v>1.136017814264037E-2</c:v>
                </c:pt>
                <c:pt idx="2003">
                  <c:v>1.7737977559018282E-2</c:v>
                </c:pt>
                <c:pt idx="2004">
                  <c:v>4.6476630938650731E-2</c:v>
                </c:pt>
                <c:pt idx="2005">
                  <c:v>8.0006721225833188E-3</c:v>
                </c:pt>
                <c:pt idx="2006">
                  <c:v>4.3580041242129025E-2</c:v>
                </c:pt>
                <c:pt idx="2007">
                  <c:v>0.43277676421263189</c:v>
                </c:pt>
                <c:pt idx="2008">
                  <c:v>3.5425969287833259E-2</c:v>
                </c:pt>
                <c:pt idx="2009">
                  <c:v>2.2142747767594825E-2</c:v>
                </c:pt>
                <c:pt idx="2010">
                  <c:v>6.3029064939459784E-3</c:v>
                </c:pt>
                <c:pt idx="2011">
                  <c:v>6.4137397359630352E-3</c:v>
                </c:pt>
                <c:pt idx="2012">
                  <c:v>1.1923270583489645E-2</c:v>
                </c:pt>
                <c:pt idx="2013">
                  <c:v>1.1321524249528023E-2</c:v>
                </c:pt>
                <c:pt idx="2014">
                  <c:v>6.7975455017369041E-3</c:v>
                </c:pt>
                <c:pt idx="2015">
                  <c:v>3.3686529243127553E-2</c:v>
                </c:pt>
                <c:pt idx="2016">
                  <c:v>4.3170269422111586E-2</c:v>
                </c:pt>
                <c:pt idx="2017">
                  <c:v>9.0761109293364395E-3</c:v>
                </c:pt>
                <c:pt idx="2018">
                  <c:v>2.4809227029997612E-2</c:v>
                </c:pt>
                <c:pt idx="2019">
                  <c:v>1.9478337870201465E-2</c:v>
                </c:pt>
                <c:pt idx="2020">
                  <c:v>5.5958177912183993E-2</c:v>
                </c:pt>
                <c:pt idx="2021">
                  <c:v>5.1581553500761136E-2</c:v>
                </c:pt>
                <c:pt idx="2022">
                  <c:v>2.6823536730038136E-2</c:v>
                </c:pt>
                <c:pt idx="2023">
                  <c:v>1.0871329121615814E-2</c:v>
                </c:pt>
                <c:pt idx="2024">
                  <c:v>2.0483728741723811E-2</c:v>
                </c:pt>
                <c:pt idx="2025">
                  <c:v>3.1933764243460984E-2</c:v>
                </c:pt>
                <c:pt idx="2026">
                  <c:v>2.1409758026424294E-2</c:v>
                </c:pt>
                <c:pt idx="2027">
                  <c:v>4.2066337143710483E-2</c:v>
                </c:pt>
                <c:pt idx="2028">
                  <c:v>3.7019515165447853E-2</c:v>
                </c:pt>
                <c:pt idx="2029">
                  <c:v>2.0077662925292897E-2</c:v>
                </c:pt>
                <c:pt idx="2030">
                  <c:v>1.1122741856467527E-2</c:v>
                </c:pt>
                <c:pt idx="2031">
                  <c:v>1.5411140416214497E-2</c:v>
                </c:pt>
                <c:pt idx="2032">
                  <c:v>7.0362380205086089E-3</c:v>
                </c:pt>
                <c:pt idx="2033">
                  <c:v>2.0151988167129077E-2</c:v>
                </c:pt>
                <c:pt idx="2034">
                  <c:v>1.50344222562677E-2</c:v>
                </c:pt>
                <c:pt idx="2035">
                  <c:v>1.2771850091749699E-2</c:v>
                </c:pt>
                <c:pt idx="2036">
                  <c:v>2.1379375971095738E-2</c:v>
                </c:pt>
                <c:pt idx="2037">
                  <c:v>1.3511035140971017E-2</c:v>
                </c:pt>
                <c:pt idx="2038">
                  <c:v>1.4015419261785012E-3</c:v>
                </c:pt>
                <c:pt idx="2039">
                  <c:v>9.7636802919269725E-3</c:v>
                </c:pt>
                <c:pt idx="2040">
                  <c:v>1.6406861091632224E-3</c:v>
                </c:pt>
                <c:pt idx="2041">
                  <c:v>0.11551490810290579</c:v>
                </c:pt>
                <c:pt idx="2042">
                  <c:v>3.4552032538633162E-3</c:v>
                </c:pt>
                <c:pt idx="2043">
                  <c:v>3.1993088011570754E-2</c:v>
                </c:pt>
                <c:pt idx="2044">
                  <c:v>2.7323382358758988E-2</c:v>
                </c:pt>
                <c:pt idx="2045">
                  <c:v>3.4217712091018773E-2</c:v>
                </c:pt>
                <c:pt idx="2046">
                  <c:v>3.9388146174824168E-2</c:v>
                </c:pt>
                <c:pt idx="2047">
                  <c:v>1.9934949254301164E-2</c:v>
                </c:pt>
                <c:pt idx="2048">
                  <c:v>0.17940795638984086</c:v>
                </c:pt>
                <c:pt idx="2049">
                  <c:v>1.3966978063856966E-3</c:v>
                </c:pt>
                <c:pt idx="2050">
                  <c:v>1.4527644137210839E-3</c:v>
                </c:pt>
                <c:pt idx="2051">
                  <c:v>4.7217342977629966E-2</c:v>
                </c:pt>
                <c:pt idx="2052">
                  <c:v>9.3703709263071491E-2</c:v>
                </c:pt>
                <c:pt idx="2053">
                  <c:v>2.0599159967506338E-2</c:v>
                </c:pt>
                <c:pt idx="2054">
                  <c:v>1.080796094480866E-2</c:v>
                </c:pt>
                <c:pt idx="2055">
                  <c:v>5.7357723650625234E-2</c:v>
                </c:pt>
                <c:pt idx="2056">
                  <c:v>3.2754638699235845E-2</c:v>
                </c:pt>
                <c:pt idx="2057">
                  <c:v>1.5358890515617563E-2</c:v>
                </c:pt>
                <c:pt idx="2058">
                  <c:v>1.4108527768411594E-2</c:v>
                </c:pt>
                <c:pt idx="2059">
                  <c:v>2.7602895336600999E-2</c:v>
                </c:pt>
                <c:pt idx="2060">
                  <c:v>1.7908354303240018E-2</c:v>
                </c:pt>
                <c:pt idx="2061">
                  <c:v>4.7945318790270502E-2</c:v>
                </c:pt>
                <c:pt idx="2062">
                  <c:v>3.7605296005199046E-2</c:v>
                </c:pt>
                <c:pt idx="2063">
                  <c:v>3.56780978261175E-2</c:v>
                </c:pt>
                <c:pt idx="2064">
                  <c:v>4.3498976353334814E-2</c:v>
                </c:pt>
                <c:pt idx="2065">
                  <c:v>2.8286490298104584E-2</c:v>
                </c:pt>
                <c:pt idx="2066">
                  <c:v>2.5041585409283133E-2</c:v>
                </c:pt>
                <c:pt idx="2067">
                  <c:v>2.7483130737266992E-2</c:v>
                </c:pt>
                <c:pt idx="2068">
                  <c:v>4.2691200138746117E-2</c:v>
                </c:pt>
                <c:pt idx="2069">
                  <c:v>2.3688851629047016E-2</c:v>
                </c:pt>
                <c:pt idx="2070">
                  <c:v>2.5073750057791347E-2</c:v>
                </c:pt>
                <c:pt idx="2071">
                  <c:v>3.7795518619740107E-2</c:v>
                </c:pt>
                <c:pt idx="2072">
                  <c:v>1.8824486648484549E-2</c:v>
                </c:pt>
                <c:pt idx="2073">
                  <c:v>1.6174077239588663E-3</c:v>
                </c:pt>
                <c:pt idx="2074">
                  <c:v>6.6262257582504897E-4</c:v>
                </c:pt>
                <c:pt idx="2075">
                  <c:v>3.7651236438088903E-4</c:v>
                </c:pt>
                <c:pt idx="2076">
                  <c:v>7.7032996127262193E-2</c:v>
                </c:pt>
                <c:pt idx="2077">
                  <c:v>1.8104167389842024E-3</c:v>
                </c:pt>
                <c:pt idx="2078">
                  <c:v>2.8021143425355992E-2</c:v>
                </c:pt>
                <c:pt idx="2079">
                  <c:v>1.9789005069211028E-2</c:v>
                </c:pt>
                <c:pt idx="2080">
                  <c:v>2.0011260404060524E-2</c:v>
                </c:pt>
                <c:pt idx="2081">
                  <c:v>1.516121209989757E-3</c:v>
                </c:pt>
                <c:pt idx="2082">
                  <c:v>3.7885875441107227E-2</c:v>
                </c:pt>
                <c:pt idx="2083">
                  <c:v>0.11220845063466432</c:v>
                </c:pt>
                <c:pt idx="2084">
                  <c:v>2.3961021244461013E-2</c:v>
                </c:pt>
                <c:pt idx="2085">
                  <c:v>2.1855729546168948E-2</c:v>
                </c:pt>
                <c:pt idx="2086">
                  <c:v>2.7750620880607809E-2</c:v>
                </c:pt>
                <c:pt idx="2087">
                  <c:v>8.9778435478034005E-2</c:v>
                </c:pt>
                <c:pt idx="2088">
                  <c:v>0.16327325523033343</c:v>
                </c:pt>
                <c:pt idx="2089">
                  <c:v>1.0336713344249064E-2</c:v>
                </c:pt>
                <c:pt idx="2090">
                  <c:v>9.03648793984176E-2</c:v>
                </c:pt>
                <c:pt idx="2091">
                  <c:v>6.5254678490797371E-2</c:v>
                </c:pt>
                <c:pt idx="2092">
                  <c:v>2.6752173315745947E-2</c:v>
                </c:pt>
                <c:pt idx="2093">
                  <c:v>2.4840779737851627E-2</c:v>
                </c:pt>
                <c:pt idx="2094">
                  <c:v>2.2832293787874415E-2</c:v>
                </c:pt>
                <c:pt idx="2095">
                  <c:v>6.8179514201686803E-3</c:v>
                </c:pt>
                <c:pt idx="2096">
                  <c:v>2.6102625089608249E-2</c:v>
                </c:pt>
                <c:pt idx="2097">
                  <c:v>5.4320741417013055E-2</c:v>
                </c:pt>
                <c:pt idx="2098">
                  <c:v>3.4954075532860354E-2</c:v>
                </c:pt>
                <c:pt idx="2099">
                  <c:v>7.9802420602108209E-3</c:v>
                </c:pt>
                <c:pt idx="2100">
                  <c:v>1.3774930040814926E-4</c:v>
                </c:pt>
                <c:pt idx="2101">
                  <c:v>3.0782512525042133E-2</c:v>
                </c:pt>
                <c:pt idx="2102">
                  <c:v>4.7391737435851414E-2</c:v>
                </c:pt>
                <c:pt idx="2103">
                  <c:v>1.8899199494909029E-2</c:v>
                </c:pt>
                <c:pt idx="2104">
                  <c:v>3.8024237260457533E-2</c:v>
                </c:pt>
                <c:pt idx="2105">
                  <c:v>1.8397089869438485E-2</c:v>
                </c:pt>
                <c:pt idx="2106">
                  <c:v>3.1677331209301357E-2</c:v>
                </c:pt>
                <c:pt idx="2107">
                  <c:v>2.5834114793539829E-2</c:v>
                </c:pt>
                <c:pt idx="2108">
                  <c:v>2.6230794955465847E-2</c:v>
                </c:pt>
                <c:pt idx="2109">
                  <c:v>5.4537375399328486E-3</c:v>
                </c:pt>
                <c:pt idx="2110">
                  <c:v>3.9251346609685205E-2</c:v>
                </c:pt>
                <c:pt idx="2111">
                  <c:v>1.8399639104983163E-2</c:v>
                </c:pt>
                <c:pt idx="2112">
                  <c:v>6.6340461590889466E-2</c:v>
                </c:pt>
                <c:pt idx="2113">
                  <c:v>1.0390097096442216E-2</c:v>
                </c:pt>
                <c:pt idx="2114">
                  <c:v>5.1060991872229344E-2</c:v>
                </c:pt>
                <c:pt idx="2115">
                  <c:v>2.8351026080416064E-2</c:v>
                </c:pt>
                <c:pt idx="2116">
                  <c:v>2.9571904175692929E-2</c:v>
                </c:pt>
                <c:pt idx="2117">
                  <c:v>5.0281041125243842E-2</c:v>
                </c:pt>
                <c:pt idx="2118">
                  <c:v>4.7113874104173226E-3</c:v>
                </c:pt>
                <c:pt idx="2119">
                  <c:v>1.8640126684063434E-2</c:v>
                </c:pt>
                <c:pt idx="2120">
                  <c:v>1.2918767993788993E-2</c:v>
                </c:pt>
                <c:pt idx="2121">
                  <c:v>7.1520583059017824E-3</c:v>
                </c:pt>
                <c:pt idx="2122">
                  <c:v>3.48328885581322E-3</c:v>
                </c:pt>
                <c:pt idx="2123">
                  <c:v>3.2942857419195698E-2</c:v>
                </c:pt>
                <c:pt idx="2124">
                  <c:v>3.5007785526244561E-2</c:v>
                </c:pt>
                <c:pt idx="2125">
                  <c:v>3.6036369131220408E-2</c:v>
                </c:pt>
                <c:pt idx="2126">
                  <c:v>2.3929061377130363E-2</c:v>
                </c:pt>
                <c:pt idx="2127">
                  <c:v>1.981224241703327E-2</c:v>
                </c:pt>
                <c:pt idx="2128">
                  <c:v>2.7960827446754523E-2</c:v>
                </c:pt>
                <c:pt idx="2129">
                  <c:v>1.2367853110162683E-2</c:v>
                </c:pt>
                <c:pt idx="2130">
                  <c:v>5.6067144889302756E-2</c:v>
                </c:pt>
                <c:pt idx="2131">
                  <c:v>4.5528493070892254E-2</c:v>
                </c:pt>
                <c:pt idx="2132">
                  <c:v>3.7150847298512576E-2</c:v>
                </c:pt>
                <c:pt idx="2133">
                  <c:v>4.6432731729797803E-2</c:v>
                </c:pt>
                <c:pt idx="2134">
                  <c:v>6.0708116865368048E-2</c:v>
                </c:pt>
                <c:pt idx="2135">
                  <c:v>4.3468361864236367E-2</c:v>
                </c:pt>
                <c:pt idx="2136">
                  <c:v>5.9697329296264409E-2</c:v>
                </c:pt>
                <c:pt idx="2137">
                  <c:v>4.7899789296184055E-2</c:v>
                </c:pt>
                <c:pt idx="2138">
                  <c:v>2.6490094635856942E-2</c:v>
                </c:pt>
                <c:pt idx="2139">
                  <c:v>0.13904994699753481</c:v>
                </c:pt>
                <c:pt idx="2140">
                  <c:v>2.1426287275612851E-2</c:v>
                </c:pt>
                <c:pt idx="2141">
                  <c:v>7.9337718027006524E-2</c:v>
                </c:pt>
                <c:pt idx="2142">
                  <c:v>1.8956854471315822E-2</c:v>
                </c:pt>
                <c:pt idx="2143">
                  <c:v>1.3200555381677165E-2</c:v>
                </c:pt>
                <c:pt idx="2144">
                  <c:v>1.0733551200361784E-2</c:v>
                </c:pt>
                <c:pt idx="2145">
                  <c:v>1.0397371347182702E-2</c:v>
                </c:pt>
                <c:pt idx="2146">
                  <c:v>4.4614256631397863E-2</c:v>
                </c:pt>
                <c:pt idx="2147">
                  <c:v>2.2786420980823639E-2</c:v>
                </c:pt>
                <c:pt idx="2148">
                  <c:v>7.8945628745803326E-3</c:v>
                </c:pt>
                <c:pt idx="2149">
                  <c:v>4.0852552585544002E-2</c:v>
                </c:pt>
                <c:pt idx="2150">
                  <c:v>2.6511905802093977E-2</c:v>
                </c:pt>
                <c:pt idx="2151">
                  <c:v>4.573120929008697E-2</c:v>
                </c:pt>
                <c:pt idx="2152">
                  <c:v>4.4669655774181125E-2</c:v>
                </c:pt>
                <c:pt idx="2153">
                  <c:v>4.1949130789455905E-2</c:v>
                </c:pt>
                <c:pt idx="2154">
                  <c:v>1.7811572535226715E-2</c:v>
                </c:pt>
                <c:pt idx="2155">
                  <c:v>6.0461313359343849E-2</c:v>
                </c:pt>
                <c:pt idx="2156">
                  <c:v>9.4489600243976568E-3</c:v>
                </c:pt>
                <c:pt idx="2157">
                  <c:v>2.9804203373336863E-4</c:v>
                </c:pt>
                <c:pt idx="2158">
                  <c:v>9.6695216126659933E-2</c:v>
                </c:pt>
                <c:pt idx="2159">
                  <c:v>0.32262696704401123</c:v>
                </c:pt>
                <c:pt idx="2160">
                  <c:v>3.3519486535037925E-2</c:v>
                </c:pt>
                <c:pt idx="2161">
                  <c:v>2.2547551860897776E-2</c:v>
                </c:pt>
                <c:pt idx="2162">
                  <c:v>1.5979844579969454E-2</c:v>
                </c:pt>
                <c:pt idx="2163">
                  <c:v>4.3681627197039816E-2</c:v>
                </c:pt>
                <c:pt idx="2164">
                  <c:v>5.7066622075195861E-3</c:v>
                </c:pt>
                <c:pt idx="2165">
                  <c:v>4.0039912581531695E-2</c:v>
                </c:pt>
                <c:pt idx="2166">
                  <c:v>3.3468334286658546E-2</c:v>
                </c:pt>
                <c:pt idx="2167">
                  <c:v>3.3791895272417036E-2</c:v>
                </c:pt>
                <c:pt idx="2168">
                  <c:v>8.2155137322971555E-2</c:v>
                </c:pt>
                <c:pt idx="2169">
                  <c:v>0.14158182244591444</c:v>
                </c:pt>
                <c:pt idx="2170">
                  <c:v>1.3694144075823202E-2</c:v>
                </c:pt>
                <c:pt idx="2171">
                  <c:v>9.9230364161451617E-2</c:v>
                </c:pt>
                <c:pt idx="2172">
                  <c:v>1.1642421068516109E-2</c:v>
                </c:pt>
                <c:pt idx="2173">
                  <c:v>9.4538328676991371E-2</c:v>
                </c:pt>
                <c:pt idx="2174">
                  <c:v>7.0169703045947163E-2</c:v>
                </c:pt>
                <c:pt idx="2175">
                  <c:v>2.6886629498892933E-2</c:v>
                </c:pt>
                <c:pt idx="2176">
                  <c:v>2.053174621542091E-2</c:v>
                </c:pt>
                <c:pt idx="2177">
                  <c:v>2.166179565766805E-2</c:v>
                </c:pt>
                <c:pt idx="2178">
                  <c:v>5.4657747728678881E-2</c:v>
                </c:pt>
                <c:pt idx="2179">
                  <c:v>5.215883716306853E-2</c:v>
                </c:pt>
                <c:pt idx="2180">
                  <c:v>4.9753711470091444E-2</c:v>
                </c:pt>
                <c:pt idx="2181">
                  <c:v>3.8669256000392761E-2</c:v>
                </c:pt>
                <c:pt idx="2182">
                  <c:v>3.5217681065829981E-2</c:v>
                </c:pt>
                <c:pt idx="2183">
                  <c:v>1.8855034666393142E-3</c:v>
                </c:pt>
                <c:pt idx="2184">
                  <c:v>1.9013161747556778E-2</c:v>
                </c:pt>
                <c:pt idx="2185">
                  <c:v>8.0454307262186303E-2</c:v>
                </c:pt>
                <c:pt idx="2186">
                  <c:v>2.1436982355623774E-2</c:v>
                </c:pt>
                <c:pt idx="2187">
                  <c:v>2.045359290417887E-2</c:v>
                </c:pt>
                <c:pt idx="2188">
                  <c:v>1.6306013656714274E-2</c:v>
                </c:pt>
                <c:pt idx="2189">
                  <c:v>6.7095332147437098E-2</c:v>
                </c:pt>
                <c:pt idx="2190">
                  <c:v>4.7143195850094022E-2</c:v>
                </c:pt>
                <c:pt idx="2191">
                  <c:v>3.6621382856428311E-3</c:v>
                </c:pt>
                <c:pt idx="2192">
                  <c:v>1.1680315289468973E-2</c:v>
                </c:pt>
                <c:pt idx="2193">
                  <c:v>5.375417678203924E-3</c:v>
                </c:pt>
                <c:pt idx="2194">
                  <c:v>7.9632347436759759E-2</c:v>
                </c:pt>
                <c:pt idx="2195">
                  <c:v>1.3950148767433307E-3</c:v>
                </c:pt>
                <c:pt idx="2196">
                  <c:v>3.6088229760780993E-2</c:v>
                </c:pt>
                <c:pt idx="2197">
                  <c:v>2.116431355163988E-2</c:v>
                </c:pt>
                <c:pt idx="2198">
                  <c:v>2.0598569478323427E-2</c:v>
                </c:pt>
                <c:pt idx="2199">
                  <c:v>5.4533430108731545E-2</c:v>
                </c:pt>
                <c:pt idx="2200">
                  <c:v>1.2236424081021845E-2</c:v>
                </c:pt>
                <c:pt idx="2201">
                  <c:v>3.0241850830989958E-2</c:v>
                </c:pt>
                <c:pt idx="2202">
                  <c:v>3.7265138360153771E-2</c:v>
                </c:pt>
                <c:pt idx="2203">
                  <c:v>3.5320044177919348E-2</c:v>
                </c:pt>
                <c:pt idx="2204">
                  <c:v>2.368787274525036E-2</c:v>
                </c:pt>
                <c:pt idx="2205">
                  <c:v>5.25563125752921E-3</c:v>
                </c:pt>
                <c:pt idx="2206">
                  <c:v>0.11592908521376645</c:v>
                </c:pt>
                <c:pt idx="2207">
                  <c:v>3.2159695784979396E-2</c:v>
                </c:pt>
                <c:pt idx="2208">
                  <c:v>4.2821446128896094E-2</c:v>
                </c:pt>
                <c:pt idx="2209">
                  <c:v>4.611702389761746E-3</c:v>
                </c:pt>
                <c:pt idx="2210">
                  <c:v>6.5058654122221671E-2</c:v>
                </c:pt>
                <c:pt idx="2211">
                  <c:v>5.4742225453089127E-2</c:v>
                </c:pt>
                <c:pt idx="2212">
                  <c:v>2.8794964683555437E-2</c:v>
                </c:pt>
                <c:pt idx="2213">
                  <c:v>2.8309069496767345E-2</c:v>
                </c:pt>
                <c:pt idx="2214">
                  <c:v>2.4274098121240525E-2</c:v>
                </c:pt>
                <c:pt idx="2215">
                  <c:v>2.0835218248322424E-2</c:v>
                </c:pt>
                <c:pt idx="2216">
                  <c:v>2.1559131198189363E-2</c:v>
                </c:pt>
                <c:pt idx="2217">
                  <c:v>2.924033224652714E-2</c:v>
                </c:pt>
                <c:pt idx="2218">
                  <c:v>2.7341134150008922E-2</c:v>
                </c:pt>
                <c:pt idx="2219">
                  <c:v>1.8426287173562442E-2</c:v>
                </c:pt>
                <c:pt idx="2220">
                  <c:v>3.3556975727059145E-2</c:v>
                </c:pt>
                <c:pt idx="2221">
                  <c:v>1.2421020537199064E-2</c:v>
                </c:pt>
                <c:pt idx="2222">
                  <c:v>1.0581056974494015E-2</c:v>
                </c:pt>
                <c:pt idx="2223">
                  <c:v>2.9975850936632995E-2</c:v>
                </c:pt>
                <c:pt idx="2224">
                  <c:v>9.2664255643702641E-3</c:v>
                </c:pt>
                <c:pt idx="2225">
                  <c:v>4.430573829976088E-2</c:v>
                </c:pt>
                <c:pt idx="2226">
                  <c:v>4.0393190049581515E-3</c:v>
                </c:pt>
                <c:pt idx="2227">
                  <c:v>1.0542353422072867E-2</c:v>
                </c:pt>
                <c:pt idx="2228">
                  <c:v>2.4173038450146435E-2</c:v>
                </c:pt>
                <c:pt idx="2229">
                  <c:v>1.5809695415483289E-2</c:v>
                </c:pt>
                <c:pt idx="2230">
                  <c:v>3.2138904612077149E-3</c:v>
                </c:pt>
                <c:pt idx="2231">
                  <c:v>3.1755920626441031E-2</c:v>
                </c:pt>
                <c:pt idx="2232">
                  <c:v>3.0962369254070907E-2</c:v>
                </c:pt>
                <c:pt idx="2233">
                  <c:v>2.7888660342814717E-2</c:v>
                </c:pt>
                <c:pt idx="2234">
                  <c:v>2.8131056521265706E-2</c:v>
                </c:pt>
                <c:pt idx="2235">
                  <c:v>1.5588974759618526E-2</c:v>
                </c:pt>
                <c:pt idx="2236">
                  <c:v>6.3584370616589753E-2</c:v>
                </c:pt>
                <c:pt idx="2237">
                  <c:v>4.8162199176401611E-2</c:v>
                </c:pt>
                <c:pt idx="2238">
                  <c:v>2.2357755344728041E-2</c:v>
                </c:pt>
                <c:pt idx="2239">
                  <c:v>1.9973362267244832E-2</c:v>
                </c:pt>
                <c:pt idx="2240">
                  <c:v>2.8900409527481616E-2</c:v>
                </c:pt>
                <c:pt idx="2241">
                  <c:v>1.4700863549914969E-2</c:v>
                </c:pt>
                <c:pt idx="2242">
                  <c:v>2.0056325609313787E-2</c:v>
                </c:pt>
                <c:pt idx="2243">
                  <c:v>8.5222006836597058E-3</c:v>
                </c:pt>
                <c:pt idx="2244">
                  <c:v>1.3481017939968823E-2</c:v>
                </c:pt>
                <c:pt idx="2245">
                  <c:v>6.5338409833266886E-2</c:v>
                </c:pt>
                <c:pt idx="2246">
                  <c:v>3.3867682878696168E-2</c:v>
                </c:pt>
                <c:pt idx="2247">
                  <c:v>2.3450695130925667E-2</c:v>
                </c:pt>
                <c:pt idx="2248">
                  <c:v>2.1534905772208807E-2</c:v>
                </c:pt>
                <c:pt idx="2249">
                  <c:v>3.1551405407348507E-2</c:v>
                </c:pt>
                <c:pt idx="2250">
                  <c:v>4.0523866911111137E-2</c:v>
                </c:pt>
                <c:pt idx="2251">
                  <c:v>1.412733594488607E-2</c:v>
                </c:pt>
                <c:pt idx="2252">
                  <c:v>6.1944364615238973E-2</c:v>
                </c:pt>
                <c:pt idx="2253">
                  <c:v>8.1203131523357661E-4</c:v>
                </c:pt>
                <c:pt idx="2254">
                  <c:v>7.6096981448753043E-3</c:v>
                </c:pt>
                <c:pt idx="2255">
                  <c:v>3.5377343017628161E-2</c:v>
                </c:pt>
                <c:pt idx="2256">
                  <c:v>3.1893619524966318E-2</c:v>
                </c:pt>
                <c:pt idx="2257">
                  <c:v>3.0345754924212352E-2</c:v>
                </c:pt>
                <c:pt idx="2258">
                  <c:v>3.685487272640655E-2</c:v>
                </c:pt>
                <c:pt idx="2259">
                  <c:v>7.5928414347730885E-3</c:v>
                </c:pt>
                <c:pt idx="2260">
                  <c:v>1.6454705230684721E-2</c:v>
                </c:pt>
                <c:pt idx="2261">
                  <c:v>3.0494187951986759E-3</c:v>
                </c:pt>
                <c:pt idx="2262">
                  <c:v>8.8701144781796595E-2</c:v>
                </c:pt>
                <c:pt idx="2263">
                  <c:v>1.9411123325102968E-2</c:v>
                </c:pt>
                <c:pt idx="2264">
                  <c:v>4.5683444959152747E-2</c:v>
                </c:pt>
                <c:pt idx="2265">
                  <c:v>2.2122577579255887E-2</c:v>
                </c:pt>
                <c:pt idx="2266">
                  <c:v>4.3991624533544646E-2</c:v>
                </c:pt>
                <c:pt idx="2267">
                  <c:v>1.61546427295737E-2</c:v>
                </c:pt>
                <c:pt idx="2268">
                  <c:v>5.1727617828156297E-3</c:v>
                </c:pt>
                <c:pt idx="2269">
                  <c:v>2.9483400169556317E-2</c:v>
                </c:pt>
                <c:pt idx="2270">
                  <c:v>2.741403715338251E-2</c:v>
                </c:pt>
                <c:pt idx="2271">
                  <c:v>4.3910622069155456E-2</c:v>
                </c:pt>
                <c:pt idx="2272">
                  <c:v>6.3534833038904365E-2</c:v>
                </c:pt>
                <c:pt idx="2273">
                  <c:v>1.9907757544012229E-2</c:v>
                </c:pt>
                <c:pt idx="2274">
                  <c:v>6.4067297311029836E-2</c:v>
                </c:pt>
                <c:pt idx="2275">
                  <c:v>4.8872151604210871E-2</c:v>
                </c:pt>
                <c:pt idx="2276">
                  <c:v>3.0590057298981364E-2</c:v>
                </c:pt>
                <c:pt idx="2277">
                  <c:v>9.9057659206410881E-3</c:v>
                </c:pt>
                <c:pt idx="2278">
                  <c:v>1.9823341029076676E-2</c:v>
                </c:pt>
                <c:pt idx="2279">
                  <c:v>6.4393837583528735E-2</c:v>
                </c:pt>
                <c:pt idx="2280">
                  <c:v>1.3012781828371026E-3</c:v>
                </c:pt>
                <c:pt idx="2281">
                  <c:v>6.20513308874375E-3</c:v>
                </c:pt>
                <c:pt idx="2282">
                  <c:v>6.1437163342043903E-2</c:v>
                </c:pt>
                <c:pt idx="2283">
                  <c:v>5.4932417355713942E-2</c:v>
                </c:pt>
                <c:pt idx="2284">
                  <c:v>6.4694165122943653E-2</c:v>
                </c:pt>
                <c:pt idx="2285">
                  <c:v>3.6923172278498541E-2</c:v>
                </c:pt>
                <c:pt idx="2286">
                  <c:v>2.6144298714326903E-2</c:v>
                </c:pt>
                <c:pt idx="2287">
                  <c:v>3.1973706868664284E-2</c:v>
                </c:pt>
                <c:pt idx="2288">
                  <c:v>2.8396830248887991E-2</c:v>
                </c:pt>
                <c:pt idx="2289">
                  <c:v>7.3977393901308544E-2</c:v>
                </c:pt>
                <c:pt idx="2290">
                  <c:v>3.8770083737217263E-2</c:v>
                </c:pt>
                <c:pt idx="2291">
                  <c:v>5.0234641883421617E-2</c:v>
                </c:pt>
                <c:pt idx="2292">
                  <c:v>3.1805295462351786E-2</c:v>
                </c:pt>
                <c:pt idx="2293">
                  <c:v>1.7035774036644448E-2</c:v>
                </c:pt>
                <c:pt idx="2294">
                  <c:v>9.2215170452789041E-3</c:v>
                </c:pt>
                <c:pt idx="2295">
                  <c:v>3.9040588322146734E-2</c:v>
                </c:pt>
                <c:pt idx="2296">
                  <c:v>5.1947226201452375E-2</c:v>
                </c:pt>
                <c:pt idx="2297">
                  <c:v>1.0417806880219094E-3</c:v>
                </c:pt>
                <c:pt idx="2298">
                  <c:v>3.5588196117197442E-2</c:v>
                </c:pt>
                <c:pt idx="2299">
                  <c:v>3.3074208818138967E-2</c:v>
                </c:pt>
                <c:pt idx="2300">
                  <c:v>4.07342653561703E-2</c:v>
                </c:pt>
                <c:pt idx="2301">
                  <c:v>1.5984492290584695E-2</c:v>
                </c:pt>
                <c:pt idx="2302">
                  <c:v>2.6326039237480059E-4</c:v>
                </c:pt>
                <c:pt idx="2303">
                  <c:v>6.5184316638104353E-3</c:v>
                </c:pt>
                <c:pt idx="2304">
                  <c:v>1.3165790718258505E-2</c:v>
                </c:pt>
                <c:pt idx="2305">
                  <c:v>1.4867193102538312E-2</c:v>
                </c:pt>
                <c:pt idx="2306">
                  <c:v>1.3919832460985583E-2</c:v>
                </c:pt>
                <c:pt idx="2307">
                  <c:v>2.7405651175298328E-2</c:v>
                </c:pt>
                <c:pt idx="2308">
                  <c:v>2.9332415691784484E-2</c:v>
                </c:pt>
                <c:pt idx="2309">
                  <c:v>1.2303003971129239E-2</c:v>
                </c:pt>
                <c:pt idx="2310">
                  <c:v>9.7036781355871876E-3</c:v>
                </c:pt>
                <c:pt idx="2311">
                  <c:v>2.5083136984539331E-2</c:v>
                </c:pt>
                <c:pt idx="2312">
                  <c:v>1.8549739528952124E-2</c:v>
                </c:pt>
                <c:pt idx="2313">
                  <c:v>1.3291141786361385E-2</c:v>
                </c:pt>
                <c:pt idx="2314">
                  <c:v>5.1420175910792135E-2</c:v>
                </c:pt>
                <c:pt idx="2315">
                  <c:v>2.7106080770167837E-2</c:v>
                </c:pt>
                <c:pt idx="2316">
                  <c:v>2.1125531523088197E-2</c:v>
                </c:pt>
                <c:pt idx="2317">
                  <c:v>1.9652689941415648E-2</c:v>
                </c:pt>
                <c:pt idx="2318">
                  <c:v>1.9989173591600053E-2</c:v>
                </c:pt>
                <c:pt idx="2319">
                  <c:v>0.11952991858172277</c:v>
                </c:pt>
                <c:pt idx="2320">
                  <c:v>6.1819940711533537E-2</c:v>
                </c:pt>
                <c:pt idx="2321">
                  <c:v>1.4299362187556435E-2</c:v>
                </c:pt>
                <c:pt idx="2322">
                  <c:v>1.1767258291672852E-2</c:v>
                </c:pt>
                <c:pt idx="2323">
                  <c:v>4.2891951532940606E-3</c:v>
                </c:pt>
                <c:pt idx="2324">
                  <c:v>1.7273573377188649E-2</c:v>
                </c:pt>
                <c:pt idx="2325">
                  <c:v>2.66094870496493E-3</c:v>
                </c:pt>
                <c:pt idx="2326">
                  <c:v>2.2468347799087622E-2</c:v>
                </c:pt>
                <c:pt idx="2327">
                  <c:v>2.3034479182412432E-2</c:v>
                </c:pt>
                <c:pt idx="2328">
                  <c:v>3.7431759991086652E-2</c:v>
                </c:pt>
                <c:pt idx="2329">
                  <c:v>6.244929826650647E-3</c:v>
                </c:pt>
                <c:pt idx="2330">
                  <c:v>4.3825617193518789E-2</c:v>
                </c:pt>
                <c:pt idx="2331">
                  <c:v>2.7837617176399987E-2</c:v>
                </c:pt>
                <c:pt idx="2332">
                  <c:v>3.3270993201669048E-2</c:v>
                </c:pt>
                <c:pt idx="2333">
                  <c:v>1.239555192014229E-2</c:v>
                </c:pt>
                <c:pt idx="2334">
                  <c:v>1.2568894175904028E-2</c:v>
                </c:pt>
                <c:pt idx="2335">
                  <c:v>3.837376151322637E-2</c:v>
                </c:pt>
                <c:pt idx="2336">
                  <c:v>8.2702816629149738E-3</c:v>
                </c:pt>
                <c:pt idx="2337">
                  <c:v>2.907600646649406E-2</c:v>
                </c:pt>
                <c:pt idx="2338">
                  <c:v>2.052743159517775E-2</c:v>
                </c:pt>
                <c:pt idx="2339">
                  <c:v>2.9386478266137384E-3</c:v>
                </c:pt>
                <c:pt idx="2340">
                  <c:v>3.1412942712906594E-2</c:v>
                </c:pt>
                <c:pt idx="2341">
                  <c:v>4.4954795986626959E-3</c:v>
                </c:pt>
                <c:pt idx="2342">
                  <c:v>5.5226091079605355E-2</c:v>
                </c:pt>
                <c:pt idx="2343">
                  <c:v>3.7616901762854704E-2</c:v>
                </c:pt>
                <c:pt idx="2344">
                  <c:v>3.8979050076222363E-2</c:v>
                </c:pt>
                <c:pt idx="2345">
                  <c:v>7.8315492263138567E-3</c:v>
                </c:pt>
                <c:pt idx="2346">
                  <c:v>3.4365989459010947E-2</c:v>
                </c:pt>
                <c:pt idx="2347">
                  <c:v>2.255772934300334E-2</c:v>
                </c:pt>
                <c:pt idx="2348">
                  <c:v>5.989908930684594E-2</c:v>
                </c:pt>
                <c:pt idx="2349">
                  <c:v>2.7439673668089117E-2</c:v>
                </c:pt>
                <c:pt idx="2350">
                  <c:v>3.8515460546156774E-2</c:v>
                </c:pt>
                <c:pt idx="2351">
                  <c:v>1.4153364633665427E-3</c:v>
                </c:pt>
                <c:pt idx="2352">
                  <c:v>1.0248106763950354E-2</c:v>
                </c:pt>
                <c:pt idx="2353">
                  <c:v>7.6109826790189072E-2</c:v>
                </c:pt>
                <c:pt idx="2354">
                  <c:v>4.4562563206872755E-2</c:v>
                </c:pt>
                <c:pt idx="2355">
                  <c:v>4.1487644971904616E-3</c:v>
                </c:pt>
                <c:pt idx="2356">
                  <c:v>5.4579602762739224E-2</c:v>
                </c:pt>
                <c:pt idx="2357">
                  <c:v>2.7963309486366789E-2</c:v>
                </c:pt>
                <c:pt idx="2358">
                  <c:v>1.0428962014768735E-2</c:v>
                </c:pt>
                <c:pt idx="2359">
                  <c:v>5.201977332185001E-2</c:v>
                </c:pt>
                <c:pt idx="2360">
                  <c:v>2.1215467512623744E-2</c:v>
                </c:pt>
                <c:pt idx="2361">
                  <c:v>1.5685711981037465E-2</c:v>
                </c:pt>
                <c:pt idx="2362">
                  <c:v>1.6550756129709597E-2</c:v>
                </c:pt>
                <c:pt idx="2363">
                  <c:v>3.4284445665569895E-2</c:v>
                </c:pt>
                <c:pt idx="2364">
                  <c:v>2.1791138924020514E-2</c:v>
                </c:pt>
                <c:pt idx="2365">
                  <c:v>4.1470956089350516E-3</c:v>
                </c:pt>
                <c:pt idx="2366">
                  <c:v>3.8907855804808711E-2</c:v>
                </c:pt>
                <c:pt idx="2367">
                  <c:v>2.8835000538844507E-2</c:v>
                </c:pt>
                <c:pt idx="2368">
                  <c:v>3.3220052702536917E-2</c:v>
                </c:pt>
                <c:pt idx="2369">
                  <c:v>1.3950745125426666E-2</c:v>
                </c:pt>
                <c:pt idx="2370">
                  <c:v>7.4541453238498798E-3</c:v>
                </c:pt>
                <c:pt idx="2371">
                  <c:v>1.2265909425440712E-2</c:v>
                </c:pt>
                <c:pt idx="2372">
                  <c:v>9.2291691992550731E-3</c:v>
                </c:pt>
                <c:pt idx="2373">
                  <c:v>3.2949129286868523E-2</c:v>
                </c:pt>
                <c:pt idx="2374">
                  <c:v>1.5923376151814821E-2</c:v>
                </c:pt>
                <c:pt idx="2375">
                  <c:v>2.3454204690742018E-2</c:v>
                </c:pt>
                <c:pt idx="2376">
                  <c:v>9.5964914044989857E-2</c:v>
                </c:pt>
                <c:pt idx="2377">
                  <c:v>8.0114709024773322E-3</c:v>
                </c:pt>
                <c:pt idx="2378">
                  <c:v>2.2025637187396609E-2</c:v>
                </c:pt>
                <c:pt idx="2379">
                  <c:v>1.69819677927605E-2</c:v>
                </c:pt>
                <c:pt idx="2380">
                  <c:v>2.7414984086414053E-2</c:v>
                </c:pt>
                <c:pt idx="2381">
                  <c:v>3.8781693736642114E-3</c:v>
                </c:pt>
                <c:pt idx="2382">
                  <c:v>4.0358365425606224E-3</c:v>
                </c:pt>
                <c:pt idx="2383">
                  <c:v>4.5966598071742248E-2</c:v>
                </c:pt>
                <c:pt idx="2384">
                  <c:v>2.8063087424376708E-2</c:v>
                </c:pt>
                <c:pt idx="2385">
                  <c:v>2.7289833156682319E-3</c:v>
                </c:pt>
                <c:pt idx="2386">
                  <c:v>2.0537887568517481E-2</c:v>
                </c:pt>
                <c:pt idx="2387">
                  <c:v>5.7370097046614228E-2</c:v>
                </c:pt>
                <c:pt idx="2388">
                  <c:v>1.8406310086217126E-2</c:v>
                </c:pt>
                <c:pt idx="2389">
                  <c:v>3.7753095873402143E-2</c:v>
                </c:pt>
                <c:pt idx="2390">
                  <c:v>0.10645010822654571</c:v>
                </c:pt>
                <c:pt idx="2391">
                  <c:v>1.613746296723579E-2</c:v>
                </c:pt>
                <c:pt idx="2392">
                  <c:v>3.7255037697044593E-2</c:v>
                </c:pt>
                <c:pt idx="2393">
                  <c:v>3.1017237072469356E-2</c:v>
                </c:pt>
                <c:pt idx="2394">
                  <c:v>9.4242990094607904E-3</c:v>
                </c:pt>
                <c:pt idx="2395">
                  <c:v>2.2862091392690412E-2</c:v>
                </c:pt>
                <c:pt idx="2396">
                  <c:v>2.4807328482488327E-2</c:v>
                </c:pt>
                <c:pt idx="2397">
                  <c:v>2.4627743481208747E-2</c:v>
                </c:pt>
                <c:pt idx="2398">
                  <c:v>1.6985192888618265E-2</c:v>
                </c:pt>
                <c:pt idx="2399">
                  <c:v>2.5021400517730451E-2</c:v>
                </c:pt>
                <c:pt idx="2400">
                  <c:v>2.5891197348559387E-2</c:v>
                </c:pt>
                <c:pt idx="2401">
                  <c:v>4.8720873593135261E-2</c:v>
                </c:pt>
                <c:pt idx="2402">
                  <c:v>5.5084067978640447E-2</c:v>
                </c:pt>
                <c:pt idx="2403">
                  <c:v>0.22133377158229578</c:v>
                </c:pt>
                <c:pt idx="2404">
                  <c:v>4.8963422379592086E-2</c:v>
                </c:pt>
                <c:pt idx="2405">
                  <c:v>5.0128495561044983E-2</c:v>
                </c:pt>
                <c:pt idx="2406">
                  <c:v>3.5482216970179524E-2</c:v>
                </c:pt>
                <c:pt idx="2407">
                  <c:v>2.5382201623926001E-2</c:v>
                </c:pt>
                <c:pt idx="2408">
                  <c:v>6.0869134947487552E-3</c:v>
                </c:pt>
                <c:pt idx="2409">
                  <c:v>2.2675611311344608E-2</c:v>
                </c:pt>
                <c:pt idx="2410">
                  <c:v>3.4062574050367195E-2</c:v>
                </c:pt>
                <c:pt idx="2411">
                  <c:v>1.5089762468970376E-2</c:v>
                </c:pt>
                <c:pt idx="2412">
                  <c:v>6.5303582372234908E-2</c:v>
                </c:pt>
                <c:pt idx="2413">
                  <c:v>4.5253830980119883E-3</c:v>
                </c:pt>
                <c:pt idx="2414">
                  <c:v>1.7114133919476505E-2</c:v>
                </c:pt>
                <c:pt idx="2415">
                  <c:v>3.8765778514641011E-2</c:v>
                </c:pt>
                <c:pt idx="2416">
                  <c:v>3.403162225007856E-2</c:v>
                </c:pt>
                <c:pt idx="2417">
                  <c:v>2.2591638804158209E-2</c:v>
                </c:pt>
                <c:pt idx="2418">
                  <c:v>1.3427888963307696E-2</c:v>
                </c:pt>
                <c:pt idx="2419">
                  <c:v>1.6620264613629247E-2</c:v>
                </c:pt>
                <c:pt idx="2420">
                  <c:v>3.4136607200335733E-2</c:v>
                </c:pt>
                <c:pt idx="2421">
                  <c:v>4.3682895314102188E-2</c:v>
                </c:pt>
                <c:pt idx="2422">
                  <c:v>1.7685357744468097E-2</c:v>
                </c:pt>
                <c:pt idx="2423">
                  <c:v>1.1301129668280868E-2</c:v>
                </c:pt>
                <c:pt idx="2424">
                  <c:v>5.3629227500310919E-2</c:v>
                </c:pt>
                <c:pt idx="2425">
                  <c:v>2.0380598576133231E-2</c:v>
                </c:pt>
                <c:pt idx="2426">
                  <c:v>1.8486907138851934E-2</c:v>
                </c:pt>
                <c:pt idx="2427">
                  <c:v>4.3738277491397762E-2</c:v>
                </c:pt>
                <c:pt idx="2428">
                  <c:v>2.2736580188148017E-3</c:v>
                </c:pt>
                <c:pt idx="2429">
                  <c:v>1.2381404120832273E-2</c:v>
                </c:pt>
                <c:pt idx="2430">
                  <c:v>0.30469130250307735</c:v>
                </c:pt>
                <c:pt idx="2431">
                  <c:v>5.7098931609575194E-2</c:v>
                </c:pt>
                <c:pt idx="2432">
                  <c:v>2.9455246839919635E-2</c:v>
                </c:pt>
                <c:pt idx="2433">
                  <c:v>6.2570134758261897E-3</c:v>
                </c:pt>
                <c:pt idx="2434">
                  <c:v>3.6871828656345321E-2</c:v>
                </c:pt>
                <c:pt idx="2435">
                  <c:v>5.4094922938274684E-2</c:v>
                </c:pt>
                <c:pt idx="2436">
                  <c:v>4.9209666198545665E-2</c:v>
                </c:pt>
                <c:pt idx="2437">
                  <c:v>3.1103585223131898E-2</c:v>
                </c:pt>
                <c:pt idx="2438">
                  <c:v>1.73824388009109E-2</c:v>
                </c:pt>
                <c:pt idx="2439">
                  <c:v>5.0578750725599975E-2</c:v>
                </c:pt>
                <c:pt idx="2440">
                  <c:v>2.6620716074797424E-2</c:v>
                </c:pt>
                <c:pt idx="2441">
                  <c:v>1.6233553827411526E-2</c:v>
                </c:pt>
                <c:pt idx="2442">
                  <c:v>5.5677897484523592E-2</c:v>
                </c:pt>
                <c:pt idx="2443">
                  <c:v>2.706207018465184E-2</c:v>
                </c:pt>
                <c:pt idx="2444">
                  <c:v>5.1942704908468848E-2</c:v>
                </c:pt>
                <c:pt idx="2445">
                  <c:v>4.6712165930199077E-2</c:v>
                </c:pt>
                <c:pt idx="2446">
                  <c:v>1.0011014383088455E-2</c:v>
                </c:pt>
                <c:pt idx="2447">
                  <c:v>2.2415560297862909E-2</c:v>
                </c:pt>
                <c:pt idx="2448">
                  <c:v>2.250465408394783E-2</c:v>
                </c:pt>
                <c:pt idx="2449">
                  <c:v>8.871800534081066E-2</c:v>
                </c:pt>
                <c:pt idx="2450">
                  <c:v>8.8101449399853274E-2</c:v>
                </c:pt>
                <c:pt idx="2451">
                  <c:v>3.8262267126070656E-2</c:v>
                </c:pt>
                <c:pt idx="2452">
                  <c:v>4.107272520339629E-2</c:v>
                </c:pt>
                <c:pt idx="2453">
                  <c:v>1.9934196054535072E-2</c:v>
                </c:pt>
                <c:pt idx="2454">
                  <c:v>2.5190893730146997E-2</c:v>
                </c:pt>
                <c:pt idx="2455">
                  <c:v>5.3812593750656473E-2</c:v>
                </c:pt>
                <c:pt idx="2456">
                  <c:v>1.661888255419618E-2</c:v>
                </c:pt>
                <c:pt idx="2457">
                  <c:v>2.3182175301069821E-2</c:v>
                </c:pt>
                <c:pt idx="2458">
                  <c:v>2.6951501380330381E-2</c:v>
                </c:pt>
                <c:pt idx="2459">
                  <c:v>4.1112525087354468E-2</c:v>
                </c:pt>
                <c:pt idx="2460">
                  <c:v>6.7170775585597697E-3</c:v>
                </c:pt>
                <c:pt idx="2461">
                  <c:v>4.7293455159513192E-3</c:v>
                </c:pt>
                <c:pt idx="2462">
                  <c:v>1.9975176433656226E-2</c:v>
                </c:pt>
                <c:pt idx="2463">
                  <c:v>2.8029355824625686E-2</c:v>
                </c:pt>
                <c:pt idx="2464">
                  <c:v>3.0125527507957134E-2</c:v>
                </c:pt>
                <c:pt idx="2465">
                  <c:v>4.8803427684489503E-2</c:v>
                </c:pt>
                <c:pt idx="2466">
                  <c:v>5.677911116052678E-2</c:v>
                </c:pt>
                <c:pt idx="2467">
                  <c:v>3.1237771016066965E-2</c:v>
                </c:pt>
                <c:pt idx="2468">
                  <c:v>3.0678570017216716E-2</c:v>
                </c:pt>
                <c:pt idx="2469">
                  <c:v>2.5755989788172513E-2</c:v>
                </c:pt>
                <c:pt idx="2470">
                  <c:v>1.9909522208371822E-2</c:v>
                </c:pt>
                <c:pt idx="2471">
                  <c:v>3.4631780683850602E-2</c:v>
                </c:pt>
                <c:pt idx="2472">
                  <c:v>2.0095929905442164E-2</c:v>
                </c:pt>
                <c:pt idx="2473">
                  <c:v>4.637462087382821E-2</c:v>
                </c:pt>
                <c:pt idx="2474">
                  <c:v>2.2600501108125545E-2</c:v>
                </c:pt>
                <c:pt idx="2475">
                  <c:v>3.4471995802539762E-2</c:v>
                </c:pt>
                <c:pt idx="2476">
                  <c:v>3.7594300159834809E-2</c:v>
                </c:pt>
                <c:pt idx="2477">
                  <c:v>6.1779463221843918E-2</c:v>
                </c:pt>
                <c:pt idx="2478">
                  <c:v>5.4665440597850945E-2</c:v>
                </c:pt>
                <c:pt idx="2479">
                  <c:v>2.3009551815555595E-2</c:v>
                </c:pt>
                <c:pt idx="2480">
                  <c:v>6.446891635064457E-2</c:v>
                </c:pt>
                <c:pt idx="2481">
                  <c:v>3.4838242091009754E-2</c:v>
                </c:pt>
                <c:pt idx="2482">
                  <c:v>2.7747409881425593E-2</c:v>
                </c:pt>
                <c:pt idx="2483">
                  <c:v>2.9598874528842793E-2</c:v>
                </c:pt>
                <c:pt idx="2484">
                  <c:v>3.940906530406197E-2</c:v>
                </c:pt>
                <c:pt idx="2485">
                  <c:v>2.4048043996273971E-3</c:v>
                </c:pt>
                <c:pt idx="2486">
                  <c:v>4.5310400276160623E-4</c:v>
                </c:pt>
                <c:pt idx="2487">
                  <c:v>1.3408316222498606E-2</c:v>
                </c:pt>
                <c:pt idx="2488">
                  <c:v>3.9941865516492266E-3</c:v>
                </c:pt>
                <c:pt idx="2489">
                  <c:v>5.7090236183570939E-2</c:v>
                </c:pt>
                <c:pt idx="2490">
                  <c:v>1.7852647353708159E-2</c:v>
                </c:pt>
                <c:pt idx="2491">
                  <c:v>1.6845932947909925E-2</c:v>
                </c:pt>
                <c:pt idx="2492">
                  <c:v>4.4240209812180464E-2</c:v>
                </c:pt>
                <c:pt idx="2493">
                  <c:v>3.2586546079120773E-2</c:v>
                </c:pt>
                <c:pt idx="2494">
                  <c:v>2.0124813242052036E-2</c:v>
                </c:pt>
                <c:pt idx="2495">
                  <c:v>1.2739014499532145E-2</c:v>
                </c:pt>
                <c:pt idx="2496">
                  <c:v>3.7869025103195599E-2</c:v>
                </c:pt>
                <c:pt idx="2497">
                  <c:v>3.3018522886048972E-2</c:v>
                </c:pt>
                <c:pt idx="2498">
                  <c:v>1.0512885572154435E-2</c:v>
                </c:pt>
                <c:pt idx="2499">
                  <c:v>4.0257328083042054E-3</c:v>
                </c:pt>
                <c:pt idx="2500">
                  <c:v>1.174056271050461E-2</c:v>
                </c:pt>
                <c:pt idx="2501">
                  <c:v>3.0681699275700886E-2</c:v>
                </c:pt>
                <c:pt idx="2502">
                  <c:v>1.5887817440900752E-2</c:v>
                </c:pt>
                <c:pt idx="2503">
                  <c:v>1.0665732227611226E-2</c:v>
                </c:pt>
                <c:pt idx="2504">
                  <c:v>2.6438795553510183E-2</c:v>
                </c:pt>
                <c:pt idx="2505">
                  <c:v>1.9870433713297268E-2</c:v>
                </c:pt>
                <c:pt idx="2506">
                  <c:v>5.0810432644981016E-2</c:v>
                </c:pt>
                <c:pt idx="2507">
                  <c:v>2.3922921894141233E-2</c:v>
                </c:pt>
                <c:pt idx="2508">
                  <c:v>3.5581780534443642E-2</c:v>
                </c:pt>
                <c:pt idx="2509">
                  <c:v>2.9690013059984928E-2</c:v>
                </c:pt>
                <c:pt idx="2510">
                  <c:v>1.6876106401632868E-2</c:v>
                </c:pt>
                <c:pt idx="2511">
                  <c:v>1.4082171001714189E-2</c:v>
                </c:pt>
                <c:pt idx="2512">
                  <c:v>3.2509041685933465E-2</c:v>
                </c:pt>
                <c:pt idx="2513">
                  <c:v>4.557525077393814E-2</c:v>
                </c:pt>
                <c:pt idx="2514">
                  <c:v>3.7297035982345995E-2</c:v>
                </c:pt>
                <c:pt idx="2515">
                  <c:v>0.18400542093774658</c:v>
                </c:pt>
                <c:pt idx="2516">
                  <c:v>1.2492454915363556E-2</c:v>
                </c:pt>
                <c:pt idx="2517">
                  <c:v>5.2430924538617509E-2</c:v>
                </c:pt>
                <c:pt idx="2518">
                  <c:v>1.1785364817901604E-2</c:v>
                </c:pt>
                <c:pt idx="2519">
                  <c:v>5.1090888790019454E-2</c:v>
                </c:pt>
                <c:pt idx="2520">
                  <c:v>3.3824609111194677E-2</c:v>
                </c:pt>
                <c:pt idx="2521">
                  <c:v>3.8600190520607938E-2</c:v>
                </c:pt>
                <c:pt idx="2522">
                  <c:v>2.1625116584453118E-2</c:v>
                </c:pt>
                <c:pt idx="2523">
                  <c:v>8.1152741009738391E-3</c:v>
                </c:pt>
                <c:pt idx="2524">
                  <c:v>2.91342661364975E-2</c:v>
                </c:pt>
                <c:pt idx="2525">
                  <c:v>3.3668211294511877E-2</c:v>
                </c:pt>
                <c:pt idx="2526">
                  <c:v>3.1671234424890282E-2</c:v>
                </c:pt>
                <c:pt idx="2527">
                  <c:v>4.8815039782939648E-2</c:v>
                </c:pt>
                <c:pt idx="2528">
                  <c:v>3.7459814012912013E-2</c:v>
                </c:pt>
                <c:pt idx="2529">
                  <c:v>8.2020976480169872E-2</c:v>
                </c:pt>
                <c:pt idx="2530">
                  <c:v>5.9055224545485896E-3</c:v>
                </c:pt>
                <c:pt idx="2531">
                  <c:v>7.0279377074834518E-3</c:v>
                </c:pt>
                <c:pt idx="2532">
                  <c:v>3.7450880059527666E-3</c:v>
                </c:pt>
                <c:pt idx="2533">
                  <c:v>1.3341915404524868E-3</c:v>
                </c:pt>
                <c:pt idx="2534">
                  <c:v>2.9922968479270846E-2</c:v>
                </c:pt>
                <c:pt idx="2535">
                  <c:v>5.0872871973907066E-2</c:v>
                </c:pt>
                <c:pt idx="2536">
                  <c:v>0.14060412144993045</c:v>
                </c:pt>
                <c:pt idx="2537">
                  <c:v>1.6528233921769681E-2</c:v>
                </c:pt>
                <c:pt idx="2538">
                  <c:v>0.10186314217266362</c:v>
                </c:pt>
                <c:pt idx="2539">
                  <c:v>2.0970923665941842E-2</c:v>
                </c:pt>
                <c:pt idx="2540">
                  <c:v>1.8967945667071356E-2</c:v>
                </c:pt>
                <c:pt idx="2541">
                  <c:v>1.2632125010817778E-2</c:v>
                </c:pt>
                <c:pt idx="2542">
                  <c:v>0.20476582382063807</c:v>
                </c:pt>
                <c:pt idx="2543">
                  <c:v>5.1627516911530918E-2</c:v>
                </c:pt>
                <c:pt idx="2544">
                  <c:v>3.6097949690405279E-2</c:v>
                </c:pt>
                <c:pt idx="2545">
                  <c:v>1.3501221964889627E-3</c:v>
                </c:pt>
                <c:pt idx="2546">
                  <c:v>4.0675943130457262E-2</c:v>
                </c:pt>
                <c:pt idx="2547">
                  <c:v>4.9616472695985937E-2</c:v>
                </c:pt>
                <c:pt idx="2548">
                  <c:v>1.2187991538531652E-2</c:v>
                </c:pt>
                <c:pt idx="2549">
                  <c:v>9.3440143453846491E-3</c:v>
                </c:pt>
                <c:pt idx="2550">
                  <c:v>1.0430025093164489E-2</c:v>
                </c:pt>
                <c:pt idx="2551">
                  <c:v>1.6730815824797518E-2</c:v>
                </c:pt>
                <c:pt idx="2552">
                  <c:v>2.375831835308129E-2</c:v>
                </c:pt>
                <c:pt idx="2553">
                  <c:v>2.2386997656066374E-2</c:v>
                </c:pt>
                <c:pt idx="2554">
                  <c:v>7.0874325838752861E-3</c:v>
                </c:pt>
                <c:pt idx="2555">
                  <c:v>4.0076306308860943E-2</c:v>
                </c:pt>
                <c:pt idx="2556">
                  <c:v>2.789871291057288E-2</c:v>
                </c:pt>
                <c:pt idx="2557">
                  <c:v>2.8341008218666433E-3</c:v>
                </c:pt>
                <c:pt idx="2558">
                  <c:v>1.7634902925852056E-2</c:v>
                </c:pt>
                <c:pt idx="2559">
                  <c:v>3.7199549690415931E-2</c:v>
                </c:pt>
                <c:pt idx="2560">
                  <c:v>7.5315529870836617E-3</c:v>
                </c:pt>
                <c:pt idx="2561">
                  <c:v>2.4195670476824957E-2</c:v>
                </c:pt>
                <c:pt idx="2562">
                  <c:v>8.7692888221650792E-3</c:v>
                </c:pt>
                <c:pt idx="2563">
                  <c:v>2.6829634134740647E-2</c:v>
                </c:pt>
                <c:pt idx="2564">
                  <c:v>5.4125143847447328E-2</c:v>
                </c:pt>
                <c:pt idx="2565">
                  <c:v>0.13094265445107284</c:v>
                </c:pt>
                <c:pt idx="2566">
                  <c:v>4.5930088657717819E-2</c:v>
                </c:pt>
                <c:pt idx="2567">
                  <c:v>4.1597610377166999E-2</c:v>
                </c:pt>
                <c:pt idx="2568">
                  <c:v>5.6758037284256109E-2</c:v>
                </c:pt>
                <c:pt idx="2569">
                  <c:v>3.3431538197547316E-2</c:v>
                </c:pt>
                <c:pt idx="2570">
                  <c:v>3.9733309314358568E-2</c:v>
                </c:pt>
                <c:pt idx="2571">
                  <c:v>1.5514801070187267E-2</c:v>
                </c:pt>
                <c:pt idx="2572">
                  <c:v>1.2727145934617202E-2</c:v>
                </c:pt>
                <c:pt idx="2573">
                  <c:v>9.1261102549735247E-3</c:v>
                </c:pt>
                <c:pt idx="2574">
                  <c:v>2.1907824987934102E-2</c:v>
                </c:pt>
                <c:pt idx="2575">
                  <c:v>7.0702634653949117E-2</c:v>
                </c:pt>
                <c:pt idx="2576">
                  <c:v>2.9208899592813545E-2</c:v>
                </c:pt>
                <c:pt idx="2577">
                  <c:v>2.3278516223091256E-2</c:v>
                </c:pt>
                <c:pt idx="2578">
                  <c:v>1.6927559006067558E-2</c:v>
                </c:pt>
                <c:pt idx="2579">
                  <c:v>3.3010132369107235E-2</c:v>
                </c:pt>
                <c:pt idx="2580">
                  <c:v>2.4486857703933447E-2</c:v>
                </c:pt>
                <c:pt idx="2581">
                  <c:v>4.3837603876580977E-2</c:v>
                </c:pt>
                <c:pt idx="2582">
                  <c:v>3.2966425782156791E-2</c:v>
                </c:pt>
                <c:pt idx="2583">
                  <c:v>1.396552800143399E-2</c:v>
                </c:pt>
                <c:pt idx="2584">
                  <c:v>5.1975697223866489E-2</c:v>
                </c:pt>
                <c:pt idx="2585">
                  <c:v>1.3357686186666932E-2</c:v>
                </c:pt>
                <c:pt idx="2586">
                  <c:v>1.1311577803725922E-2</c:v>
                </c:pt>
                <c:pt idx="2587">
                  <c:v>5.0730835254607837E-2</c:v>
                </c:pt>
                <c:pt idx="2588">
                  <c:v>2.9200296995487637E-2</c:v>
                </c:pt>
                <c:pt idx="2589">
                  <c:v>1.3272403964295833E-2</c:v>
                </c:pt>
                <c:pt idx="2590">
                  <c:v>1.3841660364108575E-2</c:v>
                </c:pt>
                <c:pt idx="2591">
                  <c:v>3.7576321631973233E-2</c:v>
                </c:pt>
                <c:pt idx="2592">
                  <c:v>1.7086009132170933E-2</c:v>
                </c:pt>
                <c:pt idx="2593">
                  <c:v>7.1401891501674419E-2</c:v>
                </c:pt>
                <c:pt idx="2594">
                  <c:v>5.3234194505604036E-2</c:v>
                </c:pt>
                <c:pt idx="2595">
                  <c:v>2.8584761307298402E-2</c:v>
                </c:pt>
                <c:pt idx="2596">
                  <c:v>2.4356454464386064E-2</c:v>
                </c:pt>
                <c:pt idx="2597">
                  <c:v>5.5391433291531039E-3</c:v>
                </c:pt>
                <c:pt idx="2598">
                  <c:v>2.3010741796581594E-2</c:v>
                </c:pt>
                <c:pt idx="2599">
                  <c:v>2.1652054510474111E-3</c:v>
                </c:pt>
                <c:pt idx="2600">
                  <c:v>3.1936640385686811E-2</c:v>
                </c:pt>
                <c:pt idx="2601">
                  <c:v>3.4096530410655773E-2</c:v>
                </c:pt>
                <c:pt idx="2602">
                  <c:v>0.15044722413570261</c:v>
                </c:pt>
                <c:pt idx="2603">
                  <c:v>4.1783302802775313E-4</c:v>
                </c:pt>
                <c:pt idx="2604">
                  <c:v>1.1380101417695847E-2</c:v>
                </c:pt>
                <c:pt idx="2605">
                  <c:v>8.4443153887423461E-2</c:v>
                </c:pt>
                <c:pt idx="2606">
                  <c:v>2.1638679174658639E-2</c:v>
                </c:pt>
                <c:pt idx="2607">
                  <c:v>5.7835454122471722E-2</c:v>
                </c:pt>
                <c:pt idx="2608">
                  <c:v>3.1066060610509122E-2</c:v>
                </c:pt>
                <c:pt idx="2609">
                  <c:v>2.8588708841195083E-2</c:v>
                </c:pt>
                <c:pt idx="2610">
                  <c:v>2.2472572318243324E-2</c:v>
                </c:pt>
                <c:pt idx="2611">
                  <c:v>2.6341865296547765E-2</c:v>
                </c:pt>
                <c:pt idx="2612">
                  <c:v>1.5654849402814933E-2</c:v>
                </c:pt>
                <c:pt idx="2613">
                  <c:v>1.9005853788358246E-2</c:v>
                </c:pt>
                <c:pt idx="2614">
                  <c:v>2.8248833178673903E-2</c:v>
                </c:pt>
                <c:pt idx="2615">
                  <c:v>3.5508496092013175E-2</c:v>
                </c:pt>
                <c:pt idx="2616">
                  <c:v>3.3021797706659695E-2</c:v>
                </c:pt>
                <c:pt idx="2617">
                  <c:v>7.1109682445903516E-2</c:v>
                </c:pt>
                <c:pt idx="2618">
                  <c:v>3.5561172078327069E-2</c:v>
                </c:pt>
                <c:pt idx="2619">
                  <c:v>4.4828506475100394E-2</c:v>
                </c:pt>
                <c:pt idx="2620">
                  <c:v>2.327702155879692E-3</c:v>
                </c:pt>
                <c:pt idx="2621">
                  <c:v>3.3157077455041109E-2</c:v>
                </c:pt>
                <c:pt idx="2622">
                  <c:v>2.7658507215008288E-2</c:v>
                </c:pt>
                <c:pt idx="2623">
                  <c:v>2.5110312504927082E-2</c:v>
                </c:pt>
                <c:pt idx="2624">
                  <c:v>2.1685077737455004E-2</c:v>
                </c:pt>
                <c:pt idx="2625">
                  <c:v>9.667408972094671E-4</c:v>
                </c:pt>
                <c:pt idx="2626">
                  <c:v>8.2769163057806738E-5</c:v>
                </c:pt>
                <c:pt idx="2627">
                  <c:v>5.4690626252940494E-3</c:v>
                </c:pt>
                <c:pt idx="2628">
                  <c:v>3.3543514870329104E-2</c:v>
                </c:pt>
                <c:pt idx="2629">
                  <c:v>4.0148844634098117E-2</c:v>
                </c:pt>
                <c:pt idx="2630">
                  <c:v>8.9732445676813516E-4</c:v>
                </c:pt>
                <c:pt idx="2631">
                  <c:v>2.3402210220669881E-2</c:v>
                </c:pt>
                <c:pt idx="2632">
                  <c:v>0.32682464154406071</c:v>
                </c:pt>
                <c:pt idx="2633">
                  <c:v>4.1554247009710457E-2</c:v>
                </c:pt>
                <c:pt idx="2634">
                  <c:v>1.165507314736642E-2</c:v>
                </c:pt>
                <c:pt idx="2635">
                  <c:v>1.7927650683969149E-3</c:v>
                </c:pt>
                <c:pt idx="2636">
                  <c:v>1.1281829811420889E-2</c:v>
                </c:pt>
                <c:pt idx="2637">
                  <c:v>1.0928638886757693E-2</c:v>
                </c:pt>
                <c:pt idx="2638">
                  <c:v>1.5939704988557797E-2</c:v>
                </c:pt>
                <c:pt idx="2639">
                  <c:v>1.2594489783401518E-2</c:v>
                </c:pt>
                <c:pt idx="2640">
                  <c:v>9.6285779179559675E-3</c:v>
                </c:pt>
                <c:pt idx="2641">
                  <c:v>4.735815975808641E-2</c:v>
                </c:pt>
                <c:pt idx="2642">
                  <c:v>1.772960948733622E-2</c:v>
                </c:pt>
                <c:pt idx="2643">
                  <c:v>8.2418455038745023E-3</c:v>
                </c:pt>
                <c:pt idx="2644">
                  <c:v>6.8583967439124482E-3</c:v>
                </c:pt>
                <c:pt idx="2645">
                  <c:v>6.0146562117220449E-2</c:v>
                </c:pt>
                <c:pt idx="2646">
                  <c:v>4.5977138091482794E-2</c:v>
                </c:pt>
                <c:pt idx="2647">
                  <c:v>1.9427787938303225E-2</c:v>
                </c:pt>
                <c:pt idx="2648">
                  <c:v>6.5701452958435852E-2</c:v>
                </c:pt>
                <c:pt idx="2649">
                  <c:v>1.2754574747365383E-2</c:v>
                </c:pt>
                <c:pt idx="2650">
                  <c:v>3.8183973866377473E-2</c:v>
                </c:pt>
                <c:pt idx="2651">
                  <c:v>3.5386399623830306E-2</c:v>
                </c:pt>
                <c:pt idx="2652">
                  <c:v>2.5407672273212452E-2</c:v>
                </c:pt>
                <c:pt idx="2653">
                  <c:v>1.0927092322352287E-2</c:v>
                </c:pt>
                <c:pt idx="2654">
                  <c:v>9.0453293802935375E-3</c:v>
                </c:pt>
                <c:pt idx="2655">
                  <c:v>2.7500285160931129E-2</c:v>
                </c:pt>
                <c:pt idx="2656">
                  <c:v>1.9400778073357345E-2</c:v>
                </c:pt>
                <c:pt idx="2657">
                  <c:v>1.7814378930770612E-2</c:v>
                </c:pt>
                <c:pt idx="2658">
                  <c:v>1.63728907429379E-2</c:v>
                </c:pt>
                <c:pt idx="2659">
                  <c:v>9.4413891218177309E-3</c:v>
                </c:pt>
                <c:pt idx="2660">
                  <c:v>8.7933862232686885E-3</c:v>
                </c:pt>
                <c:pt idx="2661">
                  <c:v>2.9890776734523762E-2</c:v>
                </c:pt>
                <c:pt idx="2662">
                  <c:v>2.5554420587124593E-2</c:v>
                </c:pt>
                <c:pt idx="2663">
                  <c:v>2.3607355312773512E-2</c:v>
                </c:pt>
                <c:pt idx="2664">
                  <c:v>3.1448404244799583E-2</c:v>
                </c:pt>
                <c:pt idx="2665">
                  <c:v>3.1026370063685971E-2</c:v>
                </c:pt>
                <c:pt idx="2666">
                  <c:v>3.8235958946438262E-2</c:v>
                </c:pt>
                <c:pt idx="2667">
                  <c:v>9.2496135501040924E-2</c:v>
                </c:pt>
                <c:pt idx="2668">
                  <c:v>4.4847322439556719E-2</c:v>
                </c:pt>
                <c:pt idx="2669">
                  <c:v>3.0538555663136971E-2</c:v>
                </c:pt>
                <c:pt idx="2670">
                  <c:v>7.0126061488696281E-2</c:v>
                </c:pt>
                <c:pt idx="2671">
                  <c:v>3.8412394452502371E-2</c:v>
                </c:pt>
                <c:pt idx="2672">
                  <c:v>4.5604466331293364E-2</c:v>
                </c:pt>
                <c:pt idx="2673">
                  <c:v>3.6882119460232704E-3</c:v>
                </c:pt>
                <c:pt idx="2674">
                  <c:v>1.0487794068349252E-2</c:v>
                </c:pt>
                <c:pt idx="2675">
                  <c:v>6.0417131864093004E-2</c:v>
                </c:pt>
                <c:pt idx="2676">
                  <c:v>2.0650440011398749E-2</c:v>
                </c:pt>
                <c:pt idx="2677">
                  <c:v>5.7046751487373815E-2</c:v>
                </c:pt>
                <c:pt idx="2678">
                  <c:v>2.349631847845015E-2</c:v>
                </c:pt>
                <c:pt idx="2679">
                  <c:v>2.2084168691937175E-2</c:v>
                </c:pt>
                <c:pt idx="2680">
                  <c:v>5.6022070145444025E-2</c:v>
                </c:pt>
                <c:pt idx="2681">
                  <c:v>2.3990132543100437E-3</c:v>
                </c:pt>
                <c:pt idx="2682">
                  <c:v>5.250992647306605E-2</c:v>
                </c:pt>
                <c:pt idx="2683">
                  <c:v>1.419920247096162E-2</c:v>
                </c:pt>
                <c:pt idx="2684">
                  <c:v>6.4824895445234967E-3</c:v>
                </c:pt>
                <c:pt idx="2685">
                  <c:v>3.3549645321497783E-2</c:v>
                </c:pt>
                <c:pt idx="2686">
                  <c:v>8.6340801173464932E-2</c:v>
                </c:pt>
                <c:pt idx="2687">
                  <c:v>1.7741888851045134E-2</c:v>
                </c:pt>
                <c:pt idx="2688">
                  <c:v>3.9831338789843199E-2</c:v>
                </c:pt>
                <c:pt idx="2689">
                  <c:v>8.6109445736883491E-3</c:v>
                </c:pt>
                <c:pt idx="2690">
                  <c:v>1.9292761949284143E-3</c:v>
                </c:pt>
                <c:pt idx="2691">
                  <c:v>6.5434276526569773E-2</c:v>
                </c:pt>
                <c:pt idx="2692">
                  <c:v>5.4452926524045847E-2</c:v>
                </c:pt>
                <c:pt idx="2693">
                  <c:v>1.0578712653229308E-2</c:v>
                </c:pt>
                <c:pt idx="2694">
                  <c:v>4.6597568022637079E-3</c:v>
                </c:pt>
                <c:pt idx="2695">
                  <c:v>1.4286319965545136E-2</c:v>
                </c:pt>
                <c:pt idx="2696">
                  <c:v>1.447388279773397E-2</c:v>
                </c:pt>
                <c:pt idx="2697">
                  <c:v>3.8977236917744157E-2</c:v>
                </c:pt>
                <c:pt idx="2698">
                  <c:v>4.692014838236002E-2</c:v>
                </c:pt>
                <c:pt idx="2699">
                  <c:v>8.3484284064607589E-4</c:v>
                </c:pt>
                <c:pt idx="2700">
                  <c:v>7.3743811668890047E-2</c:v>
                </c:pt>
                <c:pt idx="2701">
                  <c:v>1.5597716527323349E-2</c:v>
                </c:pt>
                <c:pt idx="2702">
                  <c:v>3.8197467856436837E-2</c:v>
                </c:pt>
                <c:pt idx="2703">
                  <c:v>3.16184772865266E-2</c:v>
                </c:pt>
                <c:pt idx="2704">
                  <c:v>5.1143922542403068E-2</c:v>
                </c:pt>
                <c:pt idx="2705">
                  <c:v>3.556852728542495E-2</c:v>
                </c:pt>
                <c:pt idx="2706">
                  <c:v>6.6632525331185993E-4</c:v>
                </c:pt>
                <c:pt idx="2707">
                  <c:v>0.16794617541969056</c:v>
                </c:pt>
                <c:pt idx="2708">
                  <c:v>5.1635962612883106E-2</c:v>
                </c:pt>
                <c:pt idx="2709">
                  <c:v>3.8474296591523995E-2</c:v>
                </c:pt>
                <c:pt idx="2710">
                  <c:v>1.8995344788618199E-2</c:v>
                </c:pt>
                <c:pt idx="2711">
                  <c:v>3.1413843399950139E-2</c:v>
                </c:pt>
                <c:pt idx="2712">
                  <c:v>2.3669143906125192E-3</c:v>
                </c:pt>
                <c:pt idx="2713">
                  <c:v>4.5685653078984464E-2</c:v>
                </c:pt>
                <c:pt idx="2714">
                  <c:v>1.9759694796636543E-2</c:v>
                </c:pt>
                <c:pt idx="2715">
                  <c:v>2.3941192212660223E-2</c:v>
                </c:pt>
                <c:pt idx="2716">
                  <c:v>4.7602903255216204E-3</c:v>
                </c:pt>
                <c:pt idx="2717">
                  <c:v>5.6837018139638693E-2</c:v>
                </c:pt>
                <c:pt idx="2718">
                  <c:v>6.790286165051132E-3</c:v>
                </c:pt>
                <c:pt idx="2719">
                  <c:v>9.6419575884550912E-2</c:v>
                </c:pt>
                <c:pt idx="2720">
                  <c:v>4.7874562790332663E-2</c:v>
                </c:pt>
                <c:pt idx="2721">
                  <c:v>4.264908915253466E-2</c:v>
                </c:pt>
                <c:pt idx="2722">
                  <c:v>3.5454154625756511E-2</c:v>
                </c:pt>
                <c:pt idx="2723">
                  <c:v>8.3579523052327992E-3</c:v>
                </c:pt>
                <c:pt idx="2724">
                  <c:v>3.6269504394169892E-2</c:v>
                </c:pt>
                <c:pt idx="2725">
                  <c:v>2.1751594892049742E-2</c:v>
                </c:pt>
                <c:pt idx="2726">
                  <c:v>2.7700291703442074E-2</c:v>
                </c:pt>
                <c:pt idx="2727">
                  <c:v>2.585117812866284E-2</c:v>
                </c:pt>
                <c:pt idx="2728">
                  <c:v>2.6288279634440054E-2</c:v>
                </c:pt>
                <c:pt idx="2729">
                  <c:v>1.7640711931367754E-2</c:v>
                </c:pt>
                <c:pt idx="2730">
                  <c:v>3.2325602281325812E-2</c:v>
                </c:pt>
                <c:pt idx="2731">
                  <c:v>3.0890551810996467E-2</c:v>
                </c:pt>
                <c:pt idx="2732">
                  <c:v>2.0362411711735761E-2</c:v>
                </c:pt>
                <c:pt idx="2733">
                  <c:v>1.1758529771888446E-2</c:v>
                </c:pt>
                <c:pt idx="2734">
                  <c:v>3.5537901563423568E-2</c:v>
                </c:pt>
                <c:pt idx="2735">
                  <c:v>2.9556623326790477E-2</c:v>
                </c:pt>
                <c:pt idx="2736">
                  <c:v>1.8957138937861648E-2</c:v>
                </c:pt>
                <c:pt idx="2737">
                  <c:v>0.11534910010031864</c:v>
                </c:pt>
                <c:pt idx="2738">
                  <c:v>3.6889141578910975E-3</c:v>
                </c:pt>
                <c:pt idx="2739">
                  <c:v>4.7785349315113565E-2</c:v>
                </c:pt>
                <c:pt idx="2740">
                  <c:v>3.9084679747939943E-2</c:v>
                </c:pt>
                <c:pt idx="2741">
                  <c:v>3.0722978366524732E-2</c:v>
                </c:pt>
                <c:pt idx="2742">
                  <c:v>1.9605703566270349E-2</c:v>
                </c:pt>
                <c:pt idx="2743">
                  <c:v>6.0704654398844385E-3</c:v>
                </c:pt>
                <c:pt idx="2744">
                  <c:v>2.0190982731602476E-2</c:v>
                </c:pt>
                <c:pt idx="2745">
                  <c:v>1.9153120338893881E-2</c:v>
                </c:pt>
                <c:pt idx="2746">
                  <c:v>1.3568306769948144E-2</c:v>
                </c:pt>
                <c:pt idx="2747">
                  <c:v>1.4926958576636423E-2</c:v>
                </c:pt>
                <c:pt idx="2748">
                  <c:v>3.2642069361194619E-2</c:v>
                </c:pt>
                <c:pt idx="2749">
                  <c:v>2.368465164355868E-2</c:v>
                </c:pt>
                <c:pt idx="2750">
                  <c:v>7.4172654170419419E-3</c:v>
                </c:pt>
                <c:pt idx="2751">
                  <c:v>2.7551288987279876E-2</c:v>
                </c:pt>
                <c:pt idx="2752">
                  <c:v>3.1386280541363623E-2</c:v>
                </c:pt>
                <c:pt idx="2753">
                  <c:v>4.4491196787630582E-2</c:v>
                </c:pt>
                <c:pt idx="2754">
                  <c:v>8.699565300463355E-3</c:v>
                </c:pt>
                <c:pt idx="2755">
                  <c:v>8.4035328670021975E-3</c:v>
                </c:pt>
                <c:pt idx="2756">
                  <c:v>4.3954636783392988E-2</c:v>
                </c:pt>
                <c:pt idx="2757">
                  <c:v>1.8426309821241618E-2</c:v>
                </c:pt>
                <c:pt idx="2758">
                  <c:v>1.6768994715495748E-2</c:v>
                </c:pt>
                <c:pt idx="2759">
                  <c:v>2.27621678250985E-2</c:v>
                </c:pt>
                <c:pt idx="2760">
                  <c:v>8.3441360260221281E-2</c:v>
                </c:pt>
                <c:pt idx="2761">
                  <c:v>2.0249158800182077E-2</c:v>
                </c:pt>
                <c:pt idx="2762">
                  <c:v>6.4276605660144162E-2</c:v>
                </c:pt>
                <c:pt idx="2763">
                  <c:v>2.9502469608556837E-2</c:v>
                </c:pt>
                <c:pt idx="2764">
                  <c:v>2.0009922483503556E-2</c:v>
                </c:pt>
                <c:pt idx="2765">
                  <c:v>9.4503592575053696E-3</c:v>
                </c:pt>
                <c:pt idx="2766">
                  <c:v>2.4485997320833199E-2</c:v>
                </c:pt>
                <c:pt idx="2767">
                  <c:v>3.1552194205580489E-2</c:v>
                </c:pt>
                <c:pt idx="2768">
                  <c:v>3.4271205901063272E-2</c:v>
                </c:pt>
                <c:pt idx="2769">
                  <c:v>3.1686799132907208E-2</c:v>
                </c:pt>
                <c:pt idx="2770">
                  <c:v>5.645038973908334E-3</c:v>
                </c:pt>
                <c:pt idx="2771">
                  <c:v>4.4235777454132499E-2</c:v>
                </c:pt>
                <c:pt idx="2772">
                  <c:v>5.9668550313674518E-2</c:v>
                </c:pt>
                <c:pt idx="2773">
                  <c:v>1.5416665217826489E-3</c:v>
                </c:pt>
                <c:pt idx="2774">
                  <c:v>3.2543710358257198E-2</c:v>
                </c:pt>
                <c:pt idx="2775">
                  <c:v>1.2194595928507385E-2</c:v>
                </c:pt>
                <c:pt idx="2776">
                  <c:v>1.7611426359990544E-2</c:v>
                </c:pt>
                <c:pt idx="2777">
                  <c:v>2.4542751021836097E-2</c:v>
                </c:pt>
                <c:pt idx="2778">
                  <c:v>4.7720179222234926E-2</c:v>
                </c:pt>
                <c:pt idx="2779">
                  <c:v>3.9653065380760244E-2</c:v>
                </c:pt>
                <c:pt idx="2780">
                  <c:v>5.409929068511081E-2</c:v>
                </c:pt>
                <c:pt idx="2781">
                  <c:v>2.2981395384102189E-2</c:v>
                </c:pt>
                <c:pt idx="2782">
                  <c:v>2.2724758570479356E-3</c:v>
                </c:pt>
                <c:pt idx="2783">
                  <c:v>6.1509782928346031E-2</c:v>
                </c:pt>
                <c:pt idx="2784">
                  <c:v>0.11380820250210888</c:v>
                </c:pt>
                <c:pt idx="2785">
                  <c:v>2.0239494157918911E-2</c:v>
                </c:pt>
                <c:pt idx="2786">
                  <c:v>4.7810759112594622E-2</c:v>
                </c:pt>
                <c:pt idx="2787">
                  <c:v>4.3172754316170001E-2</c:v>
                </c:pt>
                <c:pt idx="2788">
                  <c:v>3.2195367334364677E-2</c:v>
                </c:pt>
                <c:pt idx="2789">
                  <c:v>4.5960798565288577E-2</c:v>
                </c:pt>
                <c:pt idx="2790">
                  <c:v>1.2215046956200216E-2</c:v>
                </c:pt>
                <c:pt idx="2791">
                  <c:v>6.0548707909448551E-3</c:v>
                </c:pt>
                <c:pt idx="2792">
                  <c:v>5.9626018537154615E-2</c:v>
                </c:pt>
                <c:pt idx="2793">
                  <c:v>2.4641091006852335E-2</c:v>
                </c:pt>
                <c:pt idx="2794">
                  <c:v>2.7942862598752533E-2</c:v>
                </c:pt>
                <c:pt idx="2795">
                  <c:v>4.7302752320574813E-2</c:v>
                </c:pt>
                <c:pt idx="2796">
                  <c:v>1.729420195588946E-2</c:v>
                </c:pt>
                <c:pt idx="2797">
                  <c:v>1.736891086354049E-2</c:v>
                </c:pt>
                <c:pt idx="2798">
                  <c:v>1.9110243483189317E-2</c:v>
                </c:pt>
                <c:pt idx="2799">
                  <c:v>3.8170740484754252E-2</c:v>
                </c:pt>
                <c:pt idx="2800">
                  <c:v>3.6765626161419762E-2</c:v>
                </c:pt>
                <c:pt idx="2801">
                  <c:v>1.4958109592668994E-2</c:v>
                </c:pt>
                <c:pt idx="2802">
                  <c:v>5.716765158542382E-2</c:v>
                </c:pt>
                <c:pt idx="2803">
                  <c:v>1.9420011843725021E-3</c:v>
                </c:pt>
                <c:pt idx="2804">
                  <c:v>3.6459520336069778E-2</c:v>
                </c:pt>
                <c:pt idx="2805">
                  <c:v>2.055741915289741E-2</c:v>
                </c:pt>
                <c:pt idx="2806">
                  <c:v>2.2317726586713937E-2</c:v>
                </c:pt>
                <c:pt idx="2807">
                  <c:v>7.1898353561334824E-3</c:v>
                </c:pt>
                <c:pt idx="2808">
                  <c:v>3.1510044359142397E-2</c:v>
                </c:pt>
                <c:pt idx="2809">
                  <c:v>2.7611623938619309E-2</c:v>
                </c:pt>
                <c:pt idx="2810">
                  <c:v>6.5504546917528328E-3</c:v>
                </c:pt>
                <c:pt idx="2811">
                  <c:v>4.1976301991428905E-2</c:v>
                </c:pt>
                <c:pt idx="2812">
                  <c:v>3.7510757196955069E-2</c:v>
                </c:pt>
                <c:pt idx="2813">
                  <c:v>6.8181336691203479E-2</c:v>
                </c:pt>
                <c:pt idx="2814">
                  <c:v>2.8598858481848653E-2</c:v>
                </c:pt>
                <c:pt idx="2815">
                  <c:v>1.5666085863287077E-2</c:v>
                </c:pt>
                <c:pt idx="2816">
                  <c:v>4.046933652341636E-2</c:v>
                </c:pt>
                <c:pt idx="2817">
                  <c:v>1.9908860545813596E-2</c:v>
                </c:pt>
                <c:pt idx="2818">
                  <c:v>0.14274638782332921</c:v>
                </c:pt>
                <c:pt idx="2819">
                  <c:v>9.0268885097928228E-3</c:v>
                </c:pt>
                <c:pt idx="2820">
                  <c:v>5.5751393133154442E-2</c:v>
                </c:pt>
                <c:pt idx="2821">
                  <c:v>2.0726922090846832E-2</c:v>
                </c:pt>
                <c:pt idx="2822">
                  <c:v>7.089846250911494E-2</c:v>
                </c:pt>
                <c:pt idx="2823">
                  <c:v>1.5393467018311992E-2</c:v>
                </c:pt>
                <c:pt idx="2824">
                  <c:v>3.2200244532449032E-2</c:v>
                </c:pt>
                <c:pt idx="2825">
                  <c:v>1.6715140078584934E-2</c:v>
                </c:pt>
                <c:pt idx="2826">
                  <c:v>4.840186400076528E-2</c:v>
                </c:pt>
                <c:pt idx="2827">
                  <c:v>2.9651818279997626E-2</c:v>
                </c:pt>
                <c:pt idx="2828">
                  <c:v>1.5573572885837935E-2</c:v>
                </c:pt>
                <c:pt idx="2829">
                  <c:v>1.4937547930409009E-2</c:v>
                </c:pt>
                <c:pt idx="2830">
                  <c:v>3.7493845851752645E-2</c:v>
                </c:pt>
                <c:pt idx="2831">
                  <c:v>2.3251937875459771E-2</c:v>
                </c:pt>
                <c:pt idx="2832">
                  <c:v>3.8143408375624681E-2</c:v>
                </c:pt>
                <c:pt idx="2833">
                  <c:v>3.0551893125596204E-2</c:v>
                </c:pt>
                <c:pt idx="2834">
                  <c:v>9.0716648167711439E-3</c:v>
                </c:pt>
                <c:pt idx="2835">
                  <c:v>3.6419787201260392E-2</c:v>
                </c:pt>
                <c:pt idx="2836">
                  <c:v>4.0669297081764699E-2</c:v>
                </c:pt>
                <c:pt idx="2837">
                  <c:v>1.4944468673596931E-2</c:v>
                </c:pt>
                <c:pt idx="2838">
                  <c:v>1.601576265631998E-2</c:v>
                </c:pt>
                <c:pt idx="2839">
                  <c:v>9.918242600974897E-2</c:v>
                </c:pt>
                <c:pt idx="2840">
                  <c:v>2.5031763617013675E-2</c:v>
                </c:pt>
                <c:pt idx="2841">
                  <c:v>3.7405723108499427E-2</c:v>
                </c:pt>
                <c:pt idx="2842">
                  <c:v>1.6567009998363264E-2</c:v>
                </c:pt>
                <c:pt idx="2843">
                  <c:v>1.7671770830219872E-2</c:v>
                </c:pt>
                <c:pt idx="2844">
                  <c:v>2.5099111421795776E-2</c:v>
                </c:pt>
                <c:pt idx="2845">
                  <c:v>1.5696127874533193E-2</c:v>
                </c:pt>
                <c:pt idx="2846">
                  <c:v>5.134517928218589E-2</c:v>
                </c:pt>
                <c:pt idx="2847">
                  <c:v>2.8586126722788825E-2</c:v>
                </c:pt>
                <c:pt idx="2848">
                  <c:v>2.2679698033267699E-2</c:v>
                </c:pt>
                <c:pt idx="2849">
                  <c:v>9.6373311749681813E-3</c:v>
                </c:pt>
                <c:pt idx="2850">
                  <c:v>2.1725700881604984E-2</c:v>
                </c:pt>
                <c:pt idx="2851">
                  <c:v>4.5851520145769875E-3</c:v>
                </c:pt>
                <c:pt idx="2852">
                  <c:v>1.5432553143619916E-2</c:v>
                </c:pt>
                <c:pt idx="2853">
                  <c:v>2.4752304197709834E-2</c:v>
                </c:pt>
                <c:pt idx="2854">
                  <c:v>5.017539611293545E-2</c:v>
                </c:pt>
                <c:pt idx="2855">
                  <c:v>4.3159255805326646E-2</c:v>
                </c:pt>
                <c:pt idx="2856">
                  <c:v>3.125971955656294E-2</c:v>
                </c:pt>
                <c:pt idx="2857">
                  <c:v>3.322570475719365E-2</c:v>
                </c:pt>
                <c:pt idx="2858">
                  <c:v>1.9943119029829141E-2</c:v>
                </c:pt>
                <c:pt idx="2859">
                  <c:v>4.1691316694574543E-3</c:v>
                </c:pt>
                <c:pt idx="2860">
                  <c:v>6.6293771013950162E-2</c:v>
                </c:pt>
                <c:pt idx="2861">
                  <c:v>0.14354469743136411</c:v>
                </c:pt>
                <c:pt idx="2862">
                  <c:v>4.5676148718900585E-2</c:v>
                </c:pt>
                <c:pt idx="2863">
                  <c:v>7.780707227212573E-2</c:v>
                </c:pt>
                <c:pt idx="2864">
                  <c:v>2.5457864778801603E-4</c:v>
                </c:pt>
                <c:pt idx="2865">
                  <c:v>3.1768682088998267E-2</c:v>
                </c:pt>
                <c:pt idx="2866">
                  <c:v>2.3011392473822175E-2</c:v>
                </c:pt>
                <c:pt idx="2867">
                  <c:v>1.4274137543464301E-2</c:v>
                </c:pt>
                <c:pt idx="2868">
                  <c:v>4.6073789359497477E-2</c:v>
                </c:pt>
                <c:pt idx="2869">
                  <c:v>2.3265822530045915E-2</c:v>
                </c:pt>
                <c:pt idx="2870">
                  <c:v>1.2630664592836183E-3</c:v>
                </c:pt>
                <c:pt idx="2871">
                  <c:v>4.2586432298533747E-2</c:v>
                </c:pt>
                <c:pt idx="2872">
                  <c:v>5.9203814530205401E-2</c:v>
                </c:pt>
                <c:pt idx="2873">
                  <c:v>5.4091273347273219E-3</c:v>
                </c:pt>
                <c:pt idx="2874">
                  <c:v>3.4907397652356315E-3</c:v>
                </c:pt>
                <c:pt idx="2875">
                  <c:v>3.1337402921035935E-2</c:v>
                </c:pt>
                <c:pt idx="2876">
                  <c:v>2.8956645124892162E-2</c:v>
                </c:pt>
                <c:pt idx="2877">
                  <c:v>6.9461620733031942E-2</c:v>
                </c:pt>
                <c:pt idx="2878">
                  <c:v>4.0989085792625578E-2</c:v>
                </c:pt>
                <c:pt idx="2879">
                  <c:v>2.0348716756533328E-2</c:v>
                </c:pt>
                <c:pt idx="2880">
                  <c:v>6.3839474681952918E-2</c:v>
                </c:pt>
                <c:pt idx="2881">
                  <c:v>1.8019331019913647E-2</c:v>
                </c:pt>
                <c:pt idx="2882">
                  <c:v>4.0385890560593204E-2</c:v>
                </c:pt>
                <c:pt idx="2883">
                  <c:v>3.5580345273914793E-3</c:v>
                </c:pt>
                <c:pt idx="2884">
                  <c:v>2.6433573364862975E-2</c:v>
                </c:pt>
                <c:pt idx="2885">
                  <c:v>7.2698683402039471E-3</c:v>
                </c:pt>
                <c:pt idx="2886">
                  <c:v>4.6368504979019204E-2</c:v>
                </c:pt>
                <c:pt idx="2887">
                  <c:v>3.9998974203770479E-3</c:v>
                </c:pt>
                <c:pt idx="2888">
                  <c:v>1.12438489771731E-2</c:v>
                </c:pt>
                <c:pt idx="2889">
                  <c:v>3.8518070628668105E-2</c:v>
                </c:pt>
                <c:pt idx="2890">
                  <c:v>4.1028057737347551E-2</c:v>
                </c:pt>
                <c:pt idx="2891">
                  <c:v>1.2361952563777628E-2</c:v>
                </c:pt>
                <c:pt idx="2892">
                  <c:v>2.5378989129138108E-3</c:v>
                </c:pt>
                <c:pt idx="2893">
                  <c:v>3.0451746802724916E-2</c:v>
                </c:pt>
                <c:pt idx="2894">
                  <c:v>3.3144363045307615E-2</c:v>
                </c:pt>
                <c:pt idx="2895">
                  <c:v>2.2614109717572661E-2</c:v>
                </c:pt>
                <c:pt idx="2896">
                  <c:v>1.7729495544586894E-2</c:v>
                </c:pt>
                <c:pt idx="2897">
                  <c:v>3.401096607995327E-3</c:v>
                </c:pt>
                <c:pt idx="2898">
                  <c:v>4.4829278548728368E-3</c:v>
                </c:pt>
                <c:pt idx="2899">
                  <c:v>2.4484813209043568E-2</c:v>
                </c:pt>
                <c:pt idx="2900">
                  <c:v>3.1909694225254193E-2</c:v>
                </c:pt>
                <c:pt idx="2901">
                  <c:v>3.0103047483460803E-2</c:v>
                </c:pt>
                <c:pt idx="2902">
                  <c:v>1.0817491635904314E-2</c:v>
                </c:pt>
                <c:pt idx="2903">
                  <c:v>2.4176082031271418E-4</c:v>
                </c:pt>
                <c:pt idx="2904">
                  <c:v>2.040487701655859E-2</c:v>
                </c:pt>
                <c:pt idx="2905">
                  <c:v>3.5523422541109996E-2</c:v>
                </c:pt>
                <c:pt idx="2906">
                  <c:v>1.4651841099317095E-2</c:v>
                </c:pt>
                <c:pt idx="2907">
                  <c:v>2.0795083453247133E-2</c:v>
                </c:pt>
                <c:pt idx="2908">
                  <c:v>2.8151582919322078E-2</c:v>
                </c:pt>
                <c:pt idx="2909">
                  <c:v>2.483977006947867E-2</c:v>
                </c:pt>
                <c:pt idx="2910">
                  <c:v>3.1806938511101154E-2</c:v>
                </c:pt>
                <c:pt idx="2911">
                  <c:v>2.3714480774770494E-2</c:v>
                </c:pt>
                <c:pt idx="2912">
                  <c:v>1.9481520412902735E-2</c:v>
                </c:pt>
                <c:pt idx="2913">
                  <c:v>3.6775758535639941E-2</c:v>
                </c:pt>
                <c:pt idx="2914">
                  <c:v>5.1181005892483242E-3</c:v>
                </c:pt>
                <c:pt idx="2915">
                  <c:v>5.3832288117957282E-2</c:v>
                </c:pt>
                <c:pt idx="2916">
                  <c:v>4.9926508436718267E-2</c:v>
                </c:pt>
                <c:pt idx="2917">
                  <c:v>0.19932757688140845</c:v>
                </c:pt>
                <c:pt idx="2918">
                  <c:v>3.9461644207614513E-2</c:v>
                </c:pt>
                <c:pt idx="2919">
                  <c:v>2.9334718839001132E-2</c:v>
                </c:pt>
                <c:pt idx="2920">
                  <c:v>2.8287519393827877E-3</c:v>
                </c:pt>
                <c:pt idx="2921">
                  <c:v>2.5163584263650243E-2</c:v>
                </c:pt>
                <c:pt idx="2922">
                  <c:v>1.9262507285081817E-3</c:v>
                </c:pt>
                <c:pt idx="2923">
                  <c:v>3.3843105476869757E-2</c:v>
                </c:pt>
                <c:pt idx="2924">
                  <c:v>5.3977286188498792E-2</c:v>
                </c:pt>
                <c:pt idx="2925">
                  <c:v>5.7822064510800464E-3</c:v>
                </c:pt>
                <c:pt idx="2926">
                  <c:v>2.0413355041468781E-2</c:v>
                </c:pt>
                <c:pt idx="2927">
                  <c:v>7.3492131378592972E-3</c:v>
                </c:pt>
                <c:pt idx="2928">
                  <c:v>1.0916519642342287E-2</c:v>
                </c:pt>
                <c:pt idx="2929">
                  <c:v>2.0290413613819058E-2</c:v>
                </c:pt>
                <c:pt idx="2930">
                  <c:v>6.939472196143788E-2</c:v>
                </c:pt>
                <c:pt idx="2931">
                  <c:v>3.0702146185487396E-2</c:v>
                </c:pt>
                <c:pt idx="2932">
                  <c:v>2.7989617003958772E-2</c:v>
                </c:pt>
                <c:pt idx="2933">
                  <c:v>1.2363135983716085E-2</c:v>
                </c:pt>
                <c:pt idx="2934">
                  <c:v>1.822148718704468E-2</c:v>
                </c:pt>
                <c:pt idx="2935">
                  <c:v>2.897620888728545E-2</c:v>
                </c:pt>
                <c:pt idx="2936">
                  <c:v>1.3540266265247732E-2</c:v>
                </c:pt>
                <c:pt idx="2937">
                  <c:v>3.5507161141821703E-2</c:v>
                </c:pt>
                <c:pt idx="2938">
                  <c:v>1.0342922046832355E-2</c:v>
                </c:pt>
                <c:pt idx="2939">
                  <c:v>5.8687509586585793E-2</c:v>
                </c:pt>
                <c:pt idx="2940">
                  <c:v>2.6767861302939996E-2</c:v>
                </c:pt>
                <c:pt idx="2941">
                  <c:v>9.7575893667634916E-3</c:v>
                </c:pt>
                <c:pt idx="2942">
                  <c:v>4.5171813237367547E-3</c:v>
                </c:pt>
                <c:pt idx="2943">
                  <c:v>4.1584624049937319E-2</c:v>
                </c:pt>
                <c:pt idx="2944">
                  <c:v>2.2809089473106406E-2</c:v>
                </c:pt>
                <c:pt idx="2945">
                  <c:v>1.9265050230874575E-3</c:v>
                </c:pt>
                <c:pt idx="2946">
                  <c:v>4.3317505377430003E-2</c:v>
                </c:pt>
                <c:pt idx="2947">
                  <c:v>1.9146353583532137E-2</c:v>
                </c:pt>
                <c:pt idx="2948">
                  <c:v>8.4174267899189414E-3</c:v>
                </c:pt>
                <c:pt idx="2949">
                  <c:v>5.2374524559826739E-2</c:v>
                </c:pt>
                <c:pt idx="2950">
                  <c:v>2.2497034380145327E-2</c:v>
                </c:pt>
                <c:pt idx="2951">
                  <c:v>7.9349794910389577E-3</c:v>
                </c:pt>
                <c:pt idx="2952">
                  <c:v>1.0820038712497197E-2</c:v>
                </c:pt>
                <c:pt idx="2953">
                  <c:v>5.2284313669700225E-2</c:v>
                </c:pt>
                <c:pt idx="2954">
                  <c:v>2.5048312102632614E-2</c:v>
                </c:pt>
                <c:pt idx="2955">
                  <c:v>2.9972917037907536E-2</c:v>
                </c:pt>
                <c:pt idx="2956">
                  <c:v>2.0374468930089592E-2</c:v>
                </c:pt>
                <c:pt idx="2957">
                  <c:v>3.3196155359938397E-2</c:v>
                </c:pt>
                <c:pt idx="2958">
                  <c:v>4.1313955046199044E-2</c:v>
                </c:pt>
                <c:pt idx="2959">
                  <c:v>3.2681818244136088E-3</c:v>
                </c:pt>
                <c:pt idx="2960">
                  <c:v>1.1721256472247053E-2</c:v>
                </c:pt>
                <c:pt idx="2961">
                  <c:v>2.9392831161417325E-2</c:v>
                </c:pt>
                <c:pt idx="2962">
                  <c:v>3.5252596568924821E-2</c:v>
                </c:pt>
                <c:pt idx="2963">
                  <c:v>3.4152079196563566E-2</c:v>
                </c:pt>
                <c:pt idx="2964">
                  <c:v>1.4693155891042461E-2</c:v>
                </c:pt>
                <c:pt idx="2965">
                  <c:v>3.5170357163069772E-2</c:v>
                </c:pt>
                <c:pt idx="2966">
                  <c:v>1.5618413008173196E-2</c:v>
                </c:pt>
                <c:pt idx="2967">
                  <c:v>3.0996242092390325E-2</c:v>
                </c:pt>
                <c:pt idx="2968">
                  <c:v>2.730154496913869E-2</c:v>
                </c:pt>
                <c:pt idx="2969">
                  <c:v>3.2077439993109788E-2</c:v>
                </c:pt>
                <c:pt idx="2970">
                  <c:v>4.4628733112571269E-2</c:v>
                </c:pt>
                <c:pt idx="2971">
                  <c:v>1.9770685689523657E-2</c:v>
                </c:pt>
                <c:pt idx="2972">
                  <c:v>2.8529656834820144E-2</c:v>
                </c:pt>
                <c:pt idx="2973">
                  <c:v>5.9631797260496271E-2</c:v>
                </c:pt>
                <c:pt idx="2974">
                  <c:v>2.465576653512459E-2</c:v>
                </c:pt>
                <c:pt idx="2975">
                  <c:v>2.4095576661813806E-3</c:v>
                </c:pt>
                <c:pt idx="2976">
                  <c:v>6.5685542395152313E-3</c:v>
                </c:pt>
                <c:pt idx="2977">
                  <c:v>1.2026230299342942E-2</c:v>
                </c:pt>
                <c:pt idx="2978">
                  <c:v>1.7929469375644505E-2</c:v>
                </c:pt>
                <c:pt idx="2979">
                  <c:v>1.6389784274915196E-2</c:v>
                </c:pt>
                <c:pt idx="2980">
                  <c:v>3.3079301533876351E-2</c:v>
                </c:pt>
                <c:pt idx="2981">
                  <c:v>1.8430045034545574E-2</c:v>
                </c:pt>
                <c:pt idx="2982">
                  <c:v>2.0945881803744591E-2</c:v>
                </c:pt>
                <c:pt idx="2983">
                  <c:v>1.2039445547210106E-2</c:v>
                </c:pt>
                <c:pt idx="2984">
                  <c:v>1.2556660237229338E-2</c:v>
                </c:pt>
                <c:pt idx="2985">
                  <c:v>4.8198947959308597E-2</c:v>
                </c:pt>
                <c:pt idx="2986">
                  <c:v>6.4155084027770648E-2</c:v>
                </c:pt>
                <c:pt idx="2987">
                  <c:v>3.5769409796877739E-2</c:v>
                </c:pt>
                <c:pt idx="2988">
                  <c:v>4.603950930652892E-2</c:v>
                </c:pt>
                <c:pt idx="2989">
                  <c:v>3.7442180423590904E-2</c:v>
                </c:pt>
                <c:pt idx="2990">
                  <c:v>2.8902796130297649E-2</c:v>
                </c:pt>
                <c:pt idx="2991">
                  <c:v>2.3323146785330616E-2</c:v>
                </c:pt>
                <c:pt idx="2992">
                  <c:v>3.7537118213211151E-3</c:v>
                </c:pt>
                <c:pt idx="2993">
                  <c:v>4.2667358553701185E-2</c:v>
                </c:pt>
                <c:pt idx="2994">
                  <c:v>4.7500102727395549E-2</c:v>
                </c:pt>
                <c:pt idx="2995">
                  <c:v>1.6002096727008606E-2</c:v>
                </c:pt>
                <c:pt idx="2996">
                  <c:v>2.3757410820082793E-2</c:v>
                </c:pt>
                <c:pt idx="2997">
                  <c:v>1.5047315946290059E-2</c:v>
                </c:pt>
                <c:pt idx="2998">
                  <c:v>1.5021410304130046E-2</c:v>
                </c:pt>
                <c:pt idx="2999">
                  <c:v>5.3523927172104101E-2</c:v>
                </c:pt>
                <c:pt idx="3000">
                  <c:v>3.868293334051507E-2</c:v>
                </c:pt>
                <c:pt idx="3001">
                  <c:v>3.4724461089434062E-2</c:v>
                </c:pt>
                <c:pt idx="3002">
                  <c:v>2.7784857388767764E-4</c:v>
                </c:pt>
                <c:pt idx="3003">
                  <c:v>1.2503426772037238E-2</c:v>
                </c:pt>
                <c:pt idx="3004">
                  <c:v>3.5442988409799349E-2</c:v>
                </c:pt>
                <c:pt idx="3005">
                  <c:v>2.259530028626873E-2</c:v>
                </c:pt>
                <c:pt idx="3006">
                  <c:v>1.7545237865103033E-2</c:v>
                </c:pt>
                <c:pt idx="3007">
                  <c:v>5.406480200224377E-3</c:v>
                </c:pt>
                <c:pt idx="3008">
                  <c:v>4.5588181300263965E-2</c:v>
                </c:pt>
                <c:pt idx="3009">
                  <c:v>5.432363150326712E-2</c:v>
                </c:pt>
                <c:pt idx="3010">
                  <c:v>6.6432750869079724E-2</c:v>
                </c:pt>
                <c:pt idx="3011">
                  <c:v>2.4396235423965764E-2</c:v>
                </c:pt>
                <c:pt idx="3012">
                  <c:v>9.9239345870216628E-3</c:v>
                </c:pt>
                <c:pt idx="3013">
                  <c:v>2.9936037820888047E-2</c:v>
                </c:pt>
                <c:pt idx="3014">
                  <c:v>8.1233299336654768E-2</c:v>
                </c:pt>
                <c:pt idx="3015">
                  <c:v>2.7693181578349851E-2</c:v>
                </c:pt>
                <c:pt idx="3016">
                  <c:v>0.14619750375701174</c:v>
                </c:pt>
                <c:pt idx="3017">
                  <c:v>0.19788295907696185</c:v>
                </c:pt>
                <c:pt idx="3018">
                  <c:v>2.3470396009289386E-2</c:v>
                </c:pt>
                <c:pt idx="3019">
                  <c:v>1.3189106498879943E-2</c:v>
                </c:pt>
                <c:pt idx="3020">
                  <c:v>5.5103194880364192E-2</c:v>
                </c:pt>
                <c:pt idx="3021">
                  <c:v>6.2014274968499476E-2</c:v>
                </c:pt>
                <c:pt idx="3022">
                  <c:v>4.722822942559126E-3</c:v>
                </c:pt>
                <c:pt idx="3023">
                  <c:v>3.8909881714075875E-3</c:v>
                </c:pt>
                <c:pt idx="3024">
                  <c:v>1.1021265386093375E-2</c:v>
                </c:pt>
                <c:pt idx="3025">
                  <c:v>1.6935752414811475E-2</c:v>
                </c:pt>
                <c:pt idx="3026">
                  <c:v>3.1279351346974252E-3</c:v>
                </c:pt>
                <c:pt idx="3027">
                  <c:v>1.6755745515360534E-2</c:v>
                </c:pt>
                <c:pt idx="3028">
                  <c:v>7.6950331679384934E-3</c:v>
                </c:pt>
                <c:pt idx="3029">
                  <c:v>1.7929112925098072E-2</c:v>
                </c:pt>
                <c:pt idx="3030">
                  <c:v>1.272153147093026E-2</c:v>
                </c:pt>
                <c:pt idx="3031">
                  <c:v>8.4140304864073062E-3</c:v>
                </c:pt>
                <c:pt idx="3032">
                  <c:v>3.8307137727580862E-2</c:v>
                </c:pt>
                <c:pt idx="3033">
                  <c:v>6.4500663613134071E-2</c:v>
                </c:pt>
                <c:pt idx="3034">
                  <c:v>1.5411135285984492E-2</c:v>
                </c:pt>
                <c:pt idx="3035">
                  <c:v>2.2611360819061017E-2</c:v>
                </c:pt>
                <c:pt idx="3036">
                  <c:v>4.9599340522857999E-3</c:v>
                </c:pt>
                <c:pt idx="3037">
                  <c:v>1.8527065847903663E-2</c:v>
                </c:pt>
                <c:pt idx="3038">
                  <c:v>1.7054096955309968E-2</c:v>
                </c:pt>
                <c:pt idx="3039">
                  <c:v>5.2854258003265417E-2</c:v>
                </c:pt>
                <c:pt idx="3040">
                  <c:v>4.9265390614049748E-2</c:v>
                </c:pt>
                <c:pt idx="3041">
                  <c:v>2.7709403430713875E-2</c:v>
                </c:pt>
                <c:pt idx="3042">
                  <c:v>1.4461338948795324E-2</c:v>
                </c:pt>
                <c:pt idx="3043">
                  <c:v>0.17495455557833225</c:v>
                </c:pt>
                <c:pt idx="3044">
                  <c:v>0.1702297728553096</c:v>
                </c:pt>
                <c:pt idx="3045">
                  <c:v>4.9969788653248928E-2</c:v>
                </c:pt>
                <c:pt idx="3046">
                  <c:v>1.8926047876139489E-2</c:v>
                </c:pt>
                <c:pt idx="3047">
                  <c:v>1.9287380261401716E-2</c:v>
                </c:pt>
                <c:pt idx="3048">
                  <c:v>4.4953571927441587E-2</c:v>
                </c:pt>
                <c:pt idx="3049">
                  <c:v>4.2023880011402046E-2</c:v>
                </c:pt>
                <c:pt idx="3050">
                  <c:v>1.3278075812196016E-2</c:v>
                </c:pt>
                <c:pt idx="3051">
                  <c:v>1.1338768225572796E-2</c:v>
                </c:pt>
                <c:pt idx="3052">
                  <c:v>2.837579936154272E-2</c:v>
                </c:pt>
                <c:pt idx="3053">
                  <c:v>9.98503055169285E-3</c:v>
                </c:pt>
                <c:pt idx="3054">
                  <c:v>3.0274449822133419E-2</c:v>
                </c:pt>
                <c:pt idx="3055">
                  <c:v>1.4947764188885992E-2</c:v>
                </c:pt>
                <c:pt idx="3056">
                  <c:v>3.6501416856556716E-2</c:v>
                </c:pt>
                <c:pt idx="3057">
                  <c:v>1.5059956328123174E-2</c:v>
                </c:pt>
                <c:pt idx="3058">
                  <c:v>1.5524419692379623E-3</c:v>
                </c:pt>
                <c:pt idx="3059">
                  <c:v>1.8943366616924064E-2</c:v>
                </c:pt>
                <c:pt idx="3060">
                  <c:v>5.9650197363134427E-3</c:v>
                </c:pt>
                <c:pt idx="3061">
                  <c:v>1.6218723990780601E-2</c:v>
                </c:pt>
                <c:pt idx="3062">
                  <c:v>3.0964143617683276E-2</c:v>
                </c:pt>
                <c:pt idx="3063">
                  <c:v>6.1601421560397093E-2</c:v>
                </c:pt>
                <c:pt idx="3064">
                  <c:v>2.4397232863581364E-2</c:v>
                </c:pt>
                <c:pt idx="3065">
                  <c:v>4.6822171847687451E-2</c:v>
                </c:pt>
                <c:pt idx="3066">
                  <c:v>4.0591059997219958E-2</c:v>
                </c:pt>
                <c:pt idx="3067">
                  <c:v>7.3285642052239863E-3</c:v>
                </c:pt>
                <c:pt idx="3068">
                  <c:v>5.1043130186935223E-2</c:v>
                </c:pt>
                <c:pt idx="3069">
                  <c:v>2.574524074602963E-2</c:v>
                </c:pt>
                <c:pt idx="3070">
                  <c:v>1.3573911202176575E-2</c:v>
                </c:pt>
                <c:pt idx="3071">
                  <c:v>5.531671829657582E-2</c:v>
                </c:pt>
                <c:pt idx="3072">
                  <c:v>5.3456152972734282E-2</c:v>
                </c:pt>
                <c:pt idx="3073">
                  <c:v>2.5699725981359691E-2</c:v>
                </c:pt>
                <c:pt idx="3074">
                  <c:v>2.2945805194675067E-2</c:v>
                </c:pt>
                <c:pt idx="3075">
                  <c:v>2.630549102394911E-2</c:v>
                </c:pt>
                <c:pt idx="3076">
                  <c:v>1.9434914033429597E-2</c:v>
                </c:pt>
                <c:pt idx="3077">
                  <c:v>5.9545487812784556E-2</c:v>
                </c:pt>
                <c:pt idx="3078">
                  <c:v>1.8833203436004545E-4</c:v>
                </c:pt>
                <c:pt idx="3079">
                  <c:v>5.306895879860675E-2</c:v>
                </c:pt>
                <c:pt idx="3080">
                  <c:v>8.5748570007630337E-3</c:v>
                </c:pt>
                <c:pt idx="3081">
                  <c:v>7.1889816150392388E-3</c:v>
                </c:pt>
                <c:pt idx="3082">
                  <c:v>2.0544755789303343E-3</c:v>
                </c:pt>
                <c:pt idx="3083">
                  <c:v>8.0408371954222742E-3</c:v>
                </c:pt>
                <c:pt idx="3084">
                  <c:v>3.9582521254384766E-2</c:v>
                </c:pt>
                <c:pt idx="3085">
                  <c:v>1.6644250622663698E-2</c:v>
                </c:pt>
                <c:pt idx="3086">
                  <c:v>1.9574795299697946E-2</c:v>
                </c:pt>
                <c:pt idx="3087">
                  <c:v>5.9254862900125008E-2</c:v>
                </c:pt>
                <c:pt idx="3088">
                  <c:v>3.6203557538977513E-2</c:v>
                </c:pt>
                <c:pt idx="3089">
                  <c:v>3.1899262747706512E-2</c:v>
                </c:pt>
                <c:pt idx="3090">
                  <c:v>5.7229524451440757E-2</c:v>
                </c:pt>
                <c:pt idx="3091">
                  <c:v>1.0417874648459342E-2</c:v>
                </c:pt>
                <c:pt idx="3092">
                  <c:v>7.1090855340687042E-2</c:v>
                </c:pt>
                <c:pt idx="3093">
                  <c:v>2.705522740660958E-3</c:v>
                </c:pt>
                <c:pt idx="3094">
                  <c:v>1.9855105855045053E-2</c:v>
                </c:pt>
                <c:pt idx="3095">
                  <c:v>2.6025595467748304E-2</c:v>
                </c:pt>
                <c:pt idx="3096">
                  <c:v>5.5972401774891739E-2</c:v>
                </c:pt>
                <c:pt idx="3097">
                  <c:v>1.0791037696625691E-2</c:v>
                </c:pt>
                <c:pt idx="3098">
                  <c:v>3.4995805091640936E-2</c:v>
                </c:pt>
                <c:pt idx="3099">
                  <c:v>1.8720527330224612E-3</c:v>
                </c:pt>
                <c:pt idx="3100">
                  <c:v>7.5331842721031161E-4</c:v>
                </c:pt>
                <c:pt idx="3101">
                  <c:v>6.1938534172355848E-2</c:v>
                </c:pt>
                <c:pt idx="3102">
                  <c:v>2.7247196759079592E-2</c:v>
                </c:pt>
                <c:pt idx="3103">
                  <c:v>1.3864103535576794E-2</c:v>
                </c:pt>
                <c:pt idx="3104">
                  <c:v>2.6749549034847525E-3</c:v>
                </c:pt>
                <c:pt idx="3105">
                  <c:v>1.0322318013424758E-2</c:v>
                </c:pt>
                <c:pt idx="3106">
                  <c:v>1.0767586160722875E-3</c:v>
                </c:pt>
                <c:pt idx="3107">
                  <c:v>4.0327833571480766E-2</c:v>
                </c:pt>
                <c:pt idx="3108">
                  <c:v>2.3190228608125474E-2</c:v>
                </c:pt>
                <c:pt idx="3109">
                  <c:v>2.4795433473791196E-2</c:v>
                </c:pt>
                <c:pt idx="3110">
                  <c:v>9.6516828041239427E-3</c:v>
                </c:pt>
                <c:pt idx="3111">
                  <c:v>4.5098851605512164E-2</c:v>
                </c:pt>
                <c:pt idx="3112">
                  <c:v>4.1469425772576202E-2</c:v>
                </c:pt>
                <c:pt idx="3113">
                  <c:v>2.0551787213644153E-2</c:v>
                </c:pt>
                <c:pt idx="3114">
                  <c:v>2.4001747839493055E-2</c:v>
                </c:pt>
                <c:pt idx="3115">
                  <c:v>8.6218177696977781E-3</c:v>
                </c:pt>
                <c:pt idx="3116">
                  <c:v>5.3828661629897745E-2</c:v>
                </c:pt>
                <c:pt idx="3117">
                  <c:v>5.8359305829220408E-2</c:v>
                </c:pt>
                <c:pt idx="3118">
                  <c:v>3.7182583770702632E-2</c:v>
                </c:pt>
                <c:pt idx="3119">
                  <c:v>1.1954767137766734E-2</c:v>
                </c:pt>
                <c:pt idx="3120">
                  <c:v>1.2624614805157204E-2</c:v>
                </c:pt>
                <c:pt idx="3121">
                  <c:v>6.4594798538368733E-2</c:v>
                </c:pt>
                <c:pt idx="3122">
                  <c:v>3.4972091946665736E-2</c:v>
                </c:pt>
                <c:pt idx="3123">
                  <c:v>2.5201788871280738E-2</c:v>
                </c:pt>
                <c:pt idx="3124">
                  <c:v>1.399692595139615E-2</c:v>
                </c:pt>
                <c:pt idx="3125">
                  <c:v>2.7650032511170132E-2</c:v>
                </c:pt>
                <c:pt idx="3126">
                  <c:v>4.3635377647138832E-2</c:v>
                </c:pt>
                <c:pt idx="3127">
                  <c:v>6.4962722290664326E-2</c:v>
                </c:pt>
                <c:pt idx="3128">
                  <c:v>3.6008263310194973E-2</c:v>
                </c:pt>
                <c:pt idx="3129">
                  <c:v>3.2575611790994566E-2</c:v>
                </c:pt>
                <c:pt idx="3130">
                  <c:v>9.9982935126655473E-3</c:v>
                </c:pt>
                <c:pt idx="3131">
                  <c:v>1.2364761764205374E-2</c:v>
                </c:pt>
                <c:pt idx="3132">
                  <c:v>2.7465339574605285E-2</c:v>
                </c:pt>
                <c:pt idx="3133">
                  <c:v>5.061617168910551E-2</c:v>
                </c:pt>
                <c:pt idx="3134">
                  <c:v>1.7929429528567988E-2</c:v>
                </c:pt>
                <c:pt idx="3135">
                  <c:v>3.8029176778343304E-2</c:v>
                </c:pt>
                <c:pt idx="3136">
                  <c:v>2.3451212643439034E-2</c:v>
                </c:pt>
                <c:pt idx="3137">
                  <c:v>4.9281441411741206E-2</c:v>
                </c:pt>
                <c:pt idx="3138">
                  <c:v>3.1328987841482414E-3</c:v>
                </c:pt>
                <c:pt idx="3139">
                  <c:v>4.5378505865755425E-2</c:v>
                </c:pt>
                <c:pt idx="3140">
                  <c:v>3.9355731603441371E-2</c:v>
                </c:pt>
                <c:pt idx="3141">
                  <c:v>8.9435965086051977E-3</c:v>
                </c:pt>
                <c:pt idx="3142">
                  <c:v>1.3162601122853584E-2</c:v>
                </c:pt>
                <c:pt idx="3143">
                  <c:v>1.4525860655098217E-2</c:v>
                </c:pt>
                <c:pt idx="3144">
                  <c:v>8.8781943314476808E-3</c:v>
                </c:pt>
                <c:pt idx="3145">
                  <c:v>3.5871592306816177E-2</c:v>
                </c:pt>
                <c:pt idx="3146">
                  <c:v>3.4861490242160967E-2</c:v>
                </c:pt>
                <c:pt idx="3147">
                  <c:v>0.10061786271375092</c:v>
                </c:pt>
                <c:pt idx="3148">
                  <c:v>6.7666684496250906E-4</c:v>
                </c:pt>
                <c:pt idx="3149">
                  <c:v>3.9906524880249726E-2</c:v>
                </c:pt>
                <c:pt idx="3150">
                  <c:v>2.9457485298279601E-2</c:v>
                </c:pt>
                <c:pt idx="3151">
                  <c:v>1.3071840716511428E-2</c:v>
                </c:pt>
                <c:pt idx="3152">
                  <c:v>8.9051101727954732E-3</c:v>
                </c:pt>
                <c:pt idx="3153">
                  <c:v>6.6442599182895468E-2</c:v>
                </c:pt>
                <c:pt idx="3154">
                  <c:v>6.127436283223308E-2</c:v>
                </c:pt>
                <c:pt idx="3155">
                  <c:v>2.1927587600039274E-2</c:v>
                </c:pt>
                <c:pt idx="3156">
                  <c:v>8.4584376045706913E-3</c:v>
                </c:pt>
                <c:pt idx="3157">
                  <c:v>2.3847852345095566E-2</c:v>
                </c:pt>
                <c:pt idx="3158">
                  <c:v>6.166406588469947E-2</c:v>
                </c:pt>
                <c:pt idx="3159">
                  <c:v>8.4104173158537424E-3</c:v>
                </c:pt>
                <c:pt idx="3160">
                  <c:v>4.9997368734755326E-2</c:v>
                </c:pt>
                <c:pt idx="3161">
                  <c:v>2.8363074542147988E-2</c:v>
                </c:pt>
                <c:pt idx="3162">
                  <c:v>3.5178125285426354E-3</c:v>
                </c:pt>
                <c:pt idx="3163">
                  <c:v>8.1859794794679058E-3</c:v>
                </c:pt>
                <c:pt idx="3164">
                  <c:v>3.7994138859380591E-2</c:v>
                </c:pt>
                <c:pt idx="3165">
                  <c:v>2.8775712658636488E-2</c:v>
                </c:pt>
                <c:pt idx="3166">
                  <c:v>3.6392714825537881E-3</c:v>
                </c:pt>
                <c:pt idx="3167">
                  <c:v>6.3260733227473692E-2</c:v>
                </c:pt>
                <c:pt idx="3168">
                  <c:v>3.6837072369152651E-2</c:v>
                </c:pt>
                <c:pt idx="3169">
                  <c:v>8.07129350791062E-3</c:v>
                </c:pt>
                <c:pt idx="3170">
                  <c:v>3.2284752905953548E-2</c:v>
                </c:pt>
                <c:pt idx="3171">
                  <c:v>1.7165252565135729E-2</c:v>
                </c:pt>
                <c:pt idx="3172">
                  <c:v>6.1679011912258018E-2</c:v>
                </c:pt>
                <c:pt idx="3173">
                  <c:v>1.5056135033609641E-2</c:v>
                </c:pt>
                <c:pt idx="3174">
                  <c:v>1.5762538976665831E-2</c:v>
                </c:pt>
                <c:pt idx="3175">
                  <c:v>1.6149743688357636E-2</c:v>
                </c:pt>
                <c:pt idx="3176">
                  <c:v>1.8113391645396965E-2</c:v>
                </c:pt>
                <c:pt idx="3177">
                  <c:v>2.5135274291650536E-2</c:v>
                </c:pt>
                <c:pt idx="3178">
                  <c:v>4.2641064434900053E-2</c:v>
                </c:pt>
                <c:pt idx="3179">
                  <c:v>4.8484730096816434E-2</c:v>
                </c:pt>
                <c:pt idx="3180">
                  <c:v>4.3926605774659559E-2</c:v>
                </c:pt>
                <c:pt idx="3181">
                  <c:v>2.777328816061319E-2</c:v>
                </c:pt>
                <c:pt idx="3182">
                  <c:v>3.2761551876241649E-2</c:v>
                </c:pt>
                <c:pt idx="3183">
                  <c:v>1.3253382538290181E-2</c:v>
                </c:pt>
                <c:pt idx="3184">
                  <c:v>1.8195371051438213E-2</c:v>
                </c:pt>
                <c:pt idx="3185">
                  <c:v>2.4555037482093901E-2</c:v>
                </c:pt>
                <c:pt idx="3186">
                  <c:v>1.9174999919685597E-2</c:v>
                </c:pt>
                <c:pt idx="3187">
                  <c:v>2.3802210642658521E-2</c:v>
                </c:pt>
                <c:pt idx="3188">
                  <c:v>1.1028789201296744E-2</c:v>
                </c:pt>
                <c:pt idx="3189">
                  <c:v>2.7607211447720825E-2</c:v>
                </c:pt>
                <c:pt idx="3190">
                  <c:v>2.8521824988806399E-2</c:v>
                </c:pt>
                <c:pt idx="3191">
                  <c:v>4.8011315425834082E-2</c:v>
                </c:pt>
                <c:pt idx="3192">
                  <c:v>2.6554919087295056E-2</c:v>
                </c:pt>
                <c:pt idx="3193">
                  <c:v>2.5609986323235419E-2</c:v>
                </c:pt>
                <c:pt idx="3194">
                  <c:v>7.0070482995051517E-2</c:v>
                </c:pt>
                <c:pt idx="3195">
                  <c:v>2.4336249922509469E-2</c:v>
                </c:pt>
                <c:pt idx="3196">
                  <c:v>4.0348430353976533E-3</c:v>
                </c:pt>
                <c:pt idx="3197">
                  <c:v>3.0675703333595539E-3</c:v>
                </c:pt>
                <c:pt idx="3198">
                  <c:v>3.2324603903760282E-2</c:v>
                </c:pt>
                <c:pt idx="3199">
                  <c:v>8.6380435852215498E-3</c:v>
                </c:pt>
                <c:pt idx="3200">
                  <c:v>2.384427130687624E-2</c:v>
                </c:pt>
                <c:pt idx="3201">
                  <c:v>5.0261429338494173E-2</c:v>
                </c:pt>
                <c:pt idx="3202">
                  <c:v>4.2484912844581071E-2</c:v>
                </c:pt>
                <c:pt idx="3203">
                  <c:v>2.4492151910044113E-3</c:v>
                </c:pt>
                <c:pt idx="3204">
                  <c:v>3.769433827507003E-2</c:v>
                </c:pt>
                <c:pt idx="3205">
                  <c:v>6.3215877234953297E-3</c:v>
                </c:pt>
                <c:pt idx="3206">
                  <c:v>4.3264103280024127E-2</c:v>
                </c:pt>
                <c:pt idx="3207">
                  <c:v>3.1651270739963981E-2</c:v>
                </c:pt>
                <c:pt idx="3208">
                  <c:v>2.2153047075300261E-2</c:v>
                </c:pt>
                <c:pt idx="3209">
                  <c:v>2.3086237538376825E-3</c:v>
                </c:pt>
                <c:pt idx="3210">
                  <c:v>4.0518428816603676E-2</c:v>
                </c:pt>
                <c:pt idx="3211">
                  <c:v>1.6868320132233383E-3</c:v>
                </c:pt>
                <c:pt idx="3212">
                  <c:v>0.10809508760456352</c:v>
                </c:pt>
                <c:pt idx="3213">
                  <c:v>4.7315352056124999E-2</c:v>
                </c:pt>
                <c:pt idx="3214">
                  <c:v>2.3777889615211746E-2</c:v>
                </c:pt>
                <c:pt idx="3215">
                  <c:v>2.5095058129635923E-2</c:v>
                </c:pt>
                <c:pt idx="3216">
                  <c:v>1.2738573485149007E-3</c:v>
                </c:pt>
                <c:pt idx="3217">
                  <c:v>4.7825872332041025E-2</c:v>
                </c:pt>
                <c:pt idx="3218">
                  <c:v>1.6145632178062669E-2</c:v>
                </c:pt>
                <c:pt idx="3219">
                  <c:v>1.1145779493069038E-2</c:v>
                </c:pt>
                <c:pt idx="3220">
                  <c:v>5.3353694163563836E-2</c:v>
                </c:pt>
                <c:pt idx="3221">
                  <c:v>3.9991112666496541E-2</c:v>
                </c:pt>
                <c:pt idx="3222">
                  <c:v>4.3235494818154821E-2</c:v>
                </c:pt>
                <c:pt idx="3223">
                  <c:v>1.9107121471878936E-2</c:v>
                </c:pt>
                <c:pt idx="3224">
                  <c:v>1.6841949736984531E-2</c:v>
                </c:pt>
                <c:pt idx="3225">
                  <c:v>2.3208201158335419E-2</c:v>
                </c:pt>
                <c:pt idx="3226">
                  <c:v>4.7973316316224757E-2</c:v>
                </c:pt>
                <c:pt idx="3227">
                  <c:v>7.6597920580246115E-3</c:v>
                </c:pt>
                <c:pt idx="3228">
                  <c:v>5.0918181980087018E-2</c:v>
                </c:pt>
                <c:pt idx="3229">
                  <c:v>1.8737350795165714E-2</c:v>
                </c:pt>
                <c:pt idx="3230">
                  <c:v>3.094280782987166E-3</c:v>
                </c:pt>
                <c:pt idx="3231">
                  <c:v>1.0967587274438098E-2</c:v>
                </c:pt>
                <c:pt idx="3232">
                  <c:v>1.5650985411674579E-2</c:v>
                </c:pt>
                <c:pt idx="3233">
                  <c:v>4.0397846813162178E-2</c:v>
                </c:pt>
                <c:pt idx="3234">
                  <c:v>2.312578034725285E-2</c:v>
                </c:pt>
                <c:pt idx="3235">
                  <c:v>3.0469973093804059E-3</c:v>
                </c:pt>
                <c:pt idx="3236">
                  <c:v>2.6426680805148022E-2</c:v>
                </c:pt>
                <c:pt idx="3237">
                  <c:v>2.5894631424555444E-2</c:v>
                </c:pt>
                <c:pt idx="3238">
                  <c:v>1.8930718564181968E-2</c:v>
                </c:pt>
                <c:pt idx="3239">
                  <c:v>0.21278540111655647</c:v>
                </c:pt>
                <c:pt idx="3240">
                  <c:v>5.9065580341337187E-2</c:v>
                </c:pt>
                <c:pt idx="3241">
                  <c:v>2.2804550766952612E-2</c:v>
                </c:pt>
                <c:pt idx="3242">
                  <c:v>1.5274818861820628E-2</c:v>
                </c:pt>
                <c:pt idx="3243">
                  <c:v>3.5640879646203175E-2</c:v>
                </c:pt>
                <c:pt idx="3244">
                  <c:v>2.5271728360038728E-2</c:v>
                </c:pt>
                <c:pt idx="3245">
                  <c:v>2.7036702020707518E-2</c:v>
                </c:pt>
                <c:pt idx="3246">
                  <c:v>4.8807909062388834E-2</c:v>
                </c:pt>
                <c:pt idx="3247">
                  <c:v>0.10612159973707455</c:v>
                </c:pt>
                <c:pt idx="3248">
                  <c:v>1.886144319560476E-2</c:v>
                </c:pt>
                <c:pt idx="3249">
                  <c:v>5.8765779051842826E-3</c:v>
                </c:pt>
                <c:pt idx="3250">
                  <c:v>9.5006444725435173E-3</c:v>
                </c:pt>
                <c:pt idx="3251">
                  <c:v>2.2263022699899097E-2</c:v>
                </c:pt>
                <c:pt idx="3252">
                  <c:v>6.0473139688366206E-4</c:v>
                </c:pt>
                <c:pt idx="3253">
                  <c:v>3.6694607620613301E-2</c:v>
                </c:pt>
                <c:pt idx="3254">
                  <c:v>2.9548173083690836E-2</c:v>
                </c:pt>
                <c:pt idx="3255">
                  <c:v>9.1560178530531236E-3</c:v>
                </c:pt>
                <c:pt idx="3256">
                  <c:v>1.6828692890471397E-2</c:v>
                </c:pt>
                <c:pt idx="3257">
                  <c:v>5.6085364090027401E-2</c:v>
                </c:pt>
                <c:pt idx="3258">
                  <c:v>2.2250084582483148E-2</c:v>
                </c:pt>
                <c:pt idx="3259">
                  <c:v>1.8824152102553234E-2</c:v>
                </c:pt>
                <c:pt idx="3260">
                  <c:v>2.5566978253145842E-3</c:v>
                </c:pt>
                <c:pt idx="3261">
                  <c:v>5.771658048697164E-2</c:v>
                </c:pt>
                <c:pt idx="3262">
                  <c:v>3.5368240031827383E-2</c:v>
                </c:pt>
                <c:pt idx="3263">
                  <c:v>2.504062306616256E-2</c:v>
                </c:pt>
                <c:pt idx="3264">
                  <c:v>2.4184938650719023E-2</c:v>
                </c:pt>
                <c:pt idx="3265">
                  <c:v>8.0144522696433754E-3</c:v>
                </c:pt>
                <c:pt idx="3266">
                  <c:v>3.1814499447195992E-2</c:v>
                </c:pt>
                <c:pt idx="3267">
                  <c:v>4.0405412726120478E-2</c:v>
                </c:pt>
                <c:pt idx="3268">
                  <c:v>3.0634247513873766E-2</c:v>
                </c:pt>
                <c:pt idx="3269">
                  <c:v>2.5066926143576911E-2</c:v>
                </c:pt>
                <c:pt idx="3270">
                  <c:v>1.7088661827695376E-2</c:v>
                </c:pt>
                <c:pt idx="3271">
                  <c:v>3.1546562526815251E-2</c:v>
                </c:pt>
                <c:pt idx="3272">
                  <c:v>4.9365144452965123E-2</c:v>
                </c:pt>
                <c:pt idx="3273">
                  <c:v>3.6087512210969674E-2</c:v>
                </c:pt>
                <c:pt idx="3274">
                  <c:v>1.6515676915029136E-2</c:v>
                </c:pt>
                <c:pt idx="3275">
                  <c:v>2.9277294224340718E-2</c:v>
                </c:pt>
                <c:pt idx="3276">
                  <c:v>2.585071217542121E-2</c:v>
                </c:pt>
                <c:pt idx="3277">
                  <c:v>2.3838742009000505E-2</c:v>
                </c:pt>
                <c:pt idx="3278">
                  <c:v>2.5002433444749644E-2</c:v>
                </c:pt>
                <c:pt idx="3279">
                  <c:v>1.0083351362727561E-3</c:v>
                </c:pt>
                <c:pt idx="3280">
                  <c:v>2.3424131549041004E-2</c:v>
                </c:pt>
                <c:pt idx="3281">
                  <c:v>9.9780085874847102E-3</c:v>
                </c:pt>
                <c:pt idx="3282">
                  <c:v>3.6317413250577267E-2</c:v>
                </c:pt>
                <c:pt idx="3283">
                  <c:v>2.5250950975841124E-3</c:v>
                </c:pt>
                <c:pt idx="3284">
                  <c:v>1.2333076955367082E-2</c:v>
                </c:pt>
                <c:pt idx="3285">
                  <c:v>1.7175958590470081E-2</c:v>
                </c:pt>
                <c:pt idx="3286">
                  <c:v>1.9025745692706555E-2</c:v>
                </c:pt>
                <c:pt idx="3287">
                  <c:v>7.2847603789236368E-3</c:v>
                </c:pt>
                <c:pt idx="3288">
                  <c:v>3.7985695549102583E-2</c:v>
                </c:pt>
                <c:pt idx="3289">
                  <c:v>4.0824826348559509E-3</c:v>
                </c:pt>
                <c:pt idx="3290">
                  <c:v>5.403572710745258E-2</c:v>
                </c:pt>
                <c:pt idx="3291">
                  <c:v>2.0804092257169487E-2</c:v>
                </c:pt>
                <c:pt idx="3292">
                  <c:v>3.3528636399572966E-2</c:v>
                </c:pt>
                <c:pt idx="3293">
                  <c:v>1.3004949494243898E-2</c:v>
                </c:pt>
                <c:pt idx="3294">
                  <c:v>6.9856737775070288E-5</c:v>
                </c:pt>
                <c:pt idx="3295">
                  <c:v>2.2382348025863828E-2</c:v>
                </c:pt>
                <c:pt idx="3296">
                  <c:v>1.3552929305310005E-2</c:v>
                </c:pt>
                <c:pt idx="3297">
                  <c:v>6.519484500632805E-3</c:v>
                </c:pt>
                <c:pt idx="3298">
                  <c:v>9.4031441526917572E-3</c:v>
                </c:pt>
                <c:pt idx="3299">
                  <c:v>7.4954028642801873E-2</c:v>
                </c:pt>
                <c:pt idx="3300">
                  <c:v>9.3391497038059039E-3</c:v>
                </c:pt>
                <c:pt idx="3301">
                  <c:v>1.9240247741319542E-2</c:v>
                </c:pt>
                <c:pt idx="3302">
                  <c:v>1.4750053095154293E-2</c:v>
                </c:pt>
                <c:pt idx="3303">
                  <c:v>1.0426367451763452E-2</c:v>
                </c:pt>
                <c:pt idx="3304">
                  <c:v>4.1206261638635146E-2</c:v>
                </c:pt>
                <c:pt idx="3305">
                  <c:v>2.680370857362363E-4</c:v>
                </c:pt>
                <c:pt idx="3306">
                  <c:v>2.038644263455474E-2</c:v>
                </c:pt>
                <c:pt idx="3307">
                  <c:v>5.6312485062528089E-2</c:v>
                </c:pt>
                <c:pt idx="3308">
                  <c:v>3.7465078496521788E-2</c:v>
                </c:pt>
                <c:pt idx="3309">
                  <c:v>3.7741120143745449E-2</c:v>
                </c:pt>
                <c:pt idx="3310">
                  <c:v>2.4710415555931967E-2</c:v>
                </c:pt>
                <c:pt idx="3311">
                  <c:v>2.5900400223132433E-2</c:v>
                </c:pt>
                <c:pt idx="3312">
                  <c:v>2.0026586989035665E-2</c:v>
                </c:pt>
                <c:pt idx="3313">
                  <c:v>2.519040034725684E-2</c:v>
                </c:pt>
                <c:pt idx="3314">
                  <c:v>4.9415350175191233E-2</c:v>
                </c:pt>
                <c:pt idx="3315">
                  <c:v>5.1876567448514363E-2</c:v>
                </c:pt>
                <c:pt idx="3316">
                  <c:v>3.3298784452135369E-2</c:v>
                </c:pt>
                <c:pt idx="3317">
                  <c:v>2.0699814657971154E-2</c:v>
                </c:pt>
                <c:pt idx="3318">
                  <c:v>1.8479022590217276E-2</c:v>
                </c:pt>
                <c:pt idx="3319">
                  <c:v>1.2575081407798248E-2</c:v>
                </c:pt>
                <c:pt idx="3320">
                  <c:v>4.8052778736083518E-2</c:v>
                </c:pt>
                <c:pt idx="3321">
                  <c:v>6.3143595869445721E-2</c:v>
                </c:pt>
                <c:pt idx="3322">
                  <c:v>2.2693474396584527E-2</c:v>
                </c:pt>
                <c:pt idx="3323">
                  <c:v>1.2076968004792535E-3</c:v>
                </c:pt>
                <c:pt idx="3324">
                  <c:v>1.5169702123502778E-2</c:v>
                </c:pt>
                <c:pt idx="3325">
                  <c:v>3.3487117221811399E-2</c:v>
                </c:pt>
                <c:pt idx="3326">
                  <c:v>2.7992209985268673E-2</c:v>
                </c:pt>
                <c:pt idx="3327">
                  <c:v>4.1020963253419494E-2</c:v>
                </c:pt>
                <c:pt idx="3328">
                  <c:v>2.5158291182349007E-2</c:v>
                </c:pt>
                <c:pt idx="3329">
                  <c:v>2.0707306409696993E-2</c:v>
                </c:pt>
                <c:pt idx="3330">
                  <c:v>2.3299613417085162E-2</c:v>
                </c:pt>
                <c:pt idx="3331">
                  <c:v>2.0382840449472854E-2</c:v>
                </c:pt>
                <c:pt idx="3332">
                  <c:v>1.3129923901172673E-2</c:v>
                </c:pt>
                <c:pt idx="3333">
                  <c:v>1.5088811362055629E-2</c:v>
                </c:pt>
                <c:pt idx="3334">
                  <c:v>1.0171866331807472E-3</c:v>
                </c:pt>
                <c:pt idx="3335">
                  <c:v>7.1172550697982229E-2</c:v>
                </c:pt>
                <c:pt idx="3336">
                  <c:v>5.9333745861653839E-2</c:v>
                </c:pt>
                <c:pt idx="3337">
                  <c:v>2.9701474639367079E-2</c:v>
                </c:pt>
                <c:pt idx="3338">
                  <c:v>4.4307294793183745E-2</c:v>
                </c:pt>
                <c:pt idx="3339">
                  <c:v>4.239773766469189E-2</c:v>
                </c:pt>
                <c:pt idx="3340">
                  <c:v>2.0470663218746105E-3</c:v>
                </c:pt>
                <c:pt idx="3341">
                  <c:v>2.7961451132722269E-2</c:v>
                </c:pt>
                <c:pt idx="3342">
                  <c:v>5.9354852984732906E-2</c:v>
                </c:pt>
                <c:pt idx="3343">
                  <c:v>1.4306944549216369E-2</c:v>
                </c:pt>
                <c:pt idx="3344">
                  <c:v>1.5391491924316294E-2</c:v>
                </c:pt>
                <c:pt idx="3345">
                  <c:v>5.1162895637550707E-2</c:v>
                </c:pt>
                <c:pt idx="3346">
                  <c:v>2.8796295872048537E-2</c:v>
                </c:pt>
                <c:pt idx="3347">
                  <c:v>2.057373302525238E-2</c:v>
                </c:pt>
                <c:pt idx="3348">
                  <c:v>1.6748060341664622E-2</c:v>
                </c:pt>
                <c:pt idx="3349">
                  <c:v>4.4337764842179508E-2</c:v>
                </c:pt>
                <c:pt idx="3350">
                  <c:v>4.2975072478816635E-2</c:v>
                </c:pt>
                <c:pt idx="3351">
                  <c:v>7.4409259135464825E-3</c:v>
                </c:pt>
                <c:pt idx="3352">
                  <c:v>3.846960953578335E-2</c:v>
                </c:pt>
                <c:pt idx="3353">
                  <c:v>4.945982323820778E-2</c:v>
                </c:pt>
                <c:pt idx="3354">
                  <c:v>3.6512248411283907E-3</c:v>
                </c:pt>
                <c:pt idx="3355">
                  <c:v>2.2018392293941143E-2</c:v>
                </c:pt>
                <c:pt idx="3356">
                  <c:v>6.1226698849609087E-2</c:v>
                </c:pt>
                <c:pt idx="3357">
                  <c:v>5.2743067637569543E-2</c:v>
                </c:pt>
                <c:pt idx="3358">
                  <c:v>3.3001612974759828E-2</c:v>
                </c:pt>
                <c:pt idx="3359">
                  <c:v>6.624090004002936E-3</c:v>
                </c:pt>
                <c:pt idx="3360">
                  <c:v>2.4527540448340976E-2</c:v>
                </c:pt>
                <c:pt idx="3361">
                  <c:v>1.6407540171865138E-2</c:v>
                </c:pt>
                <c:pt idx="3362">
                  <c:v>1.4825325250330902E-2</c:v>
                </c:pt>
                <c:pt idx="3363">
                  <c:v>2.4287352796025841E-2</c:v>
                </c:pt>
                <c:pt idx="3364">
                  <c:v>2.3818001707417824E-2</c:v>
                </c:pt>
                <c:pt idx="3365">
                  <c:v>6.9378305348401309E-2</c:v>
                </c:pt>
                <c:pt idx="3366">
                  <c:v>4.3421277163946739E-2</c:v>
                </c:pt>
                <c:pt idx="3367">
                  <c:v>4.0093803864171107E-2</c:v>
                </c:pt>
                <c:pt idx="3368">
                  <c:v>1.4408421328738069E-2</c:v>
                </c:pt>
                <c:pt idx="3369">
                  <c:v>0.13361481361047628</c:v>
                </c:pt>
                <c:pt idx="3370">
                  <c:v>1.8703660552301087E-2</c:v>
                </c:pt>
                <c:pt idx="3371">
                  <c:v>3.0173458274152867E-3</c:v>
                </c:pt>
                <c:pt idx="3372">
                  <c:v>3.1171602637312806E-3</c:v>
                </c:pt>
                <c:pt idx="3373">
                  <c:v>0.11950916622545088</c:v>
                </c:pt>
                <c:pt idx="3374">
                  <c:v>4.033057847151536E-4</c:v>
                </c:pt>
                <c:pt idx="3375">
                  <c:v>5.0180567780893082E-2</c:v>
                </c:pt>
                <c:pt idx="3376">
                  <c:v>2.5821654689167192E-2</c:v>
                </c:pt>
                <c:pt idx="3377">
                  <c:v>1.435537669333796E-2</c:v>
                </c:pt>
                <c:pt idx="3378">
                  <c:v>1.4014215688258051E-2</c:v>
                </c:pt>
                <c:pt idx="3379">
                  <c:v>5.1746159383100968E-2</c:v>
                </c:pt>
                <c:pt idx="3380">
                  <c:v>3.3571428910312881E-2</c:v>
                </c:pt>
                <c:pt idx="3381">
                  <c:v>4.0886738175396786E-2</c:v>
                </c:pt>
                <c:pt idx="3382">
                  <c:v>2.3164523407357383E-2</c:v>
                </c:pt>
                <c:pt idx="3383">
                  <c:v>2.9994205139338773E-2</c:v>
                </c:pt>
                <c:pt idx="3384">
                  <c:v>5.8536074518764421E-2</c:v>
                </c:pt>
                <c:pt idx="3385">
                  <c:v>2.6449395361827784E-2</c:v>
                </c:pt>
                <c:pt idx="3386">
                  <c:v>4.1547953959783016E-3</c:v>
                </c:pt>
                <c:pt idx="3387">
                  <c:v>1.8573597941811324E-2</c:v>
                </c:pt>
                <c:pt idx="3388">
                  <c:v>1.3567929796136372E-2</c:v>
                </c:pt>
                <c:pt idx="3389">
                  <c:v>3.9645314451679854E-2</c:v>
                </c:pt>
                <c:pt idx="3390">
                  <c:v>1.1735508968587154E-2</c:v>
                </c:pt>
                <c:pt idx="3391">
                  <c:v>3.2541598943114716E-2</c:v>
                </c:pt>
                <c:pt idx="3392">
                  <c:v>3.604122737222281E-3</c:v>
                </c:pt>
                <c:pt idx="3393">
                  <c:v>1.612577339285616E-2</c:v>
                </c:pt>
                <c:pt idx="3394">
                  <c:v>1.051453100627453E-2</c:v>
                </c:pt>
                <c:pt idx="3395">
                  <c:v>1.9850074040397257E-2</c:v>
                </c:pt>
                <c:pt idx="3396">
                  <c:v>4.9928733048362671E-2</c:v>
                </c:pt>
                <c:pt idx="3397">
                  <c:v>3.8945426608618064E-2</c:v>
                </c:pt>
                <c:pt idx="3398">
                  <c:v>4.023485732761705E-2</c:v>
                </c:pt>
                <c:pt idx="3399">
                  <c:v>2.6293315809072137E-2</c:v>
                </c:pt>
                <c:pt idx="3400">
                  <c:v>1.9787235067353456E-2</c:v>
                </c:pt>
                <c:pt idx="3401">
                  <c:v>1.4406383162187619E-2</c:v>
                </c:pt>
                <c:pt idx="3402">
                  <c:v>1.423740687683861E-2</c:v>
                </c:pt>
                <c:pt idx="3403">
                  <c:v>3.1015722185191098E-2</c:v>
                </c:pt>
                <c:pt idx="3404">
                  <c:v>5.8787473300894157E-2</c:v>
                </c:pt>
                <c:pt idx="3405">
                  <c:v>1.9203042159550023E-2</c:v>
                </c:pt>
                <c:pt idx="3406">
                  <c:v>3.056531675476315E-4</c:v>
                </c:pt>
                <c:pt idx="3407">
                  <c:v>4.3977075765272371E-2</c:v>
                </c:pt>
                <c:pt idx="3408">
                  <c:v>0.10531503823416249</c:v>
                </c:pt>
                <c:pt idx="3409">
                  <c:v>5.0814940007032905E-3</c:v>
                </c:pt>
                <c:pt idx="3410">
                  <c:v>2.8251332837096479E-2</c:v>
                </c:pt>
                <c:pt idx="3411">
                  <c:v>1.6629557136823667E-2</c:v>
                </c:pt>
                <c:pt idx="3412">
                  <c:v>2.3154370013166371E-2</c:v>
                </c:pt>
                <c:pt idx="3413">
                  <c:v>2.4598661827677185E-2</c:v>
                </c:pt>
                <c:pt idx="3414">
                  <c:v>5.7479716327322711E-2</c:v>
                </c:pt>
                <c:pt idx="3415">
                  <c:v>4.2610092271921141E-2</c:v>
                </c:pt>
                <c:pt idx="3416">
                  <c:v>2.3376548555557899E-2</c:v>
                </c:pt>
                <c:pt idx="3417">
                  <c:v>1.5167707740063111E-2</c:v>
                </c:pt>
                <c:pt idx="3418">
                  <c:v>1.0535629835947691E-4</c:v>
                </c:pt>
                <c:pt idx="3419">
                  <c:v>4.4933003750305178E-2</c:v>
                </c:pt>
                <c:pt idx="3420">
                  <c:v>1.1741326567771704E-2</c:v>
                </c:pt>
                <c:pt idx="3421">
                  <c:v>6.1452220560356409E-2</c:v>
                </c:pt>
                <c:pt idx="3422">
                  <c:v>2.1623869310613292E-2</c:v>
                </c:pt>
                <c:pt idx="3423">
                  <c:v>1.0080271994102864E-2</c:v>
                </c:pt>
                <c:pt idx="3424">
                  <c:v>7.9080919614195083E-2</c:v>
                </c:pt>
                <c:pt idx="3425">
                  <c:v>4.4817055188462435E-2</c:v>
                </c:pt>
                <c:pt idx="3426">
                  <c:v>3.3742663217536564E-2</c:v>
                </c:pt>
                <c:pt idx="3427">
                  <c:v>3.7793656802396339E-2</c:v>
                </c:pt>
                <c:pt idx="3428">
                  <c:v>6.0321873914090968E-2</c:v>
                </c:pt>
                <c:pt idx="3429">
                  <c:v>1.2300247806514217E-3</c:v>
                </c:pt>
                <c:pt idx="3430">
                  <c:v>2.6915552728036252E-3</c:v>
                </c:pt>
                <c:pt idx="3431">
                  <c:v>3.0314867012254956E-2</c:v>
                </c:pt>
                <c:pt idx="3432">
                  <c:v>1.9566478047768884E-2</c:v>
                </c:pt>
                <c:pt idx="3433">
                  <c:v>4.5856855338063385E-2</c:v>
                </c:pt>
                <c:pt idx="3434">
                  <c:v>4.3379005653943675E-2</c:v>
                </c:pt>
                <c:pt idx="3435">
                  <c:v>2.7388364631546466E-2</c:v>
                </c:pt>
                <c:pt idx="3436">
                  <c:v>9.5437808477394359E-3</c:v>
                </c:pt>
                <c:pt idx="3437">
                  <c:v>3.587923371259974E-3</c:v>
                </c:pt>
                <c:pt idx="3438">
                  <c:v>4.9158804043335586E-2</c:v>
                </c:pt>
                <c:pt idx="3439">
                  <c:v>9.8969811207275313E-3</c:v>
                </c:pt>
                <c:pt idx="3440">
                  <c:v>1.6153132965207095E-2</c:v>
                </c:pt>
                <c:pt idx="3441">
                  <c:v>8.6463157825388687E-3</c:v>
                </c:pt>
                <c:pt idx="3442">
                  <c:v>8.1545394348459671E-4</c:v>
                </c:pt>
                <c:pt idx="3443">
                  <c:v>4.0366962754089825E-2</c:v>
                </c:pt>
                <c:pt idx="3444">
                  <c:v>7.7829941446581966E-3</c:v>
                </c:pt>
                <c:pt idx="3445">
                  <c:v>2.0060614587959408E-2</c:v>
                </c:pt>
                <c:pt idx="3446">
                  <c:v>5.9122234724572231E-2</c:v>
                </c:pt>
                <c:pt idx="3447">
                  <c:v>5.7797531473938478E-2</c:v>
                </c:pt>
                <c:pt idx="3448">
                  <c:v>4.7534291857380853E-2</c:v>
                </c:pt>
                <c:pt idx="3449">
                  <c:v>4.3996139280211823E-2</c:v>
                </c:pt>
                <c:pt idx="3450">
                  <c:v>4.6860125680101852E-2</c:v>
                </c:pt>
                <c:pt idx="3451">
                  <c:v>5.7787201172824432E-2</c:v>
                </c:pt>
                <c:pt idx="3452">
                  <c:v>4.4534036596309237E-2</c:v>
                </c:pt>
                <c:pt idx="3453">
                  <c:v>2.4909672962707574E-2</c:v>
                </c:pt>
                <c:pt idx="3454">
                  <c:v>1.1870484483742956E-2</c:v>
                </c:pt>
                <c:pt idx="3455">
                  <c:v>2.3840565104600239E-3</c:v>
                </c:pt>
                <c:pt idx="3456">
                  <c:v>8.9377716916448566E-3</c:v>
                </c:pt>
                <c:pt idx="3457">
                  <c:v>7.2013195685167071E-3</c:v>
                </c:pt>
                <c:pt idx="3458">
                  <c:v>9.4530397555484605E-3</c:v>
                </c:pt>
                <c:pt idx="3459">
                  <c:v>1.5822052922252583E-2</c:v>
                </c:pt>
                <c:pt idx="3460">
                  <c:v>4.0492210198289524E-2</c:v>
                </c:pt>
                <c:pt idx="3461">
                  <c:v>4.2154279985304924E-2</c:v>
                </c:pt>
                <c:pt idx="3462">
                  <c:v>1.4475058210755593E-2</c:v>
                </c:pt>
                <c:pt idx="3463">
                  <c:v>3.5997123486225205E-2</c:v>
                </c:pt>
                <c:pt idx="3464">
                  <c:v>2.6194317101494197E-2</c:v>
                </c:pt>
                <c:pt idx="3465">
                  <c:v>1.7844042981968858E-2</c:v>
                </c:pt>
                <c:pt idx="3466">
                  <c:v>3.6113179380165727E-2</c:v>
                </c:pt>
                <c:pt idx="3467">
                  <c:v>0.15859327300639123</c:v>
                </c:pt>
                <c:pt idx="3468">
                  <c:v>5.4040432869622554E-2</c:v>
                </c:pt>
                <c:pt idx="3469">
                  <c:v>4.5632085304623177E-2</c:v>
                </c:pt>
                <c:pt idx="3470">
                  <c:v>3.2632394273065593E-2</c:v>
                </c:pt>
                <c:pt idx="3471">
                  <c:v>1.745987714547418E-2</c:v>
                </c:pt>
                <c:pt idx="3472">
                  <c:v>1.6458489742361089E-2</c:v>
                </c:pt>
                <c:pt idx="3473">
                  <c:v>2.1639621763300965E-2</c:v>
                </c:pt>
                <c:pt idx="3474">
                  <c:v>1.4544502197092871E-2</c:v>
                </c:pt>
                <c:pt idx="3475">
                  <c:v>4.6956727706343848E-2</c:v>
                </c:pt>
                <c:pt idx="3476">
                  <c:v>3.3006833140183101E-2</c:v>
                </c:pt>
                <c:pt idx="3477">
                  <c:v>1.6521465671729685E-2</c:v>
                </c:pt>
                <c:pt idx="3478">
                  <c:v>9.1434851937745032E-3</c:v>
                </c:pt>
                <c:pt idx="3479">
                  <c:v>4.4648643814735323E-3</c:v>
                </c:pt>
                <c:pt idx="3480">
                  <c:v>4.004651454273303E-2</c:v>
                </c:pt>
                <c:pt idx="3481">
                  <c:v>9.598186664812193E-3</c:v>
                </c:pt>
                <c:pt idx="3482">
                  <c:v>2.2283983573662357E-2</c:v>
                </c:pt>
                <c:pt idx="3483">
                  <c:v>3.5036702172219561E-3</c:v>
                </c:pt>
                <c:pt idx="3484">
                  <c:v>5.7061861891424412E-2</c:v>
                </c:pt>
                <c:pt idx="3485">
                  <c:v>3.5056742321483432E-2</c:v>
                </c:pt>
                <c:pt idx="3486">
                  <c:v>2.9106922041901139E-2</c:v>
                </c:pt>
                <c:pt idx="3487">
                  <c:v>2.0944570270300382E-2</c:v>
                </c:pt>
                <c:pt idx="3488">
                  <c:v>2.9357392561999263E-2</c:v>
                </c:pt>
                <c:pt idx="3489">
                  <c:v>6.9681687037381548E-3</c:v>
                </c:pt>
                <c:pt idx="3490">
                  <c:v>3.0111189602495619E-2</c:v>
                </c:pt>
                <c:pt idx="3491">
                  <c:v>1.2715398362259572E-2</c:v>
                </c:pt>
                <c:pt idx="3492">
                  <c:v>4.5763402091755223E-3</c:v>
                </c:pt>
                <c:pt idx="3493">
                  <c:v>1.2861644668766159E-2</c:v>
                </c:pt>
                <c:pt idx="3494">
                  <c:v>2.7570753647102427E-2</c:v>
                </c:pt>
                <c:pt idx="3495">
                  <c:v>4.0128208398959329E-2</c:v>
                </c:pt>
                <c:pt idx="3496">
                  <c:v>6.8247333322793008E-3</c:v>
                </c:pt>
                <c:pt idx="3497">
                  <c:v>4.5710791185563968E-2</c:v>
                </c:pt>
                <c:pt idx="3498">
                  <c:v>1.9361070412882847E-2</c:v>
                </c:pt>
                <c:pt idx="3499">
                  <c:v>1.626303912391662E-2</c:v>
                </c:pt>
                <c:pt idx="3500">
                  <c:v>2.4362616528893551E-2</c:v>
                </c:pt>
                <c:pt idx="3501">
                  <c:v>1.267094677380257E-2</c:v>
                </c:pt>
                <c:pt idx="3502">
                  <c:v>9.402883856581086E-2</c:v>
                </c:pt>
                <c:pt idx="3503">
                  <c:v>1.5328765234415422E-2</c:v>
                </c:pt>
                <c:pt idx="3504">
                  <c:v>9.5613407370109399E-3</c:v>
                </c:pt>
                <c:pt idx="3505">
                  <c:v>5.9817983008825765E-2</c:v>
                </c:pt>
                <c:pt idx="3506">
                  <c:v>3.6223816650291923E-3</c:v>
                </c:pt>
                <c:pt idx="3507">
                  <c:v>3.2451721954994767E-2</c:v>
                </c:pt>
                <c:pt idx="3508">
                  <c:v>3.3990473219287783E-2</c:v>
                </c:pt>
                <c:pt idx="3509">
                  <c:v>6.1647687689909837E-2</c:v>
                </c:pt>
                <c:pt idx="3510">
                  <c:v>4.1644143726891097E-2</c:v>
                </c:pt>
                <c:pt idx="3511">
                  <c:v>1.6063891441543885E-2</c:v>
                </c:pt>
                <c:pt idx="3512">
                  <c:v>8.2864016378636635E-3</c:v>
                </c:pt>
                <c:pt idx="3513">
                  <c:v>3.4950774524344919E-4</c:v>
                </c:pt>
                <c:pt idx="3514">
                  <c:v>3.5819667260177754E-2</c:v>
                </c:pt>
                <c:pt idx="3515">
                  <c:v>1.6521162294804895E-2</c:v>
                </c:pt>
                <c:pt idx="3516">
                  <c:v>1.6028295197943257E-2</c:v>
                </c:pt>
                <c:pt idx="3517">
                  <c:v>1.4563584016968174E-2</c:v>
                </c:pt>
                <c:pt idx="3518">
                  <c:v>2.5833829243268488E-2</c:v>
                </c:pt>
                <c:pt idx="3519">
                  <c:v>2.9786748394852874E-2</c:v>
                </c:pt>
                <c:pt idx="3520">
                  <c:v>1.034866355481627E-2</c:v>
                </c:pt>
                <c:pt idx="3521">
                  <c:v>2.9043434316486937E-2</c:v>
                </c:pt>
                <c:pt idx="3522">
                  <c:v>3.7724624633967599E-2</c:v>
                </c:pt>
                <c:pt idx="3523">
                  <c:v>3.7510272421176535E-2</c:v>
                </c:pt>
                <c:pt idx="3524">
                  <c:v>1.1414192632563949E-2</c:v>
                </c:pt>
                <c:pt idx="3525">
                  <c:v>1.9157058404201711E-2</c:v>
                </c:pt>
                <c:pt idx="3526">
                  <c:v>3.6447829612510259E-2</c:v>
                </c:pt>
                <c:pt idx="3527">
                  <c:v>8.529383373450293E-3</c:v>
                </c:pt>
                <c:pt idx="3528">
                  <c:v>2.6122590142233244E-2</c:v>
                </c:pt>
                <c:pt idx="3529">
                  <c:v>6.2299961308382001E-2</c:v>
                </c:pt>
                <c:pt idx="3530">
                  <c:v>1.4728639389699316E-2</c:v>
                </c:pt>
                <c:pt idx="3531">
                  <c:v>2.894512792001367E-2</c:v>
                </c:pt>
                <c:pt idx="3532">
                  <c:v>5.2169011988285427E-2</c:v>
                </c:pt>
                <c:pt idx="3533">
                  <c:v>2.2788523986932319E-2</c:v>
                </c:pt>
                <c:pt idx="3534">
                  <c:v>6.4097709628351748E-3</c:v>
                </c:pt>
                <c:pt idx="3535">
                  <c:v>1.6026770440300622E-2</c:v>
                </c:pt>
                <c:pt idx="3536">
                  <c:v>4.5925355897281792E-2</c:v>
                </c:pt>
                <c:pt idx="3537">
                  <c:v>2.8427698486353584E-2</c:v>
                </c:pt>
                <c:pt idx="3538">
                  <c:v>1.5383098173472567E-2</c:v>
                </c:pt>
                <c:pt idx="3539">
                  <c:v>1.5116334416396541E-2</c:v>
                </c:pt>
                <c:pt idx="3540">
                  <c:v>4.0602065287275196E-2</c:v>
                </c:pt>
                <c:pt idx="3541">
                  <c:v>6.5118615669273322E-2</c:v>
                </c:pt>
                <c:pt idx="3542">
                  <c:v>4.7932628281701133E-2</c:v>
                </c:pt>
                <c:pt idx="3543">
                  <c:v>4.6159982555817589E-2</c:v>
                </c:pt>
                <c:pt idx="3544">
                  <c:v>2.5240876603164347E-4</c:v>
                </c:pt>
                <c:pt idx="3545">
                  <c:v>2.5361050799013421E-2</c:v>
                </c:pt>
                <c:pt idx="3546">
                  <c:v>4.0557579382542071E-2</c:v>
                </c:pt>
                <c:pt idx="3547">
                  <c:v>3.6072146777682501E-2</c:v>
                </c:pt>
                <c:pt idx="3548">
                  <c:v>2.6752387635228903E-2</c:v>
                </c:pt>
                <c:pt idx="3549">
                  <c:v>1.5697310964251567E-2</c:v>
                </c:pt>
                <c:pt idx="3550">
                  <c:v>6.4567371918206232E-2</c:v>
                </c:pt>
                <c:pt idx="3551">
                  <c:v>0.11899356191782268</c:v>
                </c:pt>
                <c:pt idx="3552">
                  <c:v>4.5737046417093599E-2</c:v>
                </c:pt>
                <c:pt idx="3553">
                  <c:v>9.9688892609506016E-2</c:v>
                </c:pt>
                <c:pt idx="3554">
                  <c:v>4.0503997408082575E-2</c:v>
                </c:pt>
                <c:pt idx="3555">
                  <c:v>3.5808341777770307E-2</c:v>
                </c:pt>
                <c:pt idx="3556">
                  <c:v>4.2448479868845243E-2</c:v>
                </c:pt>
                <c:pt idx="3557">
                  <c:v>3.3465148973300801E-2</c:v>
                </c:pt>
                <c:pt idx="3558">
                  <c:v>7.2955564153417224E-2</c:v>
                </c:pt>
                <c:pt idx="3559">
                  <c:v>2.2438067783756177E-2</c:v>
                </c:pt>
                <c:pt idx="3560">
                  <c:v>1.0709605529856628E-2</c:v>
                </c:pt>
                <c:pt idx="3561">
                  <c:v>6.0938330311463375E-2</c:v>
                </c:pt>
                <c:pt idx="3562">
                  <c:v>1.2048434943969281E-2</c:v>
                </c:pt>
                <c:pt idx="3563">
                  <c:v>1.7920835052528401E-2</c:v>
                </c:pt>
                <c:pt idx="3564">
                  <c:v>2.8077982834452918E-2</c:v>
                </c:pt>
                <c:pt idx="3565">
                  <c:v>1.7047425622297205E-2</c:v>
                </c:pt>
                <c:pt idx="3566">
                  <c:v>1.4850547331852974E-2</c:v>
                </c:pt>
                <c:pt idx="3567">
                  <c:v>4.3418405837120783E-4</c:v>
                </c:pt>
                <c:pt idx="3568">
                  <c:v>4.0353812009098093E-2</c:v>
                </c:pt>
                <c:pt idx="3569">
                  <c:v>3.0296774597107723E-2</c:v>
                </c:pt>
                <c:pt idx="3570">
                  <c:v>2.4948862489418019E-2</c:v>
                </c:pt>
                <c:pt idx="3571">
                  <c:v>1.607843706228592E-2</c:v>
                </c:pt>
                <c:pt idx="3572">
                  <c:v>4.5783534617804489E-2</c:v>
                </c:pt>
                <c:pt idx="3573">
                  <c:v>2.6414362547062187E-2</c:v>
                </c:pt>
                <c:pt idx="3574">
                  <c:v>3.4806096019728963E-2</c:v>
                </c:pt>
                <c:pt idx="3575">
                  <c:v>1.7583074761162248E-2</c:v>
                </c:pt>
                <c:pt idx="3576">
                  <c:v>0.10933243380686561</c:v>
                </c:pt>
                <c:pt idx="3577">
                  <c:v>4.521372411486984E-2</c:v>
                </c:pt>
                <c:pt idx="3578">
                  <c:v>1.3323600346006867E-2</c:v>
                </c:pt>
                <c:pt idx="3579">
                  <c:v>1.8959873359242096E-2</c:v>
                </c:pt>
                <c:pt idx="3580">
                  <c:v>2.7769405681379689E-2</c:v>
                </c:pt>
                <c:pt idx="3581">
                  <c:v>2.7007510178999508E-2</c:v>
                </c:pt>
                <c:pt idx="3582">
                  <c:v>3.8828119826918611E-2</c:v>
                </c:pt>
                <c:pt idx="3583">
                  <c:v>4.3963812277984571E-2</c:v>
                </c:pt>
                <c:pt idx="3584">
                  <c:v>9.1824132956280391E-2</c:v>
                </c:pt>
                <c:pt idx="3585">
                  <c:v>3.2679212580478886E-2</c:v>
                </c:pt>
                <c:pt idx="3586">
                  <c:v>3.426937637823399E-2</c:v>
                </c:pt>
                <c:pt idx="3587">
                  <c:v>1.7746933596496477E-2</c:v>
                </c:pt>
                <c:pt idx="3588">
                  <c:v>1.5358860110563678E-2</c:v>
                </c:pt>
                <c:pt idx="3589">
                  <c:v>5.2511956418157812E-3</c:v>
                </c:pt>
                <c:pt idx="3590">
                  <c:v>5.5323269371654021E-2</c:v>
                </c:pt>
                <c:pt idx="3591">
                  <c:v>4.6769724175865612E-2</c:v>
                </c:pt>
                <c:pt idx="3592">
                  <c:v>4.2105263275911534E-2</c:v>
                </c:pt>
                <c:pt idx="3593">
                  <c:v>1.3224965363904106E-2</c:v>
                </c:pt>
                <c:pt idx="3594">
                  <c:v>1.125055468507901E-2</c:v>
                </c:pt>
                <c:pt idx="3595">
                  <c:v>4.9992363851347588E-2</c:v>
                </c:pt>
                <c:pt idx="3596">
                  <c:v>3.9665532055726045E-2</c:v>
                </c:pt>
                <c:pt idx="3597">
                  <c:v>3.8624368422740391E-2</c:v>
                </c:pt>
                <c:pt idx="3598">
                  <c:v>9.1093818592861836E-3</c:v>
                </c:pt>
                <c:pt idx="3599">
                  <c:v>3.6223241064597039E-2</c:v>
                </c:pt>
                <c:pt idx="3600">
                  <c:v>2.1782075284116222E-2</c:v>
                </c:pt>
                <c:pt idx="3601">
                  <c:v>8.4945283839989935E-3</c:v>
                </c:pt>
                <c:pt idx="3602">
                  <c:v>7.5664638410165935E-2</c:v>
                </c:pt>
                <c:pt idx="3603">
                  <c:v>6.1379891176554652E-3</c:v>
                </c:pt>
                <c:pt idx="3604">
                  <c:v>4.7088190356417287E-3</c:v>
                </c:pt>
                <c:pt idx="3605">
                  <c:v>3.9318288667877038E-2</c:v>
                </c:pt>
                <c:pt idx="3606">
                  <c:v>2.0598709001238655E-2</c:v>
                </c:pt>
                <c:pt idx="3607">
                  <c:v>3.3362650610693864E-2</c:v>
                </c:pt>
                <c:pt idx="3608">
                  <c:v>7.0037323760921325E-2</c:v>
                </c:pt>
                <c:pt idx="3609">
                  <c:v>4.3219532798062649E-2</c:v>
                </c:pt>
                <c:pt idx="3610">
                  <c:v>4.0987714367267114E-2</c:v>
                </c:pt>
                <c:pt idx="3611">
                  <c:v>1.8808188166931777E-2</c:v>
                </c:pt>
                <c:pt idx="3612">
                  <c:v>2.7705298615497406E-2</c:v>
                </c:pt>
                <c:pt idx="3613">
                  <c:v>2.9323722293286024E-2</c:v>
                </c:pt>
                <c:pt idx="3614">
                  <c:v>3.2108512379548468E-2</c:v>
                </c:pt>
                <c:pt idx="3615">
                  <c:v>2.6904220591200467E-2</c:v>
                </c:pt>
                <c:pt idx="3616">
                  <c:v>1.3857718992112446E-2</c:v>
                </c:pt>
                <c:pt idx="3617">
                  <c:v>3.8698367414373047E-2</c:v>
                </c:pt>
                <c:pt idx="3618">
                  <c:v>3.0750633138440189E-2</c:v>
                </c:pt>
                <c:pt idx="3619">
                  <c:v>4.20891181083273E-4</c:v>
                </c:pt>
                <c:pt idx="3620">
                  <c:v>4.5482774217286762E-3</c:v>
                </c:pt>
                <c:pt idx="3621">
                  <c:v>2.1552403287256376E-2</c:v>
                </c:pt>
                <c:pt idx="3622">
                  <c:v>4.9146860973403393E-2</c:v>
                </c:pt>
                <c:pt idx="3623">
                  <c:v>2.6763415224284881E-2</c:v>
                </c:pt>
                <c:pt idx="3624">
                  <c:v>6.989803061390687E-3</c:v>
                </c:pt>
                <c:pt idx="3625">
                  <c:v>7.6741631943970587E-3</c:v>
                </c:pt>
                <c:pt idx="3626">
                  <c:v>1.4286165829735607E-2</c:v>
                </c:pt>
                <c:pt idx="3627">
                  <c:v>1.2842772901817685E-2</c:v>
                </c:pt>
                <c:pt idx="3628">
                  <c:v>6.5479669159023285E-3</c:v>
                </c:pt>
                <c:pt idx="3629">
                  <c:v>1.3823449115058811E-2</c:v>
                </c:pt>
                <c:pt idx="3630">
                  <c:v>9.5553768748865078E-3</c:v>
                </c:pt>
                <c:pt idx="3631">
                  <c:v>5.4732702944947989E-2</c:v>
                </c:pt>
                <c:pt idx="3632">
                  <c:v>1.1612684886462048E-2</c:v>
                </c:pt>
                <c:pt idx="3633">
                  <c:v>2.4615206923926911E-2</c:v>
                </c:pt>
                <c:pt idx="3634">
                  <c:v>4.2319235667762176E-2</c:v>
                </c:pt>
                <c:pt idx="3635">
                  <c:v>4.115317697289067E-2</c:v>
                </c:pt>
                <c:pt idx="3636">
                  <c:v>3.5128840181430282E-2</c:v>
                </c:pt>
                <c:pt idx="3637">
                  <c:v>4.6806587337317254E-3</c:v>
                </c:pt>
                <c:pt idx="3638">
                  <c:v>2.9930660177082222E-2</c:v>
                </c:pt>
                <c:pt idx="3639">
                  <c:v>2.0142385265263685E-2</c:v>
                </c:pt>
                <c:pt idx="3640">
                  <c:v>9.0479200115614472E-3</c:v>
                </c:pt>
                <c:pt idx="3641">
                  <c:v>1.5764016288806686E-2</c:v>
                </c:pt>
                <c:pt idx="3642">
                  <c:v>3.2386773415834992E-2</c:v>
                </c:pt>
                <c:pt idx="3643">
                  <c:v>1.4430647602419154E-2</c:v>
                </c:pt>
                <c:pt idx="3644">
                  <c:v>3.5883138579911489E-2</c:v>
                </c:pt>
                <c:pt idx="3645">
                  <c:v>5.6903985788400724E-3</c:v>
                </c:pt>
                <c:pt idx="3646">
                  <c:v>5.3055490097897152E-2</c:v>
                </c:pt>
                <c:pt idx="3647">
                  <c:v>1.9187036455442147E-2</c:v>
                </c:pt>
                <c:pt idx="3648">
                  <c:v>2.8251543810178616E-2</c:v>
                </c:pt>
                <c:pt idx="3649">
                  <c:v>2.5567540866815414E-2</c:v>
                </c:pt>
                <c:pt idx="3650">
                  <c:v>1.789373330913404E-2</c:v>
                </c:pt>
                <c:pt idx="3651">
                  <c:v>1.9449908497958891E-2</c:v>
                </c:pt>
                <c:pt idx="3652">
                  <c:v>1.2787577214559427E-2</c:v>
                </c:pt>
                <c:pt idx="3653">
                  <c:v>2.6597920365428369E-2</c:v>
                </c:pt>
                <c:pt idx="3654">
                  <c:v>3.2710655699089944E-2</c:v>
                </c:pt>
                <c:pt idx="3655">
                  <c:v>2.2890375126109218E-2</c:v>
                </c:pt>
                <c:pt idx="3656">
                  <c:v>2.7290841160140931E-2</c:v>
                </c:pt>
                <c:pt idx="3657">
                  <c:v>1.7310572388804311E-2</c:v>
                </c:pt>
                <c:pt idx="3658">
                  <c:v>5.3604284981051804E-2</c:v>
                </c:pt>
                <c:pt idx="3659">
                  <c:v>4.0293413768451969E-2</c:v>
                </c:pt>
                <c:pt idx="3660">
                  <c:v>8.5964863285855828E-3</c:v>
                </c:pt>
                <c:pt idx="3661">
                  <c:v>2.1120248696747043E-3</c:v>
                </c:pt>
                <c:pt idx="3662">
                  <c:v>1.1920454596008753E-2</c:v>
                </c:pt>
                <c:pt idx="3663">
                  <c:v>8.0905918208569322E-3</c:v>
                </c:pt>
                <c:pt idx="3664">
                  <c:v>1.9470616987974948E-2</c:v>
                </c:pt>
                <c:pt idx="3665">
                  <c:v>1.388279804285584E-2</c:v>
                </c:pt>
                <c:pt idx="3666">
                  <c:v>2.3298948280119469E-2</c:v>
                </c:pt>
                <c:pt idx="3667">
                  <c:v>4.5173653969034326E-2</c:v>
                </c:pt>
                <c:pt idx="3668">
                  <c:v>4.0525601894280547E-2</c:v>
                </c:pt>
                <c:pt idx="3669">
                  <c:v>4.1332028877870464E-2</c:v>
                </c:pt>
                <c:pt idx="3670">
                  <c:v>2.9329480900530835E-2</c:v>
                </c:pt>
                <c:pt idx="3671">
                  <c:v>4.844656789439114E-4</c:v>
                </c:pt>
                <c:pt idx="3672">
                  <c:v>1.2243312068172224E-2</c:v>
                </c:pt>
                <c:pt idx="3673">
                  <c:v>6.414910827065072E-3</c:v>
                </c:pt>
                <c:pt idx="3674">
                  <c:v>2.9414003343152844E-2</c:v>
                </c:pt>
                <c:pt idx="3675">
                  <c:v>3.7286686699697445E-2</c:v>
                </c:pt>
                <c:pt idx="3676">
                  <c:v>1.7440690547096738E-2</c:v>
                </c:pt>
                <c:pt idx="3677">
                  <c:v>1.6508246132332632E-2</c:v>
                </c:pt>
                <c:pt idx="3678">
                  <c:v>1.4713120859687324E-2</c:v>
                </c:pt>
                <c:pt idx="3679">
                  <c:v>1.1191939321720398E-2</c:v>
                </c:pt>
                <c:pt idx="3680">
                  <c:v>5.3533280179381859E-2</c:v>
                </c:pt>
                <c:pt idx="3681">
                  <c:v>1.7082787886764005E-2</c:v>
                </c:pt>
                <c:pt idx="3682">
                  <c:v>3.8335721783447886E-2</c:v>
                </c:pt>
                <c:pt idx="3683">
                  <c:v>5.5762072246215613E-2</c:v>
                </c:pt>
                <c:pt idx="3684">
                  <c:v>2.5329053437730946E-2</c:v>
                </c:pt>
                <c:pt idx="3685">
                  <c:v>3.1160346002562352E-2</c:v>
                </c:pt>
                <c:pt idx="3686">
                  <c:v>5.4573640958168614E-2</c:v>
                </c:pt>
                <c:pt idx="3687">
                  <c:v>3.4070955850020394E-2</c:v>
                </c:pt>
                <c:pt idx="3688">
                  <c:v>5.9474311573852551E-2</c:v>
                </c:pt>
                <c:pt idx="3689">
                  <c:v>3.7989390819536464E-2</c:v>
                </c:pt>
                <c:pt idx="3690">
                  <c:v>3.7939018946986675E-2</c:v>
                </c:pt>
                <c:pt idx="3691">
                  <c:v>2.2925542478718523E-2</c:v>
                </c:pt>
                <c:pt idx="3692">
                  <c:v>4.6920749697917374E-3</c:v>
                </c:pt>
                <c:pt idx="3693">
                  <c:v>1.8835465981624382E-2</c:v>
                </c:pt>
                <c:pt idx="3694">
                  <c:v>5.0491699031605872E-3</c:v>
                </c:pt>
                <c:pt idx="3695">
                  <c:v>7.4428629673703173E-3</c:v>
                </c:pt>
                <c:pt idx="3696">
                  <c:v>5.5075460380494753E-2</c:v>
                </c:pt>
                <c:pt idx="3697">
                  <c:v>4.3784062883840097E-2</c:v>
                </c:pt>
                <c:pt idx="3698">
                  <c:v>3.6977644343964361E-2</c:v>
                </c:pt>
                <c:pt idx="3699">
                  <c:v>2.6007567944641596E-2</c:v>
                </c:pt>
                <c:pt idx="3700">
                  <c:v>2.9369981720614498E-2</c:v>
                </c:pt>
                <c:pt idx="3701">
                  <c:v>1.6289512891378314E-2</c:v>
                </c:pt>
                <c:pt idx="3702">
                  <c:v>0.11105062743923225</c:v>
                </c:pt>
                <c:pt idx="3703">
                  <c:v>3.1798049302041671E-2</c:v>
                </c:pt>
                <c:pt idx="3704">
                  <c:v>2.3677872914556468E-2</c:v>
                </c:pt>
                <c:pt idx="3705">
                  <c:v>3.6932217623531778E-2</c:v>
                </c:pt>
                <c:pt idx="3706">
                  <c:v>8.762829056140703E-2</c:v>
                </c:pt>
                <c:pt idx="3707">
                  <c:v>7.3018461765177886E-2</c:v>
                </c:pt>
                <c:pt idx="3708">
                  <c:v>1.8779808415521203E-2</c:v>
                </c:pt>
                <c:pt idx="3709">
                  <c:v>1.3636234697294011E-2</c:v>
                </c:pt>
                <c:pt idx="3710">
                  <c:v>5.8289865183471533E-2</c:v>
                </c:pt>
                <c:pt idx="3711">
                  <c:v>1.7877979948300378E-2</c:v>
                </c:pt>
                <c:pt idx="3712">
                  <c:v>1.1999533827663972E-2</c:v>
                </c:pt>
                <c:pt idx="3713">
                  <c:v>1.9207241162909866E-2</c:v>
                </c:pt>
                <c:pt idx="3714">
                  <c:v>2.8113037667159141E-3</c:v>
                </c:pt>
                <c:pt idx="3715">
                  <c:v>2.9634608665973151E-2</c:v>
                </c:pt>
                <c:pt idx="3716">
                  <c:v>1.251076922739798E-3</c:v>
                </c:pt>
                <c:pt idx="3717">
                  <c:v>1.8646147943792969E-2</c:v>
                </c:pt>
                <c:pt idx="3718">
                  <c:v>2.4335842457085963E-2</c:v>
                </c:pt>
                <c:pt idx="3719">
                  <c:v>1.9578040178232926E-2</c:v>
                </c:pt>
                <c:pt idx="3720">
                  <c:v>5.6135116091810211E-2</c:v>
                </c:pt>
                <c:pt idx="3721">
                  <c:v>5.6300906940457141E-2</c:v>
                </c:pt>
                <c:pt idx="3722">
                  <c:v>3.8228608659407505E-2</c:v>
                </c:pt>
                <c:pt idx="3723">
                  <c:v>8.2332037770154708E-3</c:v>
                </c:pt>
                <c:pt idx="3724">
                  <c:v>1.1537627210066445E-2</c:v>
                </c:pt>
                <c:pt idx="3725">
                  <c:v>7.2811940548510833E-3</c:v>
                </c:pt>
                <c:pt idx="3726">
                  <c:v>6.2151448587874317E-2</c:v>
                </c:pt>
                <c:pt idx="3727">
                  <c:v>5.2410433447199652E-2</c:v>
                </c:pt>
                <c:pt idx="3728">
                  <c:v>4.6479381484795454E-2</c:v>
                </c:pt>
                <c:pt idx="3729">
                  <c:v>1.0681627190083975E-2</c:v>
                </c:pt>
                <c:pt idx="3730">
                  <c:v>2.5483751996031614E-2</c:v>
                </c:pt>
                <c:pt idx="3731">
                  <c:v>1.0449085747471533E-2</c:v>
                </c:pt>
                <c:pt idx="3732">
                  <c:v>3.4424114277601101E-2</c:v>
                </c:pt>
                <c:pt idx="3733">
                  <c:v>2.839195060242989E-2</c:v>
                </c:pt>
                <c:pt idx="3734">
                  <c:v>0.13125145393866114</c:v>
                </c:pt>
                <c:pt idx="3735">
                  <c:v>3.9959432735035619E-2</c:v>
                </c:pt>
                <c:pt idx="3736">
                  <c:v>1.5043533926494129E-3</c:v>
                </c:pt>
                <c:pt idx="3737">
                  <c:v>8.8526509845988297E-3</c:v>
                </c:pt>
                <c:pt idx="3738">
                  <c:v>2.2591703599105652E-2</c:v>
                </c:pt>
                <c:pt idx="3739">
                  <c:v>2.5938811602988467E-2</c:v>
                </c:pt>
                <c:pt idx="3740">
                  <c:v>4.0173426409457473E-2</c:v>
                </c:pt>
                <c:pt idx="3741">
                  <c:v>6.2373092657672796E-4</c:v>
                </c:pt>
                <c:pt idx="3742">
                  <c:v>4.2231392726385618E-2</c:v>
                </c:pt>
                <c:pt idx="3743">
                  <c:v>2.7107281349767563E-2</c:v>
                </c:pt>
                <c:pt idx="3744">
                  <c:v>5.8049560205325985E-2</c:v>
                </c:pt>
                <c:pt idx="3745">
                  <c:v>2.7512742852329523E-2</c:v>
                </c:pt>
                <c:pt idx="3746">
                  <c:v>2.2302291804260146E-3</c:v>
                </c:pt>
                <c:pt idx="3747">
                  <c:v>1.7479246992934391E-2</c:v>
                </c:pt>
                <c:pt idx="3748">
                  <c:v>1.6585501494888629E-2</c:v>
                </c:pt>
                <c:pt idx="3749">
                  <c:v>0.13758865729187522</c:v>
                </c:pt>
                <c:pt idx="3750">
                  <c:v>2.0497559203858387E-2</c:v>
                </c:pt>
                <c:pt idx="3751">
                  <c:v>1.1165968642816333E-2</c:v>
                </c:pt>
                <c:pt idx="3752">
                  <c:v>2.6028110042554412E-2</c:v>
                </c:pt>
                <c:pt idx="3753">
                  <c:v>5.5896248613692648E-2</c:v>
                </c:pt>
                <c:pt idx="3754">
                  <c:v>4.2447464957823464E-2</c:v>
                </c:pt>
                <c:pt idx="3755">
                  <c:v>4.396543862184852E-2</c:v>
                </c:pt>
                <c:pt idx="3756">
                  <c:v>7.1138502090793712E-2</c:v>
                </c:pt>
                <c:pt idx="3757">
                  <c:v>5.9947933121539988E-2</c:v>
                </c:pt>
                <c:pt idx="3758">
                  <c:v>2.423461479958567E-2</c:v>
                </c:pt>
                <c:pt idx="3759">
                  <c:v>3.1774094934285381E-2</c:v>
                </c:pt>
                <c:pt idx="3760">
                  <c:v>4.4071755876736757E-2</c:v>
                </c:pt>
                <c:pt idx="3761">
                  <c:v>6.3460783485383768E-3</c:v>
                </c:pt>
                <c:pt idx="3762">
                  <c:v>1.0588971645872872E-2</c:v>
                </c:pt>
                <c:pt idx="3763">
                  <c:v>7.5925258785962263E-3</c:v>
                </c:pt>
                <c:pt idx="3764">
                  <c:v>1.8800248347222763E-2</c:v>
                </c:pt>
                <c:pt idx="3765">
                  <c:v>2.5298160623739435E-3</c:v>
                </c:pt>
                <c:pt idx="3766">
                  <c:v>1.0088034234394666E-3</c:v>
                </c:pt>
                <c:pt idx="3767">
                  <c:v>1.9691241447870045E-2</c:v>
                </c:pt>
                <c:pt idx="3768">
                  <c:v>6.6569614580942169E-2</c:v>
                </c:pt>
                <c:pt idx="3769">
                  <c:v>6.7439085530544576E-2</c:v>
                </c:pt>
                <c:pt idx="3770">
                  <c:v>1.0077641855084071E-2</c:v>
                </c:pt>
                <c:pt idx="3771">
                  <c:v>2.8407530450950291E-2</c:v>
                </c:pt>
                <c:pt idx="3772">
                  <c:v>4.8908931178576302E-3</c:v>
                </c:pt>
                <c:pt idx="3773">
                  <c:v>5.3131314908311036E-2</c:v>
                </c:pt>
                <c:pt idx="3774">
                  <c:v>7.5918362685629542E-3</c:v>
                </c:pt>
                <c:pt idx="3775">
                  <c:v>1.4505925320786574E-2</c:v>
                </c:pt>
                <c:pt idx="3776">
                  <c:v>3.1736196199653177E-2</c:v>
                </c:pt>
                <c:pt idx="3777">
                  <c:v>2.2031534054293103E-2</c:v>
                </c:pt>
                <c:pt idx="3778">
                  <c:v>6.6601609777697982E-2</c:v>
                </c:pt>
                <c:pt idx="3779">
                  <c:v>2.69115189644141E-4</c:v>
                </c:pt>
                <c:pt idx="3780">
                  <c:v>1.8526613969089067E-2</c:v>
                </c:pt>
                <c:pt idx="3781">
                  <c:v>4.8848528069756272E-4</c:v>
                </c:pt>
                <c:pt idx="3782">
                  <c:v>9.6478100818838203E-2</c:v>
                </c:pt>
                <c:pt idx="3783">
                  <c:v>7.3508351380928302E-2</c:v>
                </c:pt>
                <c:pt idx="3784">
                  <c:v>3.5406236935503724E-2</c:v>
                </c:pt>
                <c:pt idx="3785">
                  <c:v>4.7513562418207728E-2</c:v>
                </c:pt>
                <c:pt idx="3786">
                  <c:v>8.5050979615253763E-3</c:v>
                </c:pt>
                <c:pt idx="3787">
                  <c:v>2.4795070975656766E-2</c:v>
                </c:pt>
                <c:pt idx="3788">
                  <c:v>1.3472040988870303E-2</c:v>
                </c:pt>
                <c:pt idx="3789">
                  <c:v>4.5821909771393464E-2</c:v>
                </c:pt>
                <c:pt idx="3790">
                  <c:v>9.7877151478255181E-3</c:v>
                </c:pt>
                <c:pt idx="3791">
                  <c:v>3.5823693815677682E-2</c:v>
                </c:pt>
                <c:pt idx="3792">
                  <c:v>1.6524270083309298E-2</c:v>
                </c:pt>
                <c:pt idx="3793">
                  <c:v>2.6059968306107593E-2</c:v>
                </c:pt>
                <c:pt idx="3794">
                  <c:v>1.7750483336653588E-2</c:v>
                </c:pt>
                <c:pt idx="3795">
                  <c:v>1.1966421215250655E-3</c:v>
                </c:pt>
                <c:pt idx="3796">
                  <c:v>1.6741898849421982E-2</c:v>
                </c:pt>
                <c:pt idx="3797">
                  <c:v>2.6411798137860019E-2</c:v>
                </c:pt>
                <c:pt idx="3798">
                  <c:v>4.3049569085469586E-2</c:v>
                </c:pt>
                <c:pt idx="3799">
                  <c:v>5.1315996929601912E-2</c:v>
                </c:pt>
                <c:pt idx="3800">
                  <c:v>2.2990711545098949E-2</c:v>
                </c:pt>
                <c:pt idx="3801">
                  <c:v>7.8884788762458025E-3</c:v>
                </c:pt>
                <c:pt idx="3802">
                  <c:v>3.521781255531687E-2</c:v>
                </c:pt>
                <c:pt idx="3803">
                  <c:v>3.2406798744498026E-2</c:v>
                </c:pt>
                <c:pt idx="3804">
                  <c:v>4.2073654973991542E-3</c:v>
                </c:pt>
                <c:pt idx="3805">
                  <c:v>4.2436963613597972E-2</c:v>
                </c:pt>
                <c:pt idx="3806">
                  <c:v>3.0310974193634373E-2</c:v>
                </c:pt>
                <c:pt idx="3807">
                  <c:v>1.6818944924382677E-2</c:v>
                </c:pt>
                <c:pt idx="3808">
                  <c:v>3.774252873117942E-2</c:v>
                </c:pt>
                <c:pt idx="3809">
                  <c:v>4.8388872955766354E-2</c:v>
                </c:pt>
                <c:pt idx="3810">
                  <c:v>3.0113999084013039E-2</c:v>
                </c:pt>
                <c:pt idx="3811">
                  <c:v>6.5910013774101162E-3</c:v>
                </c:pt>
                <c:pt idx="3812">
                  <c:v>2.6126623021101136E-2</c:v>
                </c:pt>
                <c:pt idx="3813">
                  <c:v>2.6660608963386352E-2</c:v>
                </c:pt>
                <c:pt idx="3814">
                  <c:v>2.4899876137098438E-2</c:v>
                </c:pt>
                <c:pt idx="3815">
                  <c:v>1.5792674318431017E-2</c:v>
                </c:pt>
                <c:pt idx="3816">
                  <c:v>3.0449920442394779E-2</c:v>
                </c:pt>
                <c:pt idx="3817">
                  <c:v>2.5021784579513519E-2</c:v>
                </c:pt>
                <c:pt idx="3818">
                  <c:v>5.7816639126625075E-3</c:v>
                </c:pt>
                <c:pt idx="3819">
                  <c:v>9.0087085380945592E-3</c:v>
                </c:pt>
                <c:pt idx="3820">
                  <c:v>7.8626111523815573E-3</c:v>
                </c:pt>
                <c:pt idx="3821">
                  <c:v>3.6550588509754268E-2</c:v>
                </c:pt>
                <c:pt idx="3822">
                  <c:v>1.9839913921771823E-2</c:v>
                </c:pt>
                <c:pt idx="3823">
                  <c:v>6.670540668517369E-3</c:v>
                </c:pt>
                <c:pt idx="3824">
                  <c:v>2.1655052050163812E-2</c:v>
                </c:pt>
                <c:pt idx="3825">
                  <c:v>1.7938426617201519E-2</c:v>
                </c:pt>
                <c:pt idx="3826">
                  <c:v>2.7782672987273646E-2</c:v>
                </c:pt>
                <c:pt idx="3827">
                  <c:v>1.1970497297249853E-2</c:v>
                </c:pt>
                <c:pt idx="3828">
                  <c:v>3.0636321412800968E-2</c:v>
                </c:pt>
                <c:pt idx="3829">
                  <c:v>2.488590020130612E-2</c:v>
                </c:pt>
                <c:pt idx="3830">
                  <c:v>1.2080145174028854E-2</c:v>
                </c:pt>
                <c:pt idx="3831">
                  <c:v>1.0905984122626007E-2</c:v>
                </c:pt>
                <c:pt idx="3832">
                  <c:v>2.5178756412238067E-2</c:v>
                </c:pt>
                <c:pt idx="3833">
                  <c:v>1.4064287492454815E-2</c:v>
                </c:pt>
                <c:pt idx="3834">
                  <c:v>5.6062570752770678E-2</c:v>
                </c:pt>
                <c:pt idx="3835">
                  <c:v>3.4764066989627855E-2</c:v>
                </c:pt>
                <c:pt idx="3836">
                  <c:v>1.9345712215149136E-3</c:v>
                </c:pt>
                <c:pt idx="3837">
                  <c:v>7.5129230542486033E-3</c:v>
                </c:pt>
                <c:pt idx="3838">
                  <c:v>2.5544325960654382E-2</c:v>
                </c:pt>
                <c:pt idx="3839">
                  <c:v>2.2933352843591472E-2</c:v>
                </c:pt>
                <c:pt idx="3840">
                  <c:v>8.0331840356828776E-2</c:v>
                </c:pt>
                <c:pt idx="3841">
                  <c:v>3.1838274454570499E-2</c:v>
                </c:pt>
                <c:pt idx="3842">
                  <c:v>0.15770409059079027</c:v>
                </c:pt>
                <c:pt idx="3843">
                  <c:v>1.0323296147811974E-2</c:v>
                </c:pt>
                <c:pt idx="3844">
                  <c:v>2.0692087899472106E-2</c:v>
                </c:pt>
                <c:pt idx="3845">
                  <c:v>3.590293121025101E-2</c:v>
                </c:pt>
                <c:pt idx="3846">
                  <c:v>2.2619005202409219E-2</c:v>
                </c:pt>
                <c:pt idx="3847">
                  <c:v>3.793708096066465E-2</c:v>
                </c:pt>
                <c:pt idx="3848">
                  <c:v>6.6346669968375932E-2</c:v>
                </c:pt>
                <c:pt idx="3849">
                  <c:v>2.0732921634525302E-2</c:v>
                </c:pt>
                <c:pt idx="3850">
                  <c:v>1.7246632300347925E-2</c:v>
                </c:pt>
                <c:pt idx="3851">
                  <c:v>4.8780506530694351E-2</c:v>
                </c:pt>
                <c:pt idx="3852">
                  <c:v>2.5154734640152013E-2</c:v>
                </c:pt>
                <c:pt idx="3853">
                  <c:v>4.1690331675384523E-2</c:v>
                </c:pt>
                <c:pt idx="3854">
                  <c:v>2.9665963138283541E-2</c:v>
                </c:pt>
                <c:pt idx="3855">
                  <c:v>7.538295228942879E-3</c:v>
                </c:pt>
                <c:pt idx="3856">
                  <c:v>3.5216249619088404E-2</c:v>
                </c:pt>
                <c:pt idx="3857">
                  <c:v>3.3949373212040987E-2</c:v>
                </c:pt>
                <c:pt idx="3858">
                  <c:v>1.755951766590446E-2</c:v>
                </c:pt>
                <c:pt idx="3859">
                  <c:v>1.5312711072845674E-2</c:v>
                </c:pt>
                <c:pt idx="3860">
                  <c:v>5.7375046833796434E-2</c:v>
                </c:pt>
                <c:pt idx="3861">
                  <c:v>2.9528506294807182E-2</c:v>
                </c:pt>
                <c:pt idx="3862">
                  <c:v>1.6551778735069245E-2</c:v>
                </c:pt>
                <c:pt idx="3863">
                  <c:v>1.672219823192166E-2</c:v>
                </c:pt>
                <c:pt idx="3864">
                  <c:v>3.1710345687053394E-2</c:v>
                </c:pt>
                <c:pt idx="3865">
                  <c:v>6.1140669973804948E-2</c:v>
                </c:pt>
                <c:pt idx="3866">
                  <c:v>1.2729764722836785E-2</c:v>
                </c:pt>
                <c:pt idx="3867">
                  <c:v>2.8247867464944832E-2</c:v>
                </c:pt>
                <c:pt idx="3868">
                  <c:v>3.4054059771696316E-2</c:v>
                </c:pt>
                <c:pt idx="3869">
                  <c:v>2.4711774650838902E-2</c:v>
                </c:pt>
                <c:pt idx="3870">
                  <c:v>2.8079370114718123E-2</c:v>
                </c:pt>
                <c:pt idx="3871">
                  <c:v>3.0659021409615579E-2</c:v>
                </c:pt>
                <c:pt idx="3872">
                  <c:v>1.7954441734531944E-2</c:v>
                </c:pt>
                <c:pt idx="3873">
                  <c:v>2.0308093232830046E-2</c:v>
                </c:pt>
                <c:pt idx="3874">
                  <c:v>5.4051296542201227E-2</c:v>
                </c:pt>
                <c:pt idx="3875">
                  <c:v>2.9510820650790366E-2</c:v>
                </c:pt>
                <c:pt idx="3876">
                  <c:v>2.3149714868854015E-2</c:v>
                </c:pt>
                <c:pt idx="3877">
                  <c:v>0.2946616483822056</c:v>
                </c:pt>
                <c:pt idx="3878">
                  <c:v>3.1270516406487273E-2</c:v>
                </c:pt>
                <c:pt idx="3879">
                  <c:v>1.5066024938817493E-2</c:v>
                </c:pt>
                <c:pt idx="3880">
                  <c:v>2.5142443712820317E-3</c:v>
                </c:pt>
                <c:pt idx="3881">
                  <c:v>4.7623443160973007E-2</c:v>
                </c:pt>
                <c:pt idx="3882">
                  <c:v>4.2886892357496501E-2</c:v>
                </c:pt>
                <c:pt idx="3883">
                  <c:v>1.7163817062136034E-2</c:v>
                </c:pt>
                <c:pt idx="3884">
                  <c:v>9.1436405134164997E-2</c:v>
                </c:pt>
                <c:pt idx="3885">
                  <c:v>3.3417272946002247E-2</c:v>
                </c:pt>
                <c:pt idx="3886">
                  <c:v>3.4689751266338983E-2</c:v>
                </c:pt>
                <c:pt idx="3887">
                  <c:v>3.3039795000643281E-2</c:v>
                </c:pt>
                <c:pt idx="3888">
                  <c:v>3.0358949024861265E-2</c:v>
                </c:pt>
                <c:pt idx="3889">
                  <c:v>2.8190806882013902E-2</c:v>
                </c:pt>
                <c:pt idx="3890">
                  <c:v>5.2106421732925651E-2</c:v>
                </c:pt>
                <c:pt idx="3891">
                  <c:v>2.1801369558318715E-2</c:v>
                </c:pt>
                <c:pt idx="3892">
                  <c:v>1.2794812518269673E-2</c:v>
                </c:pt>
                <c:pt idx="3893">
                  <c:v>1.2873579922955292E-2</c:v>
                </c:pt>
                <c:pt idx="3894">
                  <c:v>7.9154943669541324E-3</c:v>
                </c:pt>
                <c:pt idx="3895">
                  <c:v>8.0819329785984384E-3</c:v>
                </c:pt>
                <c:pt idx="3896">
                  <c:v>3.7954991665165791E-3</c:v>
                </c:pt>
                <c:pt idx="3897">
                  <c:v>3.8547357161352117E-2</c:v>
                </c:pt>
                <c:pt idx="3898">
                  <c:v>3.4235844528414806E-2</c:v>
                </c:pt>
                <c:pt idx="3899">
                  <c:v>6.1612889528741333E-2</c:v>
                </c:pt>
                <c:pt idx="3900">
                  <c:v>5.9005238872579142E-2</c:v>
                </c:pt>
                <c:pt idx="3901">
                  <c:v>2.1513441874879108E-2</c:v>
                </c:pt>
                <c:pt idx="3902">
                  <c:v>5.3073237201355997E-2</c:v>
                </c:pt>
                <c:pt idx="3903">
                  <c:v>5.0516980833060811E-2</c:v>
                </c:pt>
                <c:pt idx="3904">
                  <c:v>3.7536846683523369E-2</c:v>
                </c:pt>
                <c:pt idx="3905">
                  <c:v>1.8706586538637115E-2</c:v>
                </c:pt>
                <c:pt idx="3906">
                  <c:v>4.5508678584165768E-2</c:v>
                </c:pt>
                <c:pt idx="3907">
                  <c:v>5.2631092316877792E-2</c:v>
                </c:pt>
                <c:pt idx="3908">
                  <c:v>1.7895825248393601E-2</c:v>
                </c:pt>
                <c:pt idx="3909">
                  <c:v>7.6488145980744063E-3</c:v>
                </c:pt>
                <c:pt idx="3910">
                  <c:v>1.9630060260684552E-2</c:v>
                </c:pt>
                <c:pt idx="3911">
                  <c:v>6.374298168379372E-2</c:v>
                </c:pt>
                <c:pt idx="3912">
                  <c:v>3.376252158943957E-2</c:v>
                </c:pt>
                <c:pt idx="3913">
                  <c:v>2.874706367853512E-2</c:v>
                </c:pt>
                <c:pt idx="3914">
                  <c:v>3.4657264886827126E-2</c:v>
                </c:pt>
                <c:pt idx="3915">
                  <c:v>3.1215153408100327E-2</c:v>
                </c:pt>
                <c:pt idx="3916">
                  <c:v>5.0665581252827482E-3</c:v>
                </c:pt>
                <c:pt idx="3917">
                  <c:v>4.282746132473321E-3</c:v>
                </c:pt>
                <c:pt idx="3918">
                  <c:v>4.1173331286360103E-2</c:v>
                </c:pt>
                <c:pt idx="3919">
                  <c:v>5.6567353970616081E-2</c:v>
                </c:pt>
                <c:pt idx="3920">
                  <c:v>3.1258928215334117E-2</c:v>
                </c:pt>
                <c:pt idx="3921">
                  <c:v>1.1020289771392768E-2</c:v>
                </c:pt>
                <c:pt idx="3922">
                  <c:v>3.1804400104207126E-3</c:v>
                </c:pt>
                <c:pt idx="3923">
                  <c:v>7.3819070453000762E-3</c:v>
                </c:pt>
                <c:pt idx="3924">
                  <c:v>3.764950884482636E-3</c:v>
                </c:pt>
                <c:pt idx="3925">
                  <c:v>6.9871412062221389E-3</c:v>
                </c:pt>
                <c:pt idx="3926">
                  <c:v>3.9091354086318836E-2</c:v>
                </c:pt>
                <c:pt idx="3927">
                  <c:v>1.7321340712354069E-2</c:v>
                </c:pt>
                <c:pt idx="3928">
                  <c:v>4.8846088800588022E-2</c:v>
                </c:pt>
                <c:pt idx="3929">
                  <c:v>5.6124234731123587E-2</c:v>
                </c:pt>
                <c:pt idx="3930">
                  <c:v>2.1260941186884832E-2</c:v>
                </c:pt>
                <c:pt idx="3931">
                  <c:v>1.4931761451622705E-2</c:v>
                </c:pt>
                <c:pt idx="3932">
                  <c:v>1.7279134067980911E-2</c:v>
                </c:pt>
                <c:pt idx="3933">
                  <c:v>5.6500065656696796E-2</c:v>
                </c:pt>
                <c:pt idx="3934">
                  <c:v>2.6271653749630058E-2</c:v>
                </c:pt>
                <c:pt idx="3935">
                  <c:v>2.0824803816279013E-2</c:v>
                </c:pt>
                <c:pt idx="3936">
                  <c:v>1.5122786368419128E-2</c:v>
                </c:pt>
                <c:pt idx="3937">
                  <c:v>5.3839048857807451E-2</c:v>
                </c:pt>
                <c:pt idx="3938">
                  <c:v>2.8462488287868477E-2</c:v>
                </c:pt>
                <c:pt idx="3939">
                  <c:v>1.6162848276822878E-2</c:v>
                </c:pt>
                <c:pt idx="3940">
                  <c:v>5.1474720588954651E-3</c:v>
                </c:pt>
                <c:pt idx="3941">
                  <c:v>4.8475229800796188E-2</c:v>
                </c:pt>
                <c:pt idx="3942">
                  <c:v>4.8712378390927742E-2</c:v>
                </c:pt>
                <c:pt idx="3943">
                  <c:v>4.4282291535508521E-2</c:v>
                </c:pt>
                <c:pt idx="3944">
                  <c:v>1.5615753962420074E-2</c:v>
                </c:pt>
                <c:pt idx="3945">
                  <c:v>6.5689646007578997E-2</c:v>
                </c:pt>
                <c:pt idx="3946">
                  <c:v>3.9106351993306282E-2</c:v>
                </c:pt>
                <c:pt idx="3947">
                  <c:v>2.8823395726179712E-2</c:v>
                </c:pt>
                <c:pt idx="3948">
                  <c:v>1.8208116167657759E-3</c:v>
                </c:pt>
                <c:pt idx="3949">
                  <c:v>8.1106747552401603E-3</c:v>
                </c:pt>
                <c:pt idx="3950">
                  <c:v>6.4939890886122634E-2</c:v>
                </c:pt>
                <c:pt idx="3951">
                  <c:v>2.3248059223681602E-2</c:v>
                </c:pt>
                <c:pt idx="3952">
                  <c:v>8.9251565154661497E-2</c:v>
                </c:pt>
                <c:pt idx="3953">
                  <c:v>3.9831279354062894E-2</c:v>
                </c:pt>
                <c:pt idx="3954">
                  <c:v>5.6372146977999645E-2</c:v>
                </c:pt>
                <c:pt idx="3955">
                  <c:v>3.7529290484099136E-2</c:v>
                </c:pt>
                <c:pt idx="3956">
                  <c:v>8.44362700138164E-3</c:v>
                </c:pt>
                <c:pt idx="3957">
                  <c:v>2.0536892528924523E-2</c:v>
                </c:pt>
                <c:pt idx="3958">
                  <c:v>4.3537410026327918E-2</c:v>
                </c:pt>
                <c:pt idx="3959">
                  <c:v>6.7504808487982917E-3</c:v>
                </c:pt>
                <c:pt idx="3960">
                  <c:v>2.9506530086765542E-2</c:v>
                </c:pt>
                <c:pt idx="3961">
                  <c:v>3.7742540940230301E-2</c:v>
                </c:pt>
                <c:pt idx="3962">
                  <c:v>2.3910892006852938E-2</c:v>
                </c:pt>
                <c:pt idx="3963">
                  <c:v>7.6631542804183661E-2</c:v>
                </c:pt>
                <c:pt idx="3964">
                  <c:v>5.4422625628250995E-2</c:v>
                </c:pt>
                <c:pt idx="3965">
                  <c:v>3.8846625016209703E-2</c:v>
                </c:pt>
                <c:pt idx="3966">
                  <c:v>2.7847199578564547E-2</c:v>
                </c:pt>
                <c:pt idx="3967">
                  <c:v>2.8317381744216597E-2</c:v>
                </c:pt>
                <c:pt idx="3968">
                  <c:v>4.8306545529099035E-2</c:v>
                </c:pt>
                <c:pt idx="3969">
                  <c:v>1.9429715889507648E-3</c:v>
                </c:pt>
                <c:pt idx="3970">
                  <c:v>1.0624110798002573E-2</c:v>
                </c:pt>
                <c:pt idx="3971">
                  <c:v>1.0725610404906064E-2</c:v>
                </c:pt>
                <c:pt idx="3972">
                  <c:v>8.4442346848431563E-3</c:v>
                </c:pt>
                <c:pt idx="3973">
                  <c:v>5.4638985236836655E-2</c:v>
                </c:pt>
                <c:pt idx="3974">
                  <c:v>5.6818274204135336E-2</c:v>
                </c:pt>
                <c:pt idx="3975">
                  <c:v>2.0131915296456214E-2</c:v>
                </c:pt>
                <c:pt idx="3976">
                  <c:v>3.266492448956293E-2</c:v>
                </c:pt>
                <c:pt idx="3977">
                  <c:v>3.4578670875902925E-2</c:v>
                </c:pt>
                <c:pt idx="3978">
                  <c:v>2.4892007935662402E-2</c:v>
                </c:pt>
                <c:pt idx="3979">
                  <c:v>2.8859669669330134E-2</c:v>
                </c:pt>
                <c:pt idx="3980">
                  <c:v>4.3856516283302484E-2</c:v>
                </c:pt>
                <c:pt idx="3981">
                  <c:v>2.7883532739091076E-2</c:v>
                </c:pt>
                <c:pt idx="3982">
                  <c:v>1.3122993588411045E-2</c:v>
                </c:pt>
                <c:pt idx="3983">
                  <c:v>4.9251393049988268E-3</c:v>
                </c:pt>
                <c:pt idx="3984">
                  <c:v>3.2462247297599015E-2</c:v>
                </c:pt>
                <c:pt idx="3985">
                  <c:v>3.1902477987878937E-2</c:v>
                </c:pt>
                <c:pt idx="3986">
                  <c:v>1.7255257087958623E-2</c:v>
                </c:pt>
                <c:pt idx="3987">
                  <c:v>5.9660154881996635E-2</c:v>
                </c:pt>
                <c:pt idx="3988">
                  <c:v>2.583485086454778E-2</c:v>
                </c:pt>
                <c:pt idx="3989">
                  <c:v>5.0719794138043513E-2</c:v>
                </c:pt>
                <c:pt idx="3990">
                  <c:v>2.2349373963493041E-2</c:v>
                </c:pt>
                <c:pt idx="3991">
                  <c:v>6.6259984583454654E-2</c:v>
                </c:pt>
                <c:pt idx="3992">
                  <c:v>5.7877434359325644E-2</c:v>
                </c:pt>
                <c:pt idx="3993">
                  <c:v>7.1300347077553755E-3</c:v>
                </c:pt>
                <c:pt idx="3994">
                  <c:v>1.6521603413892749E-2</c:v>
                </c:pt>
                <c:pt idx="3995">
                  <c:v>4.124703336230863E-3</c:v>
                </c:pt>
                <c:pt idx="3996">
                  <c:v>1.7900235642830907E-2</c:v>
                </c:pt>
                <c:pt idx="3997">
                  <c:v>9.03556164393007E-3</c:v>
                </c:pt>
                <c:pt idx="3998">
                  <c:v>2.6828374553418896E-2</c:v>
                </c:pt>
                <c:pt idx="3999">
                  <c:v>3.3741638768291893E-2</c:v>
                </c:pt>
                <c:pt idx="4000">
                  <c:v>4.0517541131934842E-2</c:v>
                </c:pt>
                <c:pt idx="4001">
                  <c:v>7.8427347368935502E-3</c:v>
                </c:pt>
                <c:pt idx="4002">
                  <c:v>4.5842401432285955E-3</c:v>
                </c:pt>
                <c:pt idx="4003">
                  <c:v>1.5802058901791149E-2</c:v>
                </c:pt>
                <c:pt idx="4004">
                  <c:v>5.0486813665344243E-2</c:v>
                </c:pt>
                <c:pt idx="4005">
                  <c:v>3.4803692660183454E-2</c:v>
                </c:pt>
                <c:pt idx="4006">
                  <c:v>3.0132134756022493E-2</c:v>
                </c:pt>
                <c:pt idx="4007">
                  <c:v>1.1734174636308971E-2</c:v>
                </c:pt>
                <c:pt idx="4008">
                  <c:v>3.6364559897733233E-2</c:v>
                </c:pt>
                <c:pt idx="4009">
                  <c:v>3.666706806273165E-3</c:v>
                </c:pt>
                <c:pt idx="4010">
                  <c:v>5.7488570832044811E-4</c:v>
                </c:pt>
                <c:pt idx="4011">
                  <c:v>4.4856506950110953E-2</c:v>
                </c:pt>
                <c:pt idx="4012">
                  <c:v>5.0054567547579101E-2</c:v>
                </c:pt>
                <c:pt idx="4013">
                  <c:v>1.3182883006442991E-2</c:v>
                </c:pt>
                <c:pt idx="4014">
                  <c:v>8.2736373643899977E-3</c:v>
                </c:pt>
                <c:pt idx="4015">
                  <c:v>1.1620439240678043E-2</c:v>
                </c:pt>
                <c:pt idx="4016">
                  <c:v>2.0238149676443579E-2</c:v>
                </c:pt>
                <c:pt idx="4017">
                  <c:v>1.6183143881849667E-2</c:v>
                </c:pt>
                <c:pt idx="4018">
                  <c:v>4.8505558722011032E-2</c:v>
                </c:pt>
                <c:pt idx="4019">
                  <c:v>4.1785895488133745E-2</c:v>
                </c:pt>
                <c:pt idx="4020">
                  <c:v>2.3138943169543E-2</c:v>
                </c:pt>
                <c:pt idx="4021">
                  <c:v>2.5965235548396508E-2</c:v>
                </c:pt>
                <c:pt idx="4022">
                  <c:v>8.5638664138425746E-3</c:v>
                </c:pt>
                <c:pt idx="4023">
                  <c:v>5.3643707665753659E-3</c:v>
                </c:pt>
                <c:pt idx="4024">
                  <c:v>8.4362700239665328E-3</c:v>
                </c:pt>
                <c:pt idx="4025">
                  <c:v>5.003977711357209E-3</c:v>
                </c:pt>
                <c:pt idx="4026">
                  <c:v>5.7001141071016323E-3</c:v>
                </c:pt>
                <c:pt idx="4027">
                  <c:v>4.9134437616777771E-2</c:v>
                </c:pt>
                <c:pt idx="4028">
                  <c:v>5.3170200307121031E-2</c:v>
                </c:pt>
                <c:pt idx="4029">
                  <c:v>1.0426328350991276E-2</c:v>
                </c:pt>
                <c:pt idx="4030">
                  <c:v>7.8858994559152462E-2</c:v>
                </c:pt>
                <c:pt idx="4031">
                  <c:v>0.12687900447947623</c:v>
                </c:pt>
                <c:pt idx="4032">
                  <c:v>3.7455158525612577E-2</c:v>
                </c:pt>
                <c:pt idx="4033">
                  <c:v>1.3112870282364582E-2</c:v>
                </c:pt>
                <c:pt idx="4034">
                  <c:v>3.055985887345708E-3</c:v>
                </c:pt>
                <c:pt idx="4035">
                  <c:v>1.0194811013990425E-2</c:v>
                </c:pt>
                <c:pt idx="4036">
                  <c:v>2.8424269694959689E-2</c:v>
                </c:pt>
                <c:pt idx="4037">
                  <c:v>6.7604815402220186E-3</c:v>
                </c:pt>
                <c:pt idx="4038">
                  <c:v>1.0554042002847017E-2</c:v>
                </c:pt>
                <c:pt idx="4039">
                  <c:v>2.2944358039761525E-2</c:v>
                </c:pt>
                <c:pt idx="4040">
                  <c:v>6.0544351636292598E-3</c:v>
                </c:pt>
                <c:pt idx="4041">
                  <c:v>3.0205496108695464E-2</c:v>
                </c:pt>
                <c:pt idx="4042">
                  <c:v>3.3358142896815976E-2</c:v>
                </c:pt>
                <c:pt idx="4043">
                  <c:v>2.6983749714507177E-2</c:v>
                </c:pt>
                <c:pt idx="4044">
                  <c:v>5.8618955210783946E-3</c:v>
                </c:pt>
                <c:pt idx="4045">
                  <c:v>1.4413894502273998E-2</c:v>
                </c:pt>
                <c:pt idx="4046">
                  <c:v>2.8348309388832225E-2</c:v>
                </c:pt>
                <c:pt idx="4047">
                  <c:v>3.2185058665912911E-2</c:v>
                </c:pt>
                <c:pt idx="4048">
                  <c:v>2.3867313587922327E-2</c:v>
                </c:pt>
                <c:pt idx="4049">
                  <c:v>1.3329434869816484E-2</c:v>
                </c:pt>
                <c:pt idx="4050">
                  <c:v>2.0609875925185553E-2</c:v>
                </c:pt>
                <c:pt idx="4051">
                  <c:v>4.7341043419733476E-2</c:v>
                </c:pt>
                <c:pt idx="4052">
                  <c:v>2.9268514713632548E-2</c:v>
                </c:pt>
                <c:pt idx="4053">
                  <c:v>5.3312205394434334E-2</c:v>
                </c:pt>
                <c:pt idx="4054">
                  <c:v>5.2215667633026021E-3</c:v>
                </c:pt>
                <c:pt idx="4055">
                  <c:v>5.6498574522354648E-2</c:v>
                </c:pt>
                <c:pt idx="4056">
                  <c:v>5.3852173657677652E-2</c:v>
                </c:pt>
                <c:pt idx="4057">
                  <c:v>2.4946064832736582E-2</c:v>
                </c:pt>
                <c:pt idx="4058">
                  <c:v>3.1344582507888477E-2</c:v>
                </c:pt>
                <c:pt idx="4059">
                  <c:v>3.1683004821757302E-2</c:v>
                </c:pt>
                <c:pt idx="4060">
                  <c:v>1.130747532367686E-3</c:v>
                </c:pt>
                <c:pt idx="4061">
                  <c:v>1.5893542040471553E-2</c:v>
                </c:pt>
                <c:pt idx="4062">
                  <c:v>3.9577496458811992E-2</c:v>
                </c:pt>
                <c:pt idx="4063">
                  <c:v>3.7971821568209108E-2</c:v>
                </c:pt>
                <c:pt idx="4064">
                  <c:v>9.9237986161999914E-4</c:v>
                </c:pt>
                <c:pt idx="4065">
                  <c:v>5.7403762954460473E-2</c:v>
                </c:pt>
                <c:pt idx="4066">
                  <c:v>4.3115620218821468E-3</c:v>
                </c:pt>
                <c:pt idx="4067">
                  <c:v>1.6891735145169055E-2</c:v>
                </c:pt>
                <c:pt idx="4068">
                  <c:v>1.7505295243112749E-2</c:v>
                </c:pt>
                <c:pt idx="4069">
                  <c:v>6.146575853106484E-2</c:v>
                </c:pt>
                <c:pt idx="4070">
                  <c:v>2.2717167077406192E-2</c:v>
                </c:pt>
                <c:pt idx="4071">
                  <c:v>2.2306853276486543E-3</c:v>
                </c:pt>
                <c:pt idx="4072">
                  <c:v>4.9702699793101032E-2</c:v>
                </c:pt>
                <c:pt idx="4073">
                  <c:v>4.8874727059757511E-2</c:v>
                </c:pt>
                <c:pt idx="4074">
                  <c:v>1.3408139927198207E-2</c:v>
                </c:pt>
                <c:pt idx="4075">
                  <c:v>2.4204953470137403E-2</c:v>
                </c:pt>
                <c:pt idx="4076">
                  <c:v>2.4019597363399897E-2</c:v>
                </c:pt>
                <c:pt idx="4077">
                  <c:v>2.3757778709739795E-2</c:v>
                </c:pt>
                <c:pt idx="4078">
                  <c:v>5.6532867485179439E-2</c:v>
                </c:pt>
                <c:pt idx="4079">
                  <c:v>1.790546088417784E-2</c:v>
                </c:pt>
                <c:pt idx="4080">
                  <c:v>2.4183625082118698E-2</c:v>
                </c:pt>
                <c:pt idx="4081">
                  <c:v>2.8716457434511504E-2</c:v>
                </c:pt>
                <c:pt idx="4082">
                  <c:v>2.6308594627877054E-2</c:v>
                </c:pt>
                <c:pt idx="4083">
                  <c:v>3.1499753827050447E-2</c:v>
                </c:pt>
                <c:pt idx="4084">
                  <c:v>4.8543174229469244E-5</c:v>
                </c:pt>
                <c:pt idx="4085">
                  <c:v>3.557077506027715E-2</c:v>
                </c:pt>
                <c:pt idx="4086">
                  <c:v>1.126300264475736E-2</c:v>
                </c:pt>
                <c:pt idx="4087">
                  <c:v>2.2613791749864595E-2</c:v>
                </c:pt>
                <c:pt idx="4088">
                  <c:v>1.1966598119380535E-2</c:v>
                </c:pt>
                <c:pt idx="4089">
                  <c:v>4.3617260673676911E-2</c:v>
                </c:pt>
                <c:pt idx="4090">
                  <c:v>2.0905525061277137E-2</c:v>
                </c:pt>
                <c:pt idx="4091">
                  <c:v>1.4677656159578459E-2</c:v>
                </c:pt>
                <c:pt idx="4092">
                  <c:v>2.1164008930468943E-2</c:v>
                </c:pt>
                <c:pt idx="4093">
                  <c:v>5.6973929254018438E-2</c:v>
                </c:pt>
                <c:pt idx="4094">
                  <c:v>9.0333110362932928E-2</c:v>
                </c:pt>
                <c:pt idx="4095">
                  <c:v>1.9838068771770696E-2</c:v>
                </c:pt>
                <c:pt idx="4096">
                  <c:v>4.1278764573417968E-2</c:v>
                </c:pt>
                <c:pt idx="4097">
                  <c:v>6.5484723336191264E-2</c:v>
                </c:pt>
                <c:pt idx="4098">
                  <c:v>3.9410797565692525E-2</c:v>
                </c:pt>
                <c:pt idx="4099">
                  <c:v>5.3088558761180474E-2</c:v>
                </c:pt>
                <c:pt idx="4100">
                  <c:v>2.8100013929001581E-2</c:v>
                </c:pt>
                <c:pt idx="4101">
                  <c:v>3.2241255820537405E-2</c:v>
                </c:pt>
                <c:pt idx="4102">
                  <c:v>3.2553213298926173E-2</c:v>
                </c:pt>
                <c:pt idx="4103">
                  <c:v>4.2849662955410595E-2</c:v>
                </c:pt>
                <c:pt idx="4104">
                  <c:v>2.5722663472429127E-2</c:v>
                </c:pt>
                <c:pt idx="4105">
                  <c:v>1.8242662027444598E-2</c:v>
                </c:pt>
                <c:pt idx="4106">
                  <c:v>6.5281380050347809E-3</c:v>
                </c:pt>
                <c:pt idx="4107">
                  <c:v>2.3252820786568876E-2</c:v>
                </c:pt>
                <c:pt idx="4108">
                  <c:v>2.5082370671159381E-2</c:v>
                </c:pt>
                <c:pt idx="4109">
                  <c:v>1.261642120082767E-2</c:v>
                </c:pt>
                <c:pt idx="4110">
                  <c:v>2.8563844359832703E-2</c:v>
                </c:pt>
                <c:pt idx="4111">
                  <c:v>2.7660166129605042E-2</c:v>
                </c:pt>
                <c:pt idx="4112">
                  <c:v>5.8242938065049668E-2</c:v>
                </c:pt>
                <c:pt idx="4113">
                  <c:v>5.8878474626925276E-2</c:v>
                </c:pt>
                <c:pt idx="4114">
                  <c:v>4.4323564788275718E-2</c:v>
                </c:pt>
                <c:pt idx="4115">
                  <c:v>1.4451057466289684E-2</c:v>
                </c:pt>
                <c:pt idx="4116">
                  <c:v>3.6265421079872122E-2</c:v>
                </c:pt>
                <c:pt idx="4117">
                  <c:v>6.2952067706255888E-3</c:v>
                </c:pt>
                <c:pt idx="4118">
                  <c:v>7.5712809314970111E-3</c:v>
                </c:pt>
                <c:pt idx="4119">
                  <c:v>2.4025307492085094E-2</c:v>
                </c:pt>
                <c:pt idx="4120">
                  <c:v>3.7140310456430965E-2</c:v>
                </c:pt>
                <c:pt idx="4121">
                  <c:v>6.1121430268601916E-2</c:v>
                </c:pt>
                <c:pt idx="4122">
                  <c:v>5.3708052244274135E-3</c:v>
                </c:pt>
                <c:pt idx="4123">
                  <c:v>5.5879098080984166E-3</c:v>
                </c:pt>
                <c:pt idx="4124">
                  <c:v>3.5331200704813007E-2</c:v>
                </c:pt>
                <c:pt idx="4125">
                  <c:v>4.7600401878767629E-2</c:v>
                </c:pt>
                <c:pt idx="4126">
                  <c:v>2.1075468110911863E-2</c:v>
                </c:pt>
                <c:pt idx="4127">
                  <c:v>5.6383513911542685E-3</c:v>
                </c:pt>
                <c:pt idx="4128">
                  <c:v>1.481657147941361E-2</c:v>
                </c:pt>
                <c:pt idx="4129">
                  <c:v>8.3018261578307093E-2</c:v>
                </c:pt>
                <c:pt idx="4130">
                  <c:v>3.4131205888691146E-2</c:v>
                </c:pt>
                <c:pt idx="4131">
                  <c:v>3.2552621252736148E-2</c:v>
                </c:pt>
                <c:pt idx="4132">
                  <c:v>1.702377455594789E-2</c:v>
                </c:pt>
                <c:pt idx="4133">
                  <c:v>3.0767402991399587E-2</c:v>
                </c:pt>
                <c:pt idx="4134">
                  <c:v>3.885588799345778E-2</c:v>
                </c:pt>
                <c:pt idx="4135">
                  <c:v>5.6519770620485563E-2</c:v>
                </c:pt>
                <c:pt idx="4136">
                  <c:v>3.2836554194857606E-2</c:v>
                </c:pt>
                <c:pt idx="4137">
                  <c:v>2.4930460466663928E-2</c:v>
                </c:pt>
                <c:pt idx="4138">
                  <c:v>2.0614231000281112E-2</c:v>
                </c:pt>
                <c:pt idx="4139">
                  <c:v>1.5819660193082841E-2</c:v>
                </c:pt>
                <c:pt idx="4140">
                  <c:v>4.5186049352577189E-2</c:v>
                </c:pt>
                <c:pt idx="4141">
                  <c:v>2.1202498591827684E-2</c:v>
                </c:pt>
                <c:pt idx="4142">
                  <c:v>1.1824381871893802E-2</c:v>
                </c:pt>
                <c:pt idx="4143">
                  <c:v>9.6336953975615855E-4</c:v>
                </c:pt>
                <c:pt idx="4144">
                  <c:v>3.1350615843685203E-2</c:v>
                </c:pt>
                <c:pt idx="4145">
                  <c:v>1.9149714018847963E-2</c:v>
                </c:pt>
                <c:pt idx="4146">
                  <c:v>4.1623221797298535E-2</c:v>
                </c:pt>
                <c:pt idx="4147">
                  <c:v>2.8307145250943841E-2</c:v>
                </c:pt>
                <c:pt idx="4148">
                  <c:v>2.7425088922522968E-2</c:v>
                </c:pt>
                <c:pt idx="4149">
                  <c:v>2.668612516771772E-3</c:v>
                </c:pt>
                <c:pt idx="4150">
                  <c:v>1.2849817363674861E-2</c:v>
                </c:pt>
                <c:pt idx="4151">
                  <c:v>3.5655876895070791E-2</c:v>
                </c:pt>
                <c:pt idx="4152">
                  <c:v>5.2942554557886691E-2</c:v>
                </c:pt>
                <c:pt idx="4153">
                  <c:v>1.2010611929463434E-2</c:v>
                </c:pt>
                <c:pt idx="4154">
                  <c:v>5.0416257918055637E-2</c:v>
                </c:pt>
                <c:pt idx="4155">
                  <c:v>4.3006060397935357E-2</c:v>
                </c:pt>
                <c:pt idx="4156">
                  <c:v>2.8658101048610572E-2</c:v>
                </c:pt>
                <c:pt idx="4157">
                  <c:v>1.3891858985987104E-2</c:v>
                </c:pt>
                <c:pt idx="4158">
                  <c:v>1.8013808191081605E-2</c:v>
                </c:pt>
                <c:pt idx="4159">
                  <c:v>3.0425311557948198E-2</c:v>
                </c:pt>
                <c:pt idx="4160">
                  <c:v>4.8941922858638236E-2</c:v>
                </c:pt>
                <c:pt idx="4161">
                  <c:v>2.8072693155367142E-2</c:v>
                </c:pt>
                <c:pt idx="4162">
                  <c:v>3.3382963570731936E-2</c:v>
                </c:pt>
                <c:pt idx="4163">
                  <c:v>1.1430845065610082E-2</c:v>
                </c:pt>
                <c:pt idx="4164">
                  <c:v>2.9363640332204195E-2</c:v>
                </c:pt>
                <c:pt idx="4165">
                  <c:v>3.1251325790972159E-2</c:v>
                </c:pt>
                <c:pt idx="4166">
                  <c:v>1.5423630871720141E-2</c:v>
                </c:pt>
                <c:pt idx="4167">
                  <c:v>0.33746010682653343</c:v>
                </c:pt>
                <c:pt idx="4168">
                  <c:v>4.3407005397558561E-2</c:v>
                </c:pt>
                <c:pt idx="4169">
                  <c:v>3.197173363708241E-2</c:v>
                </c:pt>
                <c:pt idx="4170">
                  <c:v>5.7532050940341112E-3</c:v>
                </c:pt>
                <c:pt idx="4171">
                  <c:v>5.6483952328368246E-2</c:v>
                </c:pt>
                <c:pt idx="4172">
                  <c:v>6.0580886193118619E-2</c:v>
                </c:pt>
                <c:pt idx="4173">
                  <c:v>4.7955448614556549E-2</c:v>
                </c:pt>
                <c:pt idx="4174">
                  <c:v>3.6913328751538715E-4</c:v>
                </c:pt>
                <c:pt idx="4175">
                  <c:v>3.0097459865389892E-2</c:v>
                </c:pt>
                <c:pt idx="4176">
                  <c:v>4.0892411092379857E-2</c:v>
                </c:pt>
                <c:pt idx="4177">
                  <c:v>1.7218138403104918E-2</c:v>
                </c:pt>
                <c:pt idx="4178">
                  <c:v>4.7900289029341257E-2</c:v>
                </c:pt>
                <c:pt idx="4179">
                  <c:v>1.6652596125744254E-2</c:v>
                </c:pt>
                <c:pt idx="4180">
                  <c:v>1.5678159988185083E-2</c:v>
                </c:pt>
                <c:pt idx="4181">
                  <c:v>3.1244608869315828E-2</c:v>
                </c:pt>
                <c:pt idx="4182">
                  <c:v>1.7857861201634611E-2</c:v>
                </c:pt>
                <c:pt idx="4183">
                  <c:v>3.053909159747914E-2</c:v>
                </c:pt>
                <c:pt idx="4184">
                  <c:v>4.3505596660885847E-2</c:v>
                </c:pt>
                <c:pt idx="4185">
                  <c:v>6.1872418346916702E-2</c:v>
                </c:pt>
                <c:pt idx="4186">
                  <c:v>5.8590025643111374E-2</c:v>
                </c:pt>
                <c:pt idx="4187">
                  <c:v>8.3690906353826311E-3</c:v>
                </c:pt>
                <c:pt idx="4188">
                  <c:v>1.4134871987598774E-2</c:v>
                </c:pt>
                <c:pt idx="4189">
                  <c:v>4.6614707695397939E-3</c:v>
                </c:pt>
                <c:pt idx="4190">
                  <c:v>4.7321357387502677E-3</c:v>
                </c:pt>
                <c:pt idx="4191">
                  <c:v>6.5512500321517744E-2</c:v>
                </c:pt>
                <c:pt idx="4192">
                  <c:v>8.9171967944429165E-4</c:v>
                </c:pt>
                <c:pt idx="4193">
                  <c:v>1.2727565700666348E-2</c:v>
                </c:pt>
                <c:pt idx="4194">
                  <c:v>3.6971687253949739E-2</c:v>
                </c:pt>
                <c:pt idx="4195">
                  <c:v>1.685390442943617E-2</c:v>
                </c:pt>
                <c:pt idx="4196">
                  <c:v>2.9185953327008966E-2</c:v>
                </c:pt>
                <c:pt idx="4197">
                  <c:v>1.5408043234555156E-2</c:v>
                </c:pt>
                <c:pt idx="4198">
                  <c:v>5.8772957375362637E-2</c:v>
                </c:pt>
                <c:pt idx="4199">
                  <c:v>5.786383131233163E-2</c:v>
                </c:pt>
                <c:pt idx="4200">
                  <c:v>1.3872596199519249E-2</c:v>
                </c:pt>
                <c:pt idx="4201">
                  <c:v>1.5650519622023237E-2</c:v>
                </c:pt>
                <c:pt idx="4202">
                  <c:v>9.1971625515038652E-3</c:v>
                </c:pt>
                <c:pt idx="4203">
                  <c:v>3.8270397931932057E-2</c:v>
                </c:pt>
                <c:pt idx="4204">
                  <c:v>5.5804150215198398E-3</c:v>
                </c:pt>
                <c:pt idx="4205">
                  <c:v>3.1246426461934047E-2</c:v>
                </c:pt>
                <c:pt idx="4206">
                  <c:v>4.4031428884470376E-2</c:v>
                </c:pt>
                <c:pt idx="4207">
                  <c:v>9.1599075801688454E-3</c:v>
                </c:pt>
                <c:pt idx="4208">
                  <c:v>3.0552103124234543E-2</c:v>
                </c:pt>
                <c:pt idx="4209">
                  <c:v>8.3561582887825905E-3</c:v>
                </c:pt>
                <c:pt idx="4210">
                  <c:v>3.0423237868430889E-2</c:v>
                </c:pt>
                <c:pt idx="4211">
                  <c:v>4.7062700065160987E-3</c:v>
                </c:pt>
                <c:pt idx="4212">
                  <c:v>2.1439086841039609E-2</c:v>
                </c:pt>
                <c:pt idx="4213">
                  <c:v>1.3255675715484055E-2</c:v>
                </c:pt>
                <c:pt idx="4214">
                  <c:v>2.1923132425634748E-2</c:v>
                </c:pt>
                <c:pt idx="4215">
                  <c:v>6.10208873388772E-2</c:v>
                </c:pt>
                <c:pt idx="4216">
                  <c:v>1.2869424371234867E-2</c:v>
                </c:pt>
                <c:pt idx="4217">
                  <c:v>6.4882990975958621E-2</c:v>
                </c:pt>
                <c:pt idx="4218">
                  <c:v>4.1734767715327137E-2</c:v>
                </c:pt>
                <c:pt idx="4219">
                  <c:v>1.4250685727370493E-2</c:v>
                </c:pt>
                <c:pt idx="4220">
                  <c:v>3.6013224768786864E-3</c:v>
                </c:pt>
                <c:pt idx="4221">
                  <c:v>1.0037675207237112E-2</c:v>
                </c:pt>
                <c:pt idx="4222">
                  <c:v>5.1576415470865791E-2</c:v>
                </c:pt>
                <c:pt idx="4223">
                  <c:v>3.148147716057341E-2</c:v>
                </c:pt>
                <c:pt idx="4224">
                  <c:v>4.5539258726279092E-2</c:v>
                </c:pt>
                <c:pt idx="4225">
                  <c:v>1.6995154140606185E-2</c:v>
                </c:pt>
                <c:pt idx="4226">
                  <c:v>1.0828675755901108E-2</c:v>
                </c:pt>
                <c:pt idx="4227">
                  <c:v>1.9985360515063798E-2</c:v>
                </c:pt>
                <c:pt idx="4228">
                  <c:v>2.7553247174796625E-3</c:v>
                </c:pt>
                <c:pt idx="4229">
                  <c:v>8.4940125890039034E-4</c:v>
                </c:pt>
                <c:pt idx="4230">
                  <c:v>5.650358308290665E-3</c:v>
                </c:pt>
                <c:pt idx="4231">
                  <c:v>6.0247766341461714E-2</c:v>
                </c:pt>
                <c:pt idx="4232">
                  <c:v>5.0510718357421602E-4</c:v>
                </c:pt>
                <c:pt idx="4233">
                  <c:v>5.8566653415741882E-2</c:v>
                </c:pt>
                <c:pt idx="4234">
                  <c:v>5.2865068924980177E-2</c:v>
                </c:pt>
                <c:pt idx="4235">
                  <c:v>2.976564521099993E-2</c:v>
                </c:pt>
                <c:pt idx="4236">
                  <c:v>4.8045360028917031E-2</c:v>
                </c:pt>
                <c:pt idx="4237">
                  <c:v>1.4031004141993056E-2</c:v>
                </c:pt>
                <c:pt idx="4238">
                  <c:v>1.7908994773227334E-2</c:v>
                </c:pt>
                <c:pt idx="4239">
                  <c:v>4.4772924698224248E-2</c:v>
                </c:pt>
                <c:pt idx="4240">
                  <c:v>5.3938730986206912E-2</c:v>
                </c:pt>
                <c:pt idx="4241">
                  <c:v>1.1171455939291558E-2</c:v>
                </c:pt>
                <c:pt idx="4242">
                  <c:v>4.5503743326481827E-2</c:v>
                </c:pt>
                <c:pt idx="4243">
                  <c:v>5.1524780655684561E-2</c:v>
                </c:pt>
                <c:pt idx="4244">
                  <c:v>5.0769221504450179E-2</c:v>
                </c:pt>
                <c:pt idx="4245">
                  <c:v>1.9228440338433298E-2</c:v>
                </c:pt>
                <c:pt idx="4246">
                  <c:v>4.4912697308805281E-2</c:v>
                </c:pt>
                <c:pt idx="4247">
                  <c:v>5.3890728824085854E-3</c:v>
                </c:pt>
                <c:pt idx="4248">
                  <c:v>1.0423592268698406E-2</c:v>
                </c:pt>
                <c:pt idx="4249">
                  <c:v>3.3650557088430975E-3</c:v>
                </c:pt>
                <c:pt idx="4250">
                  <c:v>3.3801617649606687E-2</c:v>
                </c:pt>
                <c:pt idx="4251">
                  <c:v>2.0533423412914434E-2</c:v>
                </c:pt>
                <c:pt idx="4252">
                  <c:v>3.069560558216667E-2</c:v>
                </c:pt>
                <c:pt idx="4253">
                  <c:v>3.4110638936786231E-3</c:v>
                </c:pt>
                <c:pt idx="4254">
                  <c:v>4.5513370910268788E-2</c:v>
                </c:pt>
                <c:pt idx="4255">
                  <c:v>4.1555323776598638E-2</c:v>
                </c:pt>
                <c:pt idx="4256">
                  <c:v>2.0696936624392176E-2</c:v>
                </c:pt>
                <c:pt idx="4257">
                  <c:v>1.8683000284078939E-2</c:v>
                </c:pt>
                <c:pt idx="4258">
                  <c:v>1.263796693461177E-2</c:v>
                </c:pt>
                <c:pt idx="4259">
                  <c:v>5.687400131564424E-2</c:v>
                </c:pt>
                <c:pt idx="4260">
                  <c:v>1.0738026404491979E-2</c:v>
                </c:pt>
                <c:pt idx="4261">
                  <c:v>4.2544883643766206E-2</c:v>
                </c:pt>
                <c:pt idx="4262">
                  <c:v>3.4933353628130256E-2</c:v>
                </c:pt>
                <c:pt idx="4263">
                  <c:v>3.6835345525423779E-2</c:v>
                </c:pt>
                <c:pt idx="4264">
                  <c:v>4.3956907488795424E-2</c:v>
                </c:pt>
                <c:pt idx="4265">
                  <c:v>2.7929257318253405E-2</c:v>
                </c:pt>
                <c:pt idx="4266">
                  <c:v>1.6805580198938831E-2</c:v>
                </c:pt>
                <c:pt idx="4267">
                  <c:v>2.7171992128998387E-2</c:v>
                </c:pt>
                <c:pt idx="4268">
                  <c:v>3.6025146695493074E-2</c:v>
                </c:pt>
                <c:pt idx="4269">
                  <c:v>3.4797541214782346E-2</c:v>
                </c:pt>
                <c:pt idx="4270">
                  <c:v>2.117614186785291E-2</c:v>
                </c:pt>
                <c:pt idx="4271">
                  <c:v>5.6905908601517584E-2</c:v>
                </c:pt>
                <c:pt idx="4272">
                  <c:v>3.6671401288785266E-2</c:v>
                </c:pt>
                <c:pt idx="4273">
                  <c:v>3.2528493844202679E-2</c:v>
                </c:pt>
                <c:pt idx="4274">
                  <c:v>2.2795192122002067E-2</c:v>
                </c:pt>
                <c:pt idx="4275">
                  <c:v>5.7152797637402636E-2</c:v>
                </c:pt>
                <c:pt idx="4276">
                  <c:v>4.0303812644567533E-2</c:v>
                </c:pt>
                <c:pt idx="4277">
                  <c:v>1.6834618733836793E-2</c:v>
                </c:pt>
                <c:pt idx="4278">
                  <c:v>9.2468744929700239E-2</c:v>
                </c:pt>
                <c:pt idx="4279">
                  <c:v>3.0247109244980343E-2</c:v>
                </c:pt>
                <c:pt idx="4280">
                  <c:v>3.8764014730779596E-2</c:v>
                </c:pt>
                <c:pt idx="4281">
                  <c:v>3.4875496611191173E-2</c:v>
                </c:pt>
                <c:pt idx="4282">
                  <c:v>3.3569720164511443E-2</c:v>
                </c:pt>
                <c:pt idx="4283">
                  <c:v>3.5882769704642742E-2</c:v>
                </c:pt>
                <c:pt idx="4284">
                  <c:v>3.6825797014986256E-2</c:v>
                </c:pt>
                <c:pt idx="4285">
                  <c:v>8.3548905306698798E-3</c:v>
                </c:pt>
                <c:pt idx="4286">
                  <c:v>2.3781039418873585E-2</c:v>
                </c:pt>
                <c:pt idx="4287">
                  <c:v>9.8130603266866068E-4</c:v>
                </c:pt>
                <c:pt idx="4288">
                  <c:v>1.9777134325084531E-2</c:v>
                </c:pt>
                <c:pt idx="4289">
                  <c:v>1.8926825294179973E-2</c:v>
                </c:pt>
                <c:pt idx="4290">
                  <c:v>1.2567221559315889E-2</c:v>
                </c:pt>
                <c:pt idx="4291">
                  <c:v>6.1834257409790816E-2</c:v>
                </c:pt>
                <c:pt idx="4292">
                  <c:v>2.3274368756498201E-2</c:v>
                </c:pt>
                <c:pt idx="4293">
                  <c:v>1.0070729439201759E-3</c:v>
                </c:pt>
                <c:pt idx="4294">
                  <c:v>6.5563166274828305E-2</c:v>
                </c:pt>
                <c:pt idx="4295">
                  <c:v>6.2205098620863722E-2</c:v>
                </c:pt>
                <c:pt idx="4296">
                  <c:v>1.7217836515637883E-2</c:v>
                </c:pt>
                <c:pt idx="4297">
                  <c:v>3.748768730801863E-2</c:v>
                </c:pt>
                <c:pt idx="4298">
                  <c:v>4.8069162885795255E-2</c:v>
                </c:pt>
                <c:pt idx="4299">
                  <c:v>2.2352796283225111E-2</c:v>
                </c:pt>
                <c:pt idx="4300">
                  <c:v>7.4217944023433E-3</c:v>
                </c:pt>
                <c:pt idx="4301">
                  <c:v>2.6165445672836143E-3</c:v>
                </c:pt>
                <c:pt idx="4302">
                  <c:v>1.9982752781130271E-2</c:v>
                </c:pt>
                <c:pt idx="4303">
                  <c:v>2.2580470179553259E-2</c:v>
                </c:pt>
                <c:pt idx="4304">
                  <c:v>0.35605971990395513</c:v>
                </c:pt>
                <c:pt idx="4305">
                  <c:v>5.9691230067046866E-2</c:v>
                </c:pt>
                <c:pt idx="4306">
                  <c:v>2.538378514306612E-3</c:v>
                </c:pt>
                <c:pt idx="4307">
                  <c:v>6.570352471420858E-2</c:v>
                </c:pt>
                <c:pt idx="4308">
                  <c:v>3.3130177549874892E-2</c:v>
                </c:pt>
                <c:pt idx="4309">
                  <c:v>1.2923342300339084E-2</c:v>
                </c:pt>
                <c:pt idx="4310">
                  <c:v>4.2200779799492008E-2</c:v>
                </c:pt>
                <c:pt idx="4311">
                  <c:v>1.5103516192572164E-2</c:v>
                </c:pt>
                <c:pt idx="4312">
                  <c:v>2.4659109097694185E-2</c:v>
                </c:pt>
                <c:pt idx="4313">
                  <c:v>2.090298963228333E-2</c:v>
                </c:pt>
                <c:pt idx="4314">
                  <c:v>3.2938305970363679E-2</c:v>
                </c:pt>
                <c:pt idx="4315">
                  <c:v>3.5599767781278727E-2</c:v>
                </c:pt>
                <c:pt idx="4316">
                  <c:v>2.0531774617834425E-2</c:v>
                </c:pt>
                <c:pt idx="4317">
                  <c:v>1.9354356683859653E-2</c:v>
                </c:pt>
                <c:pt idx="4318">
                  <c:v>0.12490655993686831</c:v>
                </c:pt>
                <c:pt idx="4319">
                  <c:v>5.423196353538557E-2</c:v>
                </c:pt>
                <c:pt idx="4320">
                  <c:v>3.1198549115201805E-2</c:v>
                </c:pt>
                <c:pt idx="4321">
                  <c:v>2.3643329784559269E-2</c:v>
                </c:pt>
                <c:pt idx="4322">
                  <c:v>1.772972504518993E-2</c:v>
                </c:pt>
                <c:pt idx="4323">
                  <c:v>9.1221495851528445E-2</c:v>
                </c:pt>
                <c:pt idx="4324">
                  <c:v>5.8882314583297533E-2</c:v>
                </c:pt>
                <c:pt idx="4325">
                  <c:v>4.083577804063853E-2</c:v>
                </c:pt>
                <c:pt idx="4326">
                  <c:v>3.3872173114725124E-3</c:v>
                </c:pt>
                <c:pt idx="4327">
                  <c:v>2.8208613167514537E-2</c:v>
                </c:pt>
                <c:pt idx="4328">
                  <c:v>1.3470559090975769E-2</c:v>
                </c:pt>
                <c:pt idx="4329">
                  <c:v>5.3298378336263282E-2</c:v>
                </c:pt>
                <c:pt idx="4330">
                  <c:v>6.214538640776178E-2</c:v>
                </c:pt>
                <c:pt idx="4331">
                  <c:v>4.354523267201741E-2</c:v>
                </c:pt>
                <c:pt idx="4332">
                  <c:v>1.073224320804763E-2</c:v>
                </c:pt>
                <c:pt idx="4333">
                  <c:v>1.2123429536297706E-2</c:v>
                </c:pt>
                <c:pt idx="4334">
                  <c:v>3.3816582474090896E-2</c:v>
                </c:pt>
                <c:pt idx="4335">
                  <c:v>2.7623124938472327E-2</c:v>
                </c:pt>
                <c:pt idx="4336">
                  <c:v>3.1476973832552151E-2</c:v>
                </c:pt>
                <c:pt idx="4337">
                  <c:v>4.2885296599298808E-3</c:v>
                </c:pt>
                <c:pt idx="4338">
                  <c:v>1.6581669248155885E-2</c:v>
                </c:pt>
                <c:pt idx="4339">
                  <c:v>0.10643927578092612</c:v>
                </c:pt>
                <c:pt idx="4340">
                  <c:v>6.0052065799508572E-2</c:v>
                </c:pt>
                <c:pt idx="4341">
                  <c:v>5.5434798515122639E-2</c:v>
                </c:pt>
                <c:pt idx="4342">
                  <c:v>7.0010163588348565E-2</c:v>
                </c:pt>
                <c:pt idx="4343">
                  <c:v>2.1314623715379385E-2</c:v>
                </c:pt>
                <c:pt idx="4344">
                  <c:v>2.0532094345530716E-2</c:v>
                </c:pt>
                <c:pt idx="4345">
                  <c:v>6.2885438025529497E-2</c:v>
                </c:pt>
                <c:pt idx="4346">
                  <c:v>2.6975548227330504E-2</c:v>
                </c:pt>
                <c:pt idx="4347">
                  <c:v>7.5933430982514066E-2</c:v>
                </c:pt>
                <c:pt idx="4348">
                  <c:v>2.144278060114584E-2</c:v>
                </c:pt>
                <c:pt idx="4349">
                  <c:v>1.212199971285452E-3</c:v>
                </c:pt>
                <c:pt idx="4350">
                  <c:v>3.3987471468218025E-2</c:v>
                </c:pt>
                <c:pt idx="4351">
                  <c:v>1.776844938230298E-2</c:v>
                </c:pt>
                <c:pt idx="4352">
                  <c:v>1.5148419301638828E-2</c:v>
                </c:pt>
                <c:pt idx="4353">
                  <c:v>2.1161783035581916E-2</c:v>
                </c:pt>
                <c:pt idx="4354">
                  <c:v>6.0490371295843316E-2</c:v>
                </c:pt>
                <c:pt idx="4355">
                  <c:v>2.0130646475850625E-2</c:v>
                </c:pt>
                <c:pt idx="4356">
                  <c:v>1.9869450438655026E-2</c:v>
                </c:pt>
                <c:pt idx="4357">
                  <c:v>4.7306705104342518E-2</c:v>
                </c:pt>
                <c:pt idx="4358">
                  <c:v>1.3254412265127052E-2</c:v>
                </c:pt>
                <c:pt idx="4359">
                  <c:v>2.4536829603518787E-2</c:v>
                </c:pt>
                <c:pt idx="4360">
                  <c:v>3.8262457462836456E-2</c:v>
                </c:pt>
                <c:pt idx="4361">
                  <c:v>4.9772266447759256E-2</c:v>
                </c:pt>
                <c:pt idx="4362">
                  <c:v>3.5043763004033446E-2</c:v>
                </c:pt>
                <c:pt idx="4363">
                  <c:v>1.9856920275981006E-2</c:v>
                </c:pt>
                <c:pt idx="4364">
                  <c:v>2.8637945364282963E-2</c:v>
                </c:pt>
                <c:pt idx="4365">
                  <c:v>7.04145930768868E-3</c:v>
                </c:pt>
                <c:pt idx="4366">
                  <c:v>1.8834714950437269E-2</c:v>
                </c:pt>
                <c:pt idx="4367">
                  <c:v>3.0393568273876483E-2</c:v>
                </c:pt>
                <c:pt idx="4368">
                  <c:v>3.5249821200768097E-2</c:v>
                </c:pt>
                <c:pt idx="4369">
                  <c:v>4.0589154507855954E-2</c:v>
                </c:pt>
                <c:pt idx="4370">
                  <c:v>3.4856903599812541E-2</c:v>
                </c:pt>
                <c:pt idx="4371">
                  <c:v>1.0718687726838053E-2</c:v>
                </c:pt>
                <c:pt idx="4372">
                  <c:v>4.6655481128172194E-2</c:v>
                </c:pt>
                <c:pt idx="4373">
                  <c:v>3.4796712130324564E-2</c:v>
                </c:pt>
                <c:pt idx="4374">
                  <c:v>2.8110996626601388E-2</c:v>
                </c:pt>
                <c:pt idx="4375">
                  <c:v>2.5403427806533398E-2</c:v>
                </c:pt>
                <c:pt idx="4376">
                  <c:v>3.5827202542883033E-2</c:v>
                </c:pt>
                <c:pt idx="4377">
                  <c:v>6.0024726676624965E-3</c:v>
                </c:pt>
                <c:pt idx="4378">
                  <c:v>5.3111500349497978E-2</c:v>
                </c:pt>
                <c:pt idx="4379">
                  <c:v>2.5098358498331308E-2</c:v>
                </c:pt>
                <c:pt idx="4380">
                  <c:v>6.5292406588417132E-2</c:v>
                </c:pt>
                <c:pt idx="4381">
                  <c:v>3.6102357837529887E-2</c:v>
                </c:pt>
                <c:pt idx="4382">
                  <c:v>9.2338361371642474E-4</c:v>
                </c:pt>
                <c:pt idx="4383">
                  <c:v>2.4248005841809805E-2</c:v>
                </c:pt>
                <c:pt idx="4384">
                  <c:v>7.5825515661313847E-3</c:v>
                </c:pt>
                <c:pt idx="4385">
                  <c:v>3.8337431190940782E-2</c:v>
                </c:pt>
                <c:pt idx="4386">
                  <c:v>2.7576215764363442E-2</c:v>
                </c:pt>
                <c:pt idx="4387">
                  <c:v>1.5150033643866568E-2</c:v>
                </c:pt>
                <c:pt idx="4388">
                  <c:v>3.630837636860184E-3</c:v>
                </c:pt>
                <c:pt idx="4389">
                  <c:v>3.0701175569963282E-3</c:v>
                </c:pt>
                <c:pt idx="4390">
                  <c:v>5.6468272663097216E-2</c:v>
                </c:pt>
                <c:pt idx="4391">
                  <c:v>5.5901001356438537E-2</c:v>
                </c:pt>
                <c:pt idx="4392">
                  <c:v>3.6764321033430872E-2</c:v>
                </c:pt>
                <c:pt idx="4393">
                  <c:v>3.5330792113836856E-2</c:v>
                </c:pt>
                <c:pt idx="4394">
                  <c:v>1.7534386658124138E-2</c:v>
                </c:pt>
                <c:pt idx="4395">
                  <c:v>6.8632575369155291E-2</c:v>
                </c:pt>
                <c:pt idx="4396">
                  <c:v>4.7343424044268959E-2</c:v>
                </c:pt>
                <c:pt idx="4397">
                  <c:v>9.073803287747019E-3</c:v>
                </c:pt>
                <c:pt idx="4398">
                  <c:v>5.502415018020565E-2</c:v>
                </c:pt>
                <c:pt idx="4399">
                  <c:v>4.3132631086440769E-2</c:v>
                </c:pt>
                <c:pt idx="4400">
                  <c:v>1.990954206080954E-3</c:v>
                </c:pt>
                <c:pt idx="4401">
                  <c:v>3.5232158170100308E-2</c:v>
                </c:pt>
                <c:pt idx="4402">
                  <c:v>3.3337751799087961E-2</c:v>
                </c:pt>
                <c:pt idx="4403">
                  <c:v>5.580794161947733E-3</c:v>
                </c:pt>
                <c:pt idx="4404">
                  <c:v>2.4093686913112533E-3</c:v>
                </c:pt>
                <c:pt idx="4405">
                  <c:v>4.9496797578182247E-2</c:v>
                </c:pt>
                <c:pt idx="4406">
                  <c:v>2.8781282664090663E-2</c:v>
                </c:pt>
                <c:pt idx="4407">
                  <c:v>2.5676559376358099E-2</c:v>
                </c:pt>
                <c:pt idx="4408">
                  <c:v>1.2869997927667742E-2</c:v>
                </c:pt>
                <c:pt idx="4409">
                  <c:v>3.2566488482191597E-2</c:v>
                </c:pt>
                <c:pt idx="4410">
                  <c:v>1.5298892408116292E-2</c:v>
                </c:pt>
                <c:pt idx="4411">
                  <c:v>4.3742073133458584E-2</c:v>
                </c:pt>
                <c:pt idx="4412">
                  <c:v>8.5864419212047585E-3</c:v>
                </c:pt>
                <c:pt idx="4413">
                  <c:v>3.9848862968062754E-2</c:v>
                </c:pt>
                <c:pt idx="4414">
                  <c:v>3.4074577657752542E-2</c:v>
                </c:pt>
                <c:pt idx="4415">
                  <c:v>2.6781617974746888E-3</c:v>
                </c:pt>
                <c:pt idx="4416">
                  <c:v>5.0328268459067328E-2</c:v>
                </c:pt>
                <c:pt idx="4417">
                  <c:v>1.4142184432753125E-2</c:v>
                </c:pt>
                <c:pt idx="4418">
                  <c:v>2.5046915916400785E-2</c:v>
                </c:pt>
                <c:pt idx="4419">
                  <c:v>1.9893064398991946E-2</c:v>
                </c:pt>
                <c:pt idx="4420">
                  <c:v>5.6433842197090592E-2</c:v>
                </c:pt>
                <c:pt idx="4421">
                  <c:v>2.5320640857507404E-2</c:v>
                </c:pt>
                <c:pt idx="4422">
                  <c:v>5.7334907949546432E-2</c:v>
                </c:pt>
                <c:pt idx="4423">
                  <c:v>3.7938067827295655E-3</c:v>
                </c:pt>
                <c:pt idx="4424">
                  <c:v>5.1537178783301038E-2</c:v>
                </c:pt>
                <c:pt idx="4425">
                  <c:v>4.7061547272156959E-2</c:v>
                </c:pt>
                <c:pt idx="4426">
                  <c:v>6.1361733166073046E-3</c:v>
                </c:pt>
                <c:pt idx="4427">
                  <c:v>2.8323994054311522E-2</c:v>
                </c:pt>
                <c:pt idx="4428">
                  <c:v>1.3980192019900382E-2</c:v>
                </c:pt>
                <c:pt idx="4429">
                  <c:v>4.8434900802587666E-2</c:v>
                </c:pt>
                <c:pt idx="4430">
                  <c:v>2.5786458732120578E-2</c:v>
                </c:pt>
                <c:pt idx="4431">
                  <c:v>6.7060816791963615E-3</c:v>
                </c:pt>
                <c:pt idx="4432">
                  <c:v>5.2405889415163338E-2</c:v>
                </c:pt>
                <c:pt idx="4433">
                  <c:v>4.290473614285964E-2</c:v>
                </c:pt>
                <c:pt idx="4434">
                  <c:v>2.5266485306014452E-2</c:v>
                </c:pt>
                <c:pt idx="4435">
                  <c:v>5.9480370958363574E-2</c:v>
                </c:pt>
                <c:pt idx="4436">
                  <c:v>1.4452603167125613E-2</c:v>
                </c:pt>
                <c:pt idx="4437">
                  <c:v>6.0456195783335054E-2</c:v>
                </c:pt>
                <c:pt idx="4438">
                  <c:v>3.6115948147545582E-2</c:v>
                </c:pt>
                <c:pt idx="4439">
                  <c:v>4.5658094898547927E-3</c:v>
                </c:pt>
                <c:pt idx="4440">
                  <c:v>1.9002637412835643E-2</c:v>
                </c:pt>
                <c:pt idx="4441">
                  <c:v>5.7877130442157892E-2</c:v>
                </c:pt>
                <c:pt idx="4442">
                  <c:v>5.9058416409233511E-3</c:v>
                </c:pt>
                <c:pt idx="4443">
                  <c:v>6.1051413932243087E-3</c:v>
                </c:pt>
                <c:pt idx="4444">
                  <c:v>2.3886671652186161E-2</c:v>
                </c:pt>
                <c:pt idx="4445">
                  <c:v>5.8109157858956817E-3</c:v>
                </c:pt>
                <c:pt idx="4446">
                  <c:v>1.1438768493872348E-2</c:v>
                </c:pt>
                <c:pt idx="4447">
                  <c:v>6.367609814123755E-2</c:v>
                </c:pt>
                <c:pt idx="4448">
                  <c:v>4.0363327248646386E-2</c:v>
                </c:pt>
                <c:pt idx="4449">
                  <c:v>3.6041785828641232E-2</c:v>
                </c:pt>
                <c:pt idx="4450">
                  <c:v>4.9384805197899909E-3</c:v>
                </c:pt>
                <c:pt idx="4451">
                  <c:v>2.8749746641649442E-2</c:v>
                </c:pt>
                <c:pt idx="4452">
                  <c:v>3.306180068423447E-2</c:v>
                </c:pt>
                <c:pt idx="4453">
                  <c:v>1.6827563759307773E-2</c:v>
                </c:pt>
                <c:pt idx="4454">
                  <c:v>2.6842941783959361E-2</c:v>
                </c:pt>
                <c:pt idx="4455">
                  <c:v>3.8809995503162983E-2</c:v>
                </c:pt>
                <c:pt idx="4456">
                  <c:v>1.4467428646402769E-2</c:v>
                </c:pt>
                <c:pt idx="4457">
                  <c:v>2.2868013667693907E-2</c:v>
                </c:pt>
                <c:pt idx="4458">
                  <c:v>2.8102320266294931E-3</c:v>
                </c:pt>
                <c:pt idx="4459">
                  <c:v>1.7266689101846082E-2</c:v>
                </c:pt>
                <c:pt idx="4460">
                  <c:v>3.5092618301098596E-2</c:v>
                </c:pt>
                <c:pt idx="4461">
                  <c:v>3.2964920718713979E-2</c:v>
                </c:pt>
                <c:pt idx="4462">
                  <c:v>1.6736479637690947E-2</c:v>
                </c:pt>
                <c:pt idx="4463">
                  <c:v>1.4148944581050871E-2</c:v>
                </c:pt>
                <c:pt idx="4464">
                  <c:v>7.7349324896645089E-2</c:v>
                </c:pt>
                <c:pt idx="4465">
                  <c:v>1.3860536520171995E-2</c:v>
                </c:pt>
                <c:pt idx="4466">
                  <c:v>1.393296465977061E-2</c:v>
                </c:pt>
                <c:pt idx="4467">
                  <c:v>3.8817460314115773E-2</c:v>
                </c:pt>
                <c:pt idx="4468">
                  <c:v>2.7188577070910429E-2</c:v>
                </c:pt>
                <c:pt idx="4469">
                  <c:v>0.15327435100800377</c:v>
                </c:pt>
                <c:pt idx="4470">
                  <c:v>3.4910412713309386E-2</c:v>
                </c:pt>
                <c:pt idx="4471">
                  <c:v>1.9223859001042898E-2</c:v>
                </c:pt>
                <c:pt idx="4472">
                  <c:v>6.6494731307535249E-2</c:v>
                </c:pt>
                <c:pt idx="4473">
                  <c:v>4.8029624001126786E-2</c:v>
                </c:pt>
                <c:pt idx="4474">
                  <c:v>3.7731865593255032E-2</c:v>
                </c:pt>
                <c:pt idx="4475">
                  <c:v>4.2751957878201741E-2</c:v>
                </c:pt>
                <c:pt idx="4476">
                  <c:v>2.4066527283010425E-2</c:v>
                </c:pt>
                <c:pt idx="4477">
                  <c:v>1.0245161703625744E-2</c:v>
                </c:pt>
                <c:pt idx="4478">
                  <c:v>6.57163677560237E-2</c:v>
                </c:pt>
                <c:pt idx="4479">
                  <c:v>3.1443451879167923E-2</c:v>
                </c:pt>
                <c:pt idx="4480">
                  <c:v>5.5553236980428827E-2</c:v>
                </c:pt>
                <c:pt idx="4481">
                  <c:v>2.5643911395151271E-2</c:v>
                </c:pt>
                <c:pt idx="4482">
                  <c:v>1.2773055591109986E-2</c:v>
                </c:pt>
                <c:pt idx="4483">
                  <c:v>2.2541215125786929E-2</c:v>
                </c:pt>
                <c:pt idx="4484">
                  <c:v>1.1922258407312439E-2</c:v>
                </c:pt>
                <c:pt idx="4485">
                  <c:v>2.9288652724877927E-2</c:v>
                </c:pt>
                <c:pt idx="4486">
                  <c:v>1.1966460532126369E-2</c:v>
                </c:pt>
                <c:pt idx="4487">
                  <c:v>3.35074005237746E-2</c:v>
                </c:pt>
                <c:pt idx="4488">
                  <c:v>2.4962620345690512E-2</c:v>
                </c:pt>
                <c:pt idx="4489">
                  <c:v>3.0959890895869563E-2</c:v>
                </c:pt>
                <c:pt idx="4490">
                  <c:v>4.5359361289386876E-2</c:v>
                </c:pt>
                <c:pt idx="4491">
                  <c:v>1.9729145897504647E-2</c:v>
                </c:pt>
                <c:pt idx="4492">
                  <c:v>2.1398349815931618E-2</c:v>
                </c:pt>
                <c:pt idx="4493">
                  <c:v>2.1094842921216155E-2</c:v>
                </c:pt>
                <c:pt idx="4494">
                  <c:v>1.5238854934972818E-2</c:v>
                </c:pt>
                <c:pt idx="4495">
                  <c:v>3.904393803320326E-2</c:v>
                </c:pt>
                <c:pt idx="4496">
                  <c:v>2.5238013924076097E-2</c:v>
                </c:pt>
                <c:pt idx="4497">
                  <c:v>9.1429731982545503E-3</c:v>
                </c:pt>
                <c:pt idx="4498">
                  <c:v>3.2406689748054593E-2</c:v>
                </c:pt>
                <c:pt idx="4499">
                  <c:v>4.443171039292567E-2</c:v>
                </c:pt>
                <c:pt idx="4500">
                  <c:v>2.9411752022768772E-2</c:v>
                </c:pt>
                <c:pt idx="4501">
                  <c:v>1.0150356519526685E-2</c:v>
                </c:pt>
                <c:pt idx="4502">
                  <c:v>3.3641640615083263E-2</c:v>
                </c:pt>
                <c:pt idx="4503">
                  <c:v>5.2903405811860066E-2</c:v>
                </c:pt>
                <c:pt idx="4504">
                  <c:v>5.5213024416662308E-2</c:v>
                </c:pt>
                <c:pt idx="4505">
                  <c:v>1.8810390693601221E-2</c:v>
                </c:pt>
                <c:pt idx="4506">
                  <c:v>4.0459630972934417E-2</c:v>
                </c:pt>
                <c:pt idx="4507">
                  <c:v>2.7821501208584648E-2</c:v>
                </c:pt>
                <c:pt idx="4508">
                  <c:v>5.8018270563805707E-2</c:v>
                </c:pt>
                <c:pt idx="4509">
                  <c:v>1.8576607411112538E-2</c:v>
                </c:pt>
                <c:pt idx="4510">
                  <c:v>4.0118852907324712E-2</c:v>
                </c:pt>
                <c:pt idx="4511">
                  <c:v>3.3116092180758401E-2</c:v>
                </c:pt>
                <c:pt idx="4512">
                  <c:v>5.5286599748426431E-2</c:v>
                </c:pt>
                <c:pt idx="4513">
                  <c:v>2.1532361505014128E-3</c:v>
                </c:pt>
                <c:pt idx="4514">
                  <c:v>2.2404062587350823E-3</c:v>
                </c:pt>
                <c:pt idx="4515">
                  <c:v>1.3448256849742699E-2</c:v>
                </c:pt>
                <c:pt idx="4516">
                  <c:v>2.6467300256842959E-2</c:v>
                </c:pt>
                <c:pt idx="4517">
                  <c:v>7.489644885309063E-2</c:v>
                </c:pt>
                <c:pt idx="4518">
                  <c:v>5.5350127664492849E-2</c:v>
                </c:pt>
                <c:pt idx="4519">
                  <c:v>2.9259439241743151E-2</c:v>
                </c:pt>
                <c:pt idx="4520">
                  <c:v>1.9957516293974759E-2</c:v>
                </c:pt>
                <c:pt idx="4521">
                  <c:v>0.12487638795997846</c:v>
                </c:pt>
                <c:pt idx="4522">
                  <c:v>2.2439463268357024E-2</c:v>
                </c:pt>
                <c:pt idx="4523">
                  <c:v>3.7823090004543897E-2</c:v>
                </c:pt>
                <c:pt idx="4524">
                  <c:v>3.0421831950344085E-2</c:v>
                </c:pt>
                <c:pt idx="4525">
                  <c:v>2.1746855447335792E-2</c:v>
                </c:pt>
                <c:pt idx="4526">
                  <c:v>1.0259939674925691E-2</c:v>
                </c:pt>
                <c:pt idx="4527">
                  <c:v>2.4525511446042526E-2</c:v>
                </c:pt>
                <c:pt idx="4528">
                  <c:v>2.901357705828949E-2</c:v>
                </c:pt>
                <c:pt idx="4529">
                  <c:v>3.8649075809017469E-2</c:v>
                </c:pt>
                <c:pt idx="4530">
                  <c:v>2.9836930768574965E-2</c:v>
                </c:pt>
                <c:pt idx="4531">
                  <c:v>1.2274733249985195E-2</c:v>
                </c:pt>
                <c:pt idx="4532">
                  <c:v>3.4169791780563251E-2</c:v>
                </c:pt>
                <c:pt idx="4533">
                  <c:v>6.2507024570962702E-2</c:v>
                </c:pt>
                <c:pt idx="4534">
                  <c:v>4.2943310294800717E-2</c:v>
                </c:pt>
                <c:pt idx="4535">
                  <c:v>3.8345956952929861E-2</c:v>
                </c:pt>
                <c:pt idx="4536">
                  <c:v>6.6819684558073522E-2</c:v>
                </c:pt>
                <c:pt idx="4537">
                  <c:v>6.8067604472341406E-3</c:v>
                </c:pt>
                <c:pt idx="4538">
                  <c:v>5.2909185670730934E-2</c:v>
                </c:pt>
                <c:pt idx="4539">
                  <c:v>2.32782858841146E-2</c:v>
                </c:pt>
                <c:pt idx="4540">
                  <c:v>5.0645722147634527E-2</c:v>
                </c:pt>
                <c:pt idx="4541">
                  <c:v>2.8419737116479257E-2</c:v>
                </c:pt>
                <c:pt idx="4542">
                  <c:v>1.5238216081191162E-2</c:v>
                </c:pt>
                <c:pt idx="4543">
                  <c:v>3.5633871018992347E-2</c:v>
                </c:pt>
                <c:pt idx="4544">
                  <c:v>1.933354000908084E-2</c:v>
                </c:pt>
                <c:pt idx="4545">
                  <c:v>7.5779980087131889E-3</c:v>
                </c:pt>
                <c:pt idx="4546">
                  <c:v>2.0430668410848264E-2</c:v>
                </c:pt>
                <c:pt idx="4547">
                  <c:v>4.8188166181608809E-2</c:v>
                </c:pt>
                <c:pt idx="4548">
                  <c:v>3.5330455428283045E-2</c:v>
                </c:pt>
                <c:pt idx="4549">
                  <c:v>3.2545593043303726E-2</c:v>
                </c:pt>
                <c:pt idx="4550">
                  <c:v>3.105106589794164E-2</c:v>
                </c:pt>
                <c:pt idx="4551">
                  <c:v>6.1957373261439679E-2</c:v>
                </c:pt>
                <c:pt idx="4552">
                  <c:v>1.9578821117472112E-2</c:v>
                </c:pt>
                <c:pt idx="4553">
                  <c:v>3.7185705611554307E-2</c:v>
                </c:pt>
                <c:pt idx="4554">
                  <c:v>4.8442191390798556E-3</c:v>
                </c:pt>
                <c:pt idx="4555">
                  <c:v>4.1946382826019063E-2</c:v>
                </c:pt>
                <c:pt idx="4556">
                  <c:v>1.9334810142906243E-2</c:v>
                </c:pt>
                <c:pt idx="4557">
                  <c:v>2.9211150512691249E-2</c:v>
                </c:pt>
                <c:pt idx="4558">
                  <c:v>4.6621804883831205E-2</c:v>
                </c:pt>
                <c:pt idx="4559">
                  <c:v>2.7248275227842792E-2</c:v>
                </c:pt>
                <c:pt idx="4560">
                  <c:v>3.5527121320243216E-4</c:v>
                </c:pt>
                <c:pt idx="4561">
                  <c:v>3.5774868656664308E-2</c:v>
                </c:pt>
                <c:pt idx="4562">
                  <c:v>3.1734580269276148E-2</c:v>
                </c:pt>
                <c:pt idx="4563">
                  <c:v>6.2699818581397698E-2</c:v>
                </c:pt>
                <c:pt idx="4564">
                  <c:v>4.1324724920341213E-2</c:v>
                </c:pt>
                <c:pt idx="4565">
                  <c:v>1.7059018473668607E-2</c:v>
                </c:pt>
                <c:pt idx="4566">
                  <c:v>6.5632068283048794E-2</c:v>
                </c:pt>
                <c:pt idx="4567">
                  <c:v>2.1262024219727511E-2</c:v>
                </c:pt>
                <c:pt idx="4568">
                  <c:v>1.2677578880097492E-2</c:v>
                </c:pt>
                <c:pt idx="4569">
                  <c:v>3.7217753031346432E-2</c:v>
                </c:pt>
                <c:pt idx="4570">
                  <c:v>2.8637552877869003E-2</c:v>
                </c:pt>
                <c:pt idx="4571">
                  <c:v>6.9147828589362914E-3</c:v>
                </c:pt>
                <c:pt idx="4572">
                  <c:v>6.4236912551300818E-2</c:v>
                </c:pt>
                <c:pt idx="4573">
                  <c:v>2.5920067172910004E-2</c:v>
                </c:pt>
                <c:pt idx="4574">
                  <c:v>1.702863011299946E-4</c:v>
                </c:pt>
                <c:pt idx="4575">
                  <c:v>5.0516521065822724E-2</c:v>
                </c:pt>
                <c:pt idx="4576">
                  <c:v>3.8869473000982181E-2</c:v>
                </c:pt>
                <c:pt idx="4577">
                  <c:v>8.0477778135532793E-3</c:v>
                </c:pt>
                <c:pt idx="4578">
                  <c:v>6.2256720288306998E-2</c:v>
                </c:pt>
                <c:pt idx="4579">
                  <c:v>5.3652564145018164E-2</c:v>
                </c:pt>
                <c:pt idx="4580">
                  <c:v>3.8140152684655711E-2</c:v>
                </c:pt>
                <c:pt idx="4581">
                  <c:v>3.2096161676421847E-2</c:v>
                </c:pt>
                <c:pt idx="4582">
                  <c:v>0.11410798078776252</c:v>
                </c:pt>
                <c:pt idx="4583">
                  <c:v>6.7467459975147193E-2</c:v>
                </c:pt>
                <c:pt idx="4584">
                  <c:v>3.6338129666210167E-2</c:v>
                </c:pt>
                <c:pt idx="4585">
                  <c:v>2.6398280217788568E-2</c:v>
                </c:pt>
                <c:pt idx="4586">
                  <c:v>2.1013652455489834E-2</c:v>
                </c:pt>
                <c:pt idx="4587">
                  <c:v>3.038466617295317E-2</c:v>
                </c:pt>
                <c:pt idx="4588">
                  <c:v>4.5391985424553596E-3</c:v>
                </c:pt>
                <c:pt idx="4589">
                  <c:v>6.8178585117181084E-4</c:v>
                </c:pt>
                <c:pt idx="4590">
                  <c:v>4.653817127490438E-2</c:v>
                </c:pt>
                <c:pt idx="4591">
                  <c:v>1.2046141706605083E-2</c:v>
                </c:pt>
                <c:pt idx="4592">
                  <c:v>1.1360375013839928E-2</c:v>
                </c:pt>
                <c:pt idx="4593">
                  <c:v>4.1283999759195514E-2</c:v>
                </c:pt>
                <c:pt idx="4594">
                  <c:v>5.4767577079525814E-2</c:v>
                </c:pt>
                <c:pt idx="4595">
                  <c:v>1.0585724546292141E-2</c:v>
                </c:pt>
                <c:pt idx="4596">
                  <c:v>1.2344002864313589E-2</c:v>
                </c:pt>
                <c:pt idx="4597">
                  <c:v>7.6074366184246123E-3</c:v>
                </c:pt>
                <c:pt idx="4598">
                  <c:v>3.6118516098251979E-2</c:v>
                </c:pt>
                <c:pt idx="4599">
                  <c:v>1.0284008655622567E-2</c:v>
                </c:pt>
                <c:pt idx="4600">
                  <c:v>3.2466219382046732E-2</c:v>
                </c:pt>
                <c:pt idx="4601">
                  <c:v>2.8972665627818507E-2</c:v>
                </c:pt>
                <c:pt idx="4602">
                  <c:v>3.8636305606842586E-2</c:v>
                </c:pt>
                <c:pt idx="4603">
                  <c:v>2.3998711997046052E-2</c:v>
                </c:pt>
                <c:pt idx="4604">
                  <c:v>3.7237470644846241E-2</c:v>
                </c:pt>
                <c:pt idx="4605">
                  <c:v>1.1502271122270695E-2</c:v>
                </c:pt>
                <c:pt idx="4606">
                  <c:v>2.5037929608737484E-2</c:v>
                </c:pt>
                <c:pt idx="4607">
                  <c:v>4.4783552924871933E-2</c:v>
                </c:pt>
                <c:pt idx="4608">
                  <c:v>5.1764711609648045E-2</c:v>
                </c:pt>
                <c:pt idx="4609">
                  <c:v>2.4987387587697942E-2</c:v>
                </c:pt>
                <c:pt idx="4610">
                  <c:v>3.0393655289805387E-2</c:v>
                </c:pt>
                <c:pt idx="4611">
                  <c:v>1.6543107432974991E-3</c:v>
                </c:pt>
                <c:pt idx="4612">
                  <c:v>2.8496877472998446E-2</c:v>
                </c:pt>
                <c:pt idx="4613">
                  <c:v>2.8493247135553283E-2</c:v>
                </c:pt>
                <c:pt idx="4614">
                  <c:v>3.4925471839172842E-2</c:v>
                </c:pt>
                <c:pt idx="4615">
                  <c:v>1.2501552936260756E-2</c:v>
                </c:pt>
                <c:pt idx="4616">
                  <c:v>1.2807074230020497E-2</c:v>
                </c:pt>
                <c:pt idx="4617">
                  <c:v>6.6414635367084529E-2</c:v>
                </c:pt>
                <c:pt idx="4618">
                  <c:v>5.6488690048231011E-3</c:v>
                </c:pt>
                <c:pt idx="4619">
                  <c:v>4.6626176020094043E-2</c:v>
                </c:pt>
                <c:pt idx="4620">
                  <c:v>1.6917321411553603E-2</c:v>
                </c:pt>
                <c:pt idx="4621">
                  <c:v>2.7138593240161782E-2</c:v>
                </c:pt>
                <c:pt idx="4622">
                  <c:v>2.2295212136983461E-2</c:v>
                </c:pt>
                <c:pt idx="4623">
                  <c:v>1.8442569246398741E-3</c:v>
                </c:pt>
                <c:pt idx="4624">
                  <c:v>1.3112329186840799E-2</c:v>
                </c:pt>
                <c:pt idx="4625">
                  <c:v>5.9220276297778866E-2</c:v>
                </c:pt>
                <c:pt idx="4626">
                  <c:v>3.2174243312488006E-2</c:v>
                </c:pt>
                <c:pt idx="4627">
                  <c:v>1.3535312872105687E-2</c:v>
                </c:pt>
                <c:pt idx="4628">
                  <c:v>1.236726166071039E-2</c:v>
                </c:pt>
                <c:pt idx="4629">
                  <c:v>7.8695272984300041E-3</c:v>
                </c:pt>
                <c:pt idx="4630">
                  <c:v>4.5444065367278227E-2</c:v>
                </c:pt>
                <c:pt idx="4631">
                  <c:v>3.9305390800458459E-2</c:v>
                </c:pt>
                <c:pt idx="4632">
                  <c:v>2.5828977337519682E-2</c:v>
                </c:pt>
                <c:pt idx="4633">
                  <c:v>3.2641652740993836E-2</c:v>
                </c:pt>
                <c:pt idx="4634">
                  <c:v>5.7186909837197361E-2</c:v>
                </c:pt>
                <c:pt idx="4635">
                  <c:v>4.6618733417290746E-2</c:v>
                </c:pt>
                <c:pt idx="4636">
                  <c:v>7.0618851800670346E-3</c:v>
                </c:pt>
                <c:pt idx="4637">
                  <c:v>5.5095894575616436E-2</c:v>
                </c:pt>
                <c:pt idx="4638">
                  <c:v>3.6349611882311506E-2</c:v>
                </c:pt>
                <c:pt idx="4639">
                  <c:v>2.2090055104573823E-2</c:v>
                </c:pt>
                <c:pt idx="4640">
                  <c:v>4.9158619615736102E-2</c:v>
                </c:pt>
                <c:pt idx="4641">
                  <c:v>5.4395987712636616E-2</c:v>
                </c:pt>
                <c:pt idx="4642">
                  <c:v>6.0987994411146371E-2</c:v>
                </c:pt>
                <c:pt idx="4643">
                  <c:v>2.154450946163379E-2</c:v>
                </c:pt>
                <c:pt idx="4644">
                  <c:v>6.9676491210452079E-3</c:v>
                </c:pt>
                <c:pt idx="4645">
                  <c:v>6.1656457281469776E-2</c:v>
                </c:pt>
                <c:pt idx="4646">
                  <c:v>2.3347556822935787E-2</c:v>
                </c:pt>
                <c:pt idx="4647">
                  <c:v>2.1888125693058903E-2</c:v>
                </c:pt>
                <c:pt idx="4648">
                  <c:v>1.5694049673871738E-3</c:v>
                </c:pt>
                <c:pt idx="4649">
                  <c:v>3.4836061066097802E-2</c:v>
                </c:pt>
                <c:pt idx="4650">
                  <c:v>4.0017503465202678E-2</c:v>
                </c:pt>
                <c:pt idx="4651">
                  <c:v>3.9993459071740185E-2</c:v>
                </c:pt>
                <c:pt idx="4652">
                  <c:v>1.7618828293647613E-2</c:v>
                </c:pt>
                <c:pt idx="4653">
                  <c:v>1.2143084296801339E-2</c:v>
                </c:pt>
                <c:pt idx="4654">
                  <c:v>3.513322800998489E-3</c:v>
                </c:pt>
                <c:pt idx="4655">
                  <c:v>4.8456374452533743E-2</c:v>
                </c:pt>
                <c:pt idx="4656">
                  <c:v>1.980573471376184E-2</c:v>
                </c:pt>
                <c:pt idx="4657">
                  <c:v>2.9213784927067048E-2</c:v>
                </c:pt>
                <c:pt idx="4658">
                  <c:v>2.1476295040191981E-2</c:v>
                </c:pt>
                <c:pt idx="4659">
                  <c:v>2.4045347875168693E-2</c:v>
                </c:pt>
                <c:pt idx="4660">
                  <c:v>3.9609851829624343E-2</c:v>
                </c:pt>
                <c:pt idx="4661">
                  <c:v>5.0037420464120429E-3</c:v>
                </c:pt>
                <c:pt idx="4662">
                  <c:v>3.9478765614110817E-2</c:v>
                </c:pt>
                <c:pt idx="4663">
                  <c:v>4.5534524308117191E-2</c:v>
                </c:pt>
                <c:pt idx="4664">
                  <c:v>1.4522454043061767E-3</c:v>
                </c:pt>
                <c:pt idx="4665">
                  <c:v>6.6051819247331209E-2</c:v>
                </c:pt>
                <c:pt idx="4666">
                  <c:v>4.3846416560235489E-2</c:v>
                </c:pt>
                <c:pt idx="4667">
                  <c:v>3.9235979045164494E-2</c:v>
                </c:pt>
                <c:pt idx="4668">
                  <c:v>2.1322248959614671E-2</c:v>
                </c:pt>
                <c:pt idx="4669">
                  <c:v>5.1478076264870505E-2</c:v>
                </c:pt>
                <c:pt idx="4670">
                  <c:v>6.6978698876591483E-2</c:v>
                </c:pt>
                <c:pt idx="4671">
                  <c:v>4.3996389502527142E-2</c:v>
                </c:pt>
                <c:pt idx="4672">
                  <c:v>3.8276666744431316E-2</c:v>
                </c:pt>
                <c:pt idx="4673">
                  <c:v>1.6934666241528087E-2</c:v>
                </c:pt>
                <c:pt idx="4674">
                  <c:v>4.8873874679624618E-2</c:v>
                </c:pt>
                <c:pt idx="4675">
                  <c:v>3.7296155813033333E-2</c:v>
                </c:pt>
                <c:pt idx="4676">
                  <c:v>5.7371497902808558E-2</c:v>
                </c:pt>
                <c:pt idx="4677">
                  <c:v>1.1871021885153051E-2</c:v>
                </c:pt>
                <c:pt idx="4678">
                  <c:v>1.932585863898811E-2</c:v>
                </c:pt>
                <c:pt idx="4679">
                  <c:v>5.6975169098097148E-2</c:v>
                </c:pt>
                <c:pt idx="4680">
                  <c:v>2.2511627563295687E-2</c:v>
                </c:pt>
                <c:pt idx="4681">
                  <c:v>1.5825742323743952E-2</c:v>
                </c:pt>
                <c:pt idx="4682">
                  <c:v>2.3189070226715978E-2</c:v>
                </c:pt>
                <c:pt idx="4683">
                  <c:v>3.8045573424617576E-2</c:v>
                </c:pt>
                <c:pt idx="4684">
                  <c:v>5.4140614356233137E-2</c:v>
                </c:pt>
                <c:pt idx="4685">
                  <c:v>8.8654518680576916E-3</c:v>
                </c:pt>
                <c:pt idx="4686">
                  <c:v>2.4566600675369206E-2</c:v>
                </c:pt>
                <c:pt idx="4687">
                  <c:v>2.6367242903981014E-2</c:v>
                </c:pt>
                <c:pt idx="4688">
                  <c:v>1.0356836135587903E-2</c:v>
                </c:pt>
                <c:pt idx="4689">
                  <c:v>4.7637637127372137E-3</c:v>
                </c:pt>
                <c:pt idx="4690">
                  <c:v>6.7729201634509587E-2</c:v>
                </c:pt>
                <c:pt idx="4691">
                  <c:v>3.3505304100796218E-2</c:v>
                </c:pt>
                <c:pt idx="4692">
                  <c:v>8.0379010993467948E-3</c:v>
                </c:pt>
                <c:pt idx="4693">
                  <c:v>5.0211308300672636E-3</c:v>
                </c:pt>
                <c:pt idx="4694">
                  <c:v>3.3051465377982849E-2</c:v>
                </c:pt>
                <c:pt idx="4695">
                  <c:v>1.5939414925825068E-2</c:v>
                </c:pt>
                <c:pt idx="4696">
                  <c:v>4.1484944337191923E-2</c:v>
                </c:pt>
                <c:pt idx="4697">
                  <c:v>1.8315143413918801E-2</c:v>
                </c:pt>
                <c:pt idx="4698">
                  <c:v>2.8980559054879902E-2</c:v>
                </c:pt>
                <c:pt idx="4699">
                  <c:v>3.2198467906924211E-2</c:v>
                </c:pt>
                <c:pt idx="4700">
                  <c:v>2.8388721909112534E-2</c:v>
                </c:pt>
                <c:pt idx="4701">
                  <c:v>1.5988653909538911E-2</c:v>
                </c:pt>
                <c:pt idx="4702">
                  <c:v>7.6326653156022356E-3</c:v>
                </c:pt>
                <c:pt idx="4703">
                  <c:v>2.9427679045663215E-2</c:v>
                </c:pt>
                <c:pt idx="4704">
                  <c:v>2.6820483924285047E-2</c:v>
                </c:pt>
                <c:pt idx="4705">
                  <c:v>3.9466629146991887E-2</c:v>
                </c:pt>
                <c:pt idx="4706">
                  <c:v>2.0223670249288637E-2</c:v>
                </c:pt>
                <c:pt idx="4707">
                  <c:v>3.7265771411076828E-2</c:v>
                </c:pt>
                <c:pt idx="4708">
                  <c:v>2.2864550949079427E-2</c:v>
                </c:pt>
                <c:pt idx="4709">
                  <c:v>7.091002486956674E-2</c:v>
                </c:pt>
                <c:pt idx="4710">
                  <c:v>6.2145767669103721E-2</c:v>
                </c:pt>
                <c:pt idx="4711">
                  <c:v>1.4342071080573223E-2</c:v>
                </c:pt>
                <c:pt idx="4712">
                  <c:v>2.7262849619545452E-2</c:v>
                </c:pt>
                <c:pt idx="4713">
                  <c:v>3.677079881057143E-2</c:v>
                </c:pt>
                <c:pt idx="4714">
                  <c:v>7.9349381036673203E-3</c:v>
                </c:pt>
                <c:pt idx="4715">
                  <c:v>1.2122208799675745E-2</c:v>
                </c:pt>
                <c:pt idx="4716">
                  <c:v>1.4167278633624616E-2</c:v>
                </c:pt>
                <c:pt idx="4717">
                  <c:v>3.0175704112110499E-2</c:v>
                </c:pt>
                <c:pt idx="4718">
                  <c:v>3.8106771945352079E-2</c:v>
                </c:pt>
                <c:pt idx="4719">
                  <c:v>1.1009453987086172E-2</c:v>
                </c:pt>
                <c:pt idx="4720">
                  <c:v>5.6462232607389508E-2</c:v>
                </c:pt>
                <c:pt idx="4721">
                  <c:v>6.3101795689904441E-2</c:v>
                </c:pt>
                <c:pt idx="4722">
                  <c:v>3.0830504599954022E-2</c:v>
                </c:pt>
                <c:pt idx="4723">
                  <c:v>5.6376548541555972E-2</c:v>
                </c:pt>
                <c:pt idx="4724">
                  <c:v>3.6667899036548809E-2</c:v>
                </c:pt>
                <c:pt idx="4725">
                  <c:v>3.5276505169402624E-2</c:v>
                </c:pt>
                <c:pt idx="4726">
                  <c:v>5.8510159164605245E-2</c:v>
                </c:pt>
                <c:pt idx="4727">
                  <c:v>5.6706306279338092E-2</c:v>
                </c:pt>
                <c:pt idx="4728">
                  <c:v>1.0003050684242495E-2</c:v>
                </c:pt>
                <c:pt idx="4729">
                  <c:v>3.1337896187132605E-2</c:v>
                </c:pt>
                <c:pt idx="4730">
                  <c:v>6.2618466644991364E-2</c:v>
                </c:pt>
                <c:pt idx="4731">
                  <c:v>4.546355760574107E-2</c:v>
                </c:pt>
                <c:pt idx="4732">
                  <c:v>1.0539292406255937E-2</c:v>
                </c:pt>
                <c:pt idx="4733">
                  <c:v>4.5904440793619807E-2</c:v>
                </c:pt>
                <c:pt idx="4734">
                  <c:v>1.5251885005254179E-2</c:v>
                </c:pt>
                <c:pt idx="4735">
                  <c:v>1.6193560279404197E-2</c:v>
                </c:pt>
                <c:pt idx="4736">
                  <c:v>5.6597089629217917E-2</c:v>
                </c:pt>
                <c:pt idx="4737">
                  <c:v>1.772389966838564E-2</c:v>
                </c:pt>
                <c:pt idx="4738">
                  <c:v>4.7059533495955416E-2</c:v>
                </c:pt>
                <c:pt idx="4739">
                  <c:v>3.3458901776264538E-2</c:v>
                </c:pt>
                <c:pt idx="4740">
                  <c:v>4.8392028130622697E-2</c:v>
                </c:pt>
                <c:pt idx="4741">
                  <c:v>2.0492780525921024E-2</c:v>
                </c:pt>
                <c:pt idx="4742">
                  <c:v>4.1974791981820483E-2</c:v>
                </c:pt>
                <c:pt idx="4743">
                  <c:v>2.55953473927302E-3</c:v>
                </c:pt>
                <c:pt idx="4744">
                  <c:v>3.1391723217970749E-2</c:v>
                </c:pt>
                <c:pt idx="4745">
                  <c:v>5.3835269544131668E-2</c:v>
                </c:pt>
                <c:pt idx="4746">
                  <c:v>2.4439385344093845E-4</c:v>
                </c:pt>
                <c:pt idx="4747">
                  <c:v>1.6886403785742517E-2</c:v>
                </c:pt>
                <c:pt idx="4748">
                  <c:v>1.2218167213651279E-3</c:v>
                </c:pt>
                <c:pt idx="4749">
                  <c:v>1.0581694547744491E-2</c:v>
                </c:pt>
                <c:pt idx="4750">
                  <c:v>1.4611306945889267E-2</c:v>
                </c:pt>
                <c:pt idx="4751">
                  <c:v>5.2404987044464779E-2</c:v>
                </c:pt>
                <c:pt idx="4752">
                  <c:v>1.652358983545802E-2</c:v>
                </c:pt>
                <c:pt idx="4753">
                  <c:v>3.9005434865212067E-2</c:v>
                </c:pt>
                <c:pt idx="4754">
                  <c:v>4.2506071151663695E-2</c:v>
                </c:pt>
                <c:pt idx="4755">
                  <c:v>3.0378847199723086E-2</c:v>
                </c:pt>
                <c:pt idx="4756">
                  <c:v>1.0295892105867302E-2</c:v>
                </c:pt>
                <c:pt idx="4757">
                  <c:v>5.2794388914408463E-2</c:v>
                </c:pt>
                <c:pt idx="4758">
                  <c:v>3.2951805164523874E-2</c:v>
                </c:pt>
                <c:pt idx="4759">
                  <c:v>2.6920885594107383E-2</c:v>
                </c:pt>
                <c:pt idx="4760">
                  <c:v>2.2864873456979747E-2</c:v>
                </c:pt>
                <c:pt idx="4761">
                  <c:v>2.938637364480377E-2</c:v>
                </c:pt>
                <c:pt idx="4762">
                  <c:v>1.6109362088498055E-2</c:v>
                </c:pt>
                <c:pt idx="4763">
                  <c:v>1.9151804697512084E-2</c:v>
                </c:pt>
                <c:pt idx="4764">
                  <c:v>2.1530254148598965E-2</c:v>
                </c:pt>
                <c:pt idx="4765">
                  <c:v>2.2066235623371247E-2</c:v>
                </c:pt>
                <c:pt idx="4766">
                  <c:v>4.7389692868324111E-2</c:v>
                </c:pt>
                <c:pt idx="4767">
                  <c:v>8.1875379737678389E-3</c:v>
                </c:pt>
                <c:pt idx="4768">
                  <c:v>5.1372129122613908E-2</c:v>
                </c:pt>
                <c:pt idx="4769">
                  <c:v>3.9936681753058534E-2</c:v>
                </c:pt>
                <c:pt idx="4770">
                  <c:v>4.9838298978123065E-2</c:v>
                </c:pt>
                <c:pt idx="4771">
                  <c:v>5.307091835598865E-2</c:v>
                </c:pt>
                <c:pt idx="4772">
                  <c:v>2.8661627145847739E-2</c:v>
                </c:pt>
                <c:pt idx="4773">
                  <c:v>2.9523316049988934E-2</c:v>
                </c:pt>
                <c:pt idx="4774">
                  <c:v>3.7181402494811715E-2</c:v>
                </c:pt>
                <c:pt idx="4775">
                  <c:v>5.3454431876214258E-2</c:v>
                </c:pt>
                <c:pt idx="4776">
                  <c:v>6.9101097387089735E-3</c:v>
                </c:pt>
                <c:pt idx="4777">
                  <c:v>2.7044119540854318E-2</c:v>
                </c:pt>
                <c:pt idx="4778">
                  <c:v>4.6698578490793757E-3</c:v>
                </c:pt>
                <c:pt idx="4779">
                  <c:v>1.2664572454059875E-2</c:v>
                </c:pt>
                <c:pt idx="4780">
                  <c:v>1.7518500459098862E-2</c:v>
                </c:pt>
                <c:pt idx="4781">
                  <c:v>2.189710957018641E-2</c:v>
                </c:pt>
                <c:pt idx="4782">
                  <c:v>1.2494081311126573E-2</c:v>
                </c:pt>
                <c:pt idx="4783">
                  <c:v>2.3631026759404775E-2</c:v>
                </c:pt>
                <c:pt idx="4784">
                  <c:v>7.4855011624685996E-5</c:v>
                </c:pt>
                <c:pt idx="4785">
                  <c:v>3.5300053406664769E-2</c:v>
                </c:pt>
                <c:pt idx="4786">
                  <c:v>5.2376331278393543E-2</c:v>
                </c:pt>
                <c:pt idx="4787">
                  <c:v>4.5318704621888611E-2</c:v>
                </c:pt>
                <c:pt idx="4788">
                  <c:v>1.9653188849170462E-2</c:v>
                </c:pt>
                <c:pt idx="4789">
                  <c:v>4.3274075666337175E-5</c:v>
                </c:pt>
                <c:pt idx="4790">
                  <c:v>5.5643031086813413E-2</c:v>
                </c:pt>
                <c:pt idx="4791">
                  <c:v>5.7576152741923924E-2</c:v>
                </c:pt>
                <c:pt idx="4792">
                  <c:v>1.9221747309784223E-2</c:v>
                </c:pt>
                <c:pt idx="4793">
                  <c:v>2.8838406503791113E-2</c:v>
                </c:pt>
                <c:pt idx="4794">
                  <c:v>3.2980678776783942E-2</c:v>
                </c:pt>
                <c:pt idx="4795">
                  <c:v>1.6371640649764839E-2</c:v>
                </c:pt>
                <c:pt idx="4796">
                  <c:v>6.14314016608822E-2</c:v>
                </c:pt>
                <c:pt idx="4797">
                  <c:v>1.4715690081387945E-2</c:v>
                </c:pt>
                <c:pt idx="4798">
                  <c:v>6.3669166703523919E-3</c:v>
                </c:pt>
                <c:pt idx="4799">
                  <c:v>1.2407287991110023E-2</c:v>
                </c:pt>
                <c:pt idx="4800">
                  <c:v>2.1991882528847664E-2</c:v>
                </c:pt>
                <c:pt idx="4801">
                  <c:v>5.606315435936135E-4</c:v>
                </c:pt>
                <c:pt idx="4802">
                  <c:v>3.4400226311328275E-3</c:v>
                </c:pt>
                <c:pt idx="4803">
                  <c:v>3.4825518955572607E-3</c:v>
                </c:pt>
                <c:pt idx="4804">
                  <c:v>2.4057788006025205E-2</c:v>
                </c:pt>
                <c:pt idx="4805">
                  <c:v>4.1325495024941518E-2</c:v>
                </c:pt>
                <c:pt idx="4806">
                  <c:v>3.3923827194834492E-2</c:v>
                </c:pt>
                <c:pt idx="4807">
                  <c:v>8.9114341899728909E-3</c:v>
                </c:pt>
                <c:pt idx="4808">
                  <c:v>1.2728086128274418E-3</c:v>
                </c:pt>
                <c:pt idx="4809">
                  <c:v>5.1607092044566989E-2</c:v>
                </c:pt>
                <c:pt idx="4810">
                  <c:v>1.9068686847529534E-2</c:v>
                </c:pt>
                <c:pt idx="4811">
                  <c:v>2.1293474690887812E-2</c:v>
                </c:pt>
                <c:pt idx="4812">
                  <c:v>4.4998893375655595E-2</c:v>
                </c:pt>
                <c:pt idx="4813">
                  <c:v>3.8175483761212263E-2</c:v>
                </c:pt>
                <c:pt idx="4814">
                  <c:v>3.5264466416852984E-2</c:v>
                </c:pt>
                <c:pt idx="4815">
                  <c:v>4.0914723334956181E-2</c:v>
                </c:pt>
                <c:pt idx="4816">
                  <c:v>2.6626001881428264E-2</c:v>
                </c:pt>
                <c:pt idx="4817">
                  <c:v>5.2219784558704442E-2</c:v>
                </c:pt>
                <c:pt idx="4818">
                  <c:v>3.4088674941513665E-2</c:v>
                </c:pt>
                <c:pt idx="4819">
                  <c:v>2.9988906164662151E-2</c:v>
                </c:pt>
                <c:pt idx="4820">
                  <c:v>6.2225500543634384E-2</c:v>
                </c:pt>
                <c:pt idx="4821">
                  <c:v>9.3430249805400503E-3</c:v>
                </c:pt>
                <c:pt idx="4822">
                  <c:v>7.8386590108538365E-3</c:v>
                </c:pt>
                <c:pt idx="4823">
                  <c:v>2.317116280024005E-2</c:v>
                </c:pt>
                <c:pt idx="4824">
                  <c:v>0.11883977207416951</c:v>
                </c:pt>
                <c:pt idx="4825">
                  <c:v>1.2961010626341522E-2</c:v>
                </c:pt>
                <c:pt idx="4826">
                  <c:v>4.632551902064283E-2</c:v>
                </c:pt>
                <c:pt idx="4827">
                  <c:v>1.211141015677835E-2</c:v>
                </c:pt>
                <c:pt idx="4828">
                  <c:v>2.2715711354126776E-2</c:v>
                </c:pt>
                <c:pt idx="4829">
                  <c:v>6.3065859065572286E-3</c:v>
                </c:pt>
                <c:pt idx="4830">
                  <c:v>4.8925059302542262E-3</c:v>
                </c:pt>
                <c:pt idx="4831">
                  <c:v>5.4925996740627439E-2</c:v>
                </c:pt>
                <c:pt idx="4832">
                  <c:v>2.7984124117615847E-2</c:v>
                </c:pt>
                <c:pt idx="4833">
                  <c:v>3.3091041457471562E-2</c:v>
                </c:pt>
                <c:pt idx="4834">
                  <c:v>2.3758974054064217E-2</c:v>
                </c:pt>
                <c:pt idx="4835">
                  <c:v>5.6148270739720021E-2</c:v>
                </c:pt>
                <c:pt idx="4836">
                  <c:v>3.906998299309522E-2</c:v>
                </c:pt>
                <c:pt idx="4837">
                  <c:v>1.5926479738041469E-2</c:v>
                </c:pt>
                <c:pt idx="4838">
                  <c:v>1.8340491858129422E-2</c:v>
                </c:pt>
                <c:pt idx="4839">
                  <c:v>3.537795049451789E-2</c:v>
                </c:pt>
                <c:pt idx="4840">
                  <c:v>1.1243051674013647E-2</c:v>
                </c:pt>
                <c:pt idx="4841">
                  <c:v>6.7760173026834264E-2</c:v>
                </c:pt>
                <c:pt idx="4842">
                  <c:v>2.9159231799016437E-2</c:v>
                </c:pt>
                <c:pt idx="4843">
                  <c:v>1.7000869118079361E-2</c:v>
                </c:pt>
                <c:pt idx="4844">
                  <c:v>1.765735436502355E-2</c:v>
                </c:pt>
                <c:pt idx="4845">
                  <c:v>2.5233429434082119E-2</c:v>
                </c:pt>
                <c:pt idx="4846">
                  <c:v>2.4898827175043173E-2</c:v>
                </c:pt>
                <c:pt idx="4847">
                  <c:v>1.5682038247838523E-2</c:v>
                </c:pt>
                <c:pt idx="4848">
                  <c:v>3.682594046252527E-3</c:v>
                </c:pt>
                <c:pt idx="4849">
                  <c:v>2.4184522970161146E-2</c:v>
                </c:pt>
                <c:pt idx="4850">
                  <c:v>3.7071422689783362E-3</c:v>
                </c:pt>
                <c:pt idx="4851">
                  <c:v>1.1376025374471715E-2</c:v>
                </c:pt>
                <c:pt idx="4852">
                  <c:v>5.8681123876326499E-2</c:v>
                </c:pt>
                <c:pt idx="4853">
                  <c:v>4.431398526912194E-2</c:v>
                </c:pt>
                <c:pt idx="4854">
                  <c:v>3.5198324867172948E-2</c:v>
                </c:pt>
                <c:pt idx="4855">
                  <c:v>7.2528520274544941E-3</c:v>
                </c:pt>
                <c:pt idx="4856">
                  <c:v>3.9432373736927082E-2</c:v>
                </c:pt>
                <c:pt idx="4857">
                  <c:v>8.408179352074191E-4</c:v>
                </c:pt>
                <c:pt idx="4858">
                  <c:v>2.5828251237664253E-2</c:v>
                </c:pt>
                <c:pt idx="4859">
                  <c:v>3.2758240785314328E-2</c:v>
                </c:pt>
                <c:pt idx="4860">
                  <c:v>3.039130053105011E-2</c:v>
                </c:pt>
                <c:pt idx="4861">
                  <c:v>5.8681565692761881E-2</c:v>
                </c:pt>
                <c:pt idx="4862">
                  <c:v>5.1828721004072556E-2</c:v>
                </c:pt>
                <c:pt idx="4863">
                  <c:v>6.9108064358051682E-3</c:v>
                </c:pt>
                <c:pt idx="4864">
                  <c:v>5.6862787907381092E-2</c:v>
                </c:pt>
                <c:pt idx="4865">
                  <c:v>5.3370080415131721E-3</c:v>
                </c:pt>
                <c:pt idx="4866">
                  <c:v>6.5767762244814329E-3</c:v>
                </c:pt>
                <c:pt idx="4867">
                  <c:v>3.9368043888280392E-2</c:v>
                </c:pt>
                <c:pt idx="4868">
                  <c:v>4.4061588047715913E-2</c:v>
                </c:pt>
                <c:pt idx="4869">
                  <c:v>7.0164459314533328E-2</c:v>
                </c:pt>
                <c:pt idx="4870">
                  <c:v>4.2465983976306562E-2</c:v>
                </c:pt>
                <c:pt idx="4871">
                  <c:v>6.8142042495580715E-2</c:v>
                </c:pt>
                <c:pt idx="4872">
                  <c:v>4.941180942186478E-2</c:v>
                </c:pt>
                <c:pt idx="4873">
                  <c:v>7.5283622160794331E-2</c:v>
                </c:pt>
                <c:pt idx="4874">
                  <c:v>1.7402145777428539E-2</c:v>
                </c:pt>
                <c:pt idx="4875">
                  <c:v>1.3870533726297919E-2</c:v>
                </c:pt>
                <c:pt idx="4876">
                  <c:v>6.9880316032015846E-3</c:v>
                </c:pt>
                <c:pt idx="4877">
                  <c:v>2.5923115661697273E-2</c:v>
                </c:pt>
                <c:pt idx="4878">
                  <c:v>4.1316279822884897E-2</c:v>
                </c:pt>
                <c:pt idx="4879">
                  <c:v>1.9635728132031054E-2</c:v>
                </c:pt>
                <c:pt idx="4880">
                  <c:v>4.6705067352004428E-2</c:v>
                </c:pt>
                <c:pt idx="4881">
                  <c:v>2.2341049487668137E-2</c:v>
                </c:pt>
                <c:pt idx="4882">
                  <c:v>4.4987680783227464E-2</c:v>
                </c:pt>
                <c:pt idx="4883">
                  <c:v>1.9155196466760442E-2</c:v>
                </c:pt>
                <c:pt idx="4884">
                  <c:v>1.3350385569528916E-2</c:v>
                </c:pt>
                <c:pt idx="4885">
                  <c:v>1.1814676686787276E-2</c:v>
                </c:pt>
                <c:pt idx="4886">
                  <c:v>0.14406979621703253</c:v>
                </c:pt>
                <c:pt idx="4887">
                  <c:v>4.3227438740861428E-2</c:v>
                </c:pt>
                <c:pt idx="4888">
                  <c:v>2.9411694776455971E-3</c:v>
                </c:pt>
                <c:pt idx="4889">
                  <c:v>2.9297498747540809E-2</c:v>
                </c:pt>
                <c:pt idx="4890">
                  <c:v>3.5910584828933764E-2</c:v>
                </c:pt>
                <c:pt idx="4891">
                  <c:v>4.7667634501832867E-3</c:v>
                </c:pt>
                <c:pt idx="4892">
                  <c:v>3.2290188390683081E-2</c:v>
                </c:pt>
                <c:pt idx="4893">
                  <c:v>4.4513676813307722E-2</c:v>
                </c:pt>
                <c:pt idx="4894">
                  <c:v>4.2476524758671544E-2</c:v>
                </c:pt>
                <c:pt idx="4895">
                  <c:v>5.0221191098901705E-2</c:v>
                </c:pt>
                <c:pt idx="4896">
                  <c:v>1.515556838476614E-2</c:v>
                </c:pt>
                <c:pt idx="4897">
                  <c:v>3.0777846265012627E-2</c:v>
                </c:pt>
                <c:pt idx="4898">
                  <c:v>5.5963262352195717E-3</c:v>
                </c:pt>
                <c:pt idx="4899">
                  <c:v>5.6281588690886154E-2</c:v>
                </c:pt>
                <c:pt idx="4900">
                  <c:v>9.9602923651689775E-3</c:v>
                </c:pt>
                <c:pt idx="4901">
                  <c:v>3.7009771495789878E-2</c:v>
                </c:pt>
                <c:pt idx="4902">
                  <c:v>6.7361023383275889E-3</c:v>
                </c:pt>
                <c:pt idx="4903">
                  <c:v>2.4468538782227735E-2</c:v>
                </c:pt>
                <c:pt idx="4904">
                  <c:v>6.1911956881527348E-2</c:v>
                </c:pt>
                <c:pt idx="4905">
                  <c:v>1.584772801236177E-2</c:v>
                </c:pt>
                <c:pt idx="4906">
                  <c:v>9.1718779597893124E-3</c:v>
                </c:pt>
                <c:pt idx="4907">
                  <c:v>5.8503640998400649E-2</c:v>
                </c:pt>
                <c:pt idx="4908">
                  <c:v>2.7627809392744947E-2</c:v>
                </c:pt>
                <c:pt idx="4909">
                  <c:v>1.9974888412458744E-2</c:v>
                </c:pt>
                <c:pt idx="4910">
                  <c:v>2.7421071590551356E-2</c:v>
                </c:pt>
                <c:pt idx="4911">
                  <c:v>3.9305770932397163E-2</c:v>
                </c:pt>
                <c:pt idx="4912">
                  <c:v>0.10488259283216478</c:v>
                </c:pt>
                <c:pt idx="4913">
                  <c:v>1.0021626132291267E-2</c:v>
                </c:pt>
                <c:pt idx="4914">
                  <c:v>2.2512378087512327E-2</c:v>
                </c:pt>
                <c:pt idx="4915">
                  <c:v>6.4832855292481749E-3</c:v>
                </c:pt>
                <c:pt idx="4916">
                  <c:v>6.0887522537863642E-2</c:v>
                </c:pt>
                <c:pt idx="4917">
                  <c:v>1.2907849765229115E-2</c:v>
                </c:pt>
                <c:pt idx="4918">
                  <c:v>9.9094722738259713E-3</c:v>
                </c:pt>
                <c:pt idx="4919">
                  <c:v>1.1270822851252742E-2</c:v>
                </c:pt>
                <c:pt idx="4920">
                  <c:v>2.5989305840366447E-2</c:v>
                </c:pt>
                <c:pt idx="4921">
                  <c:v>4.3753064739943115E-4</c:v>
                </c:pt>
                <c:pt idx="4922">
                  <c:v>1.1533489282006051E-3</c:v>
                </c:pt>
                <c:pt idx="4923">
                  <c:v>4.3120058144119719E-2</c:v>
                </c:pt>
                <c:pt idx="4924">
                  <c:v>1.3397007707547606E-2</c:v>
                </c:pt>
                <c:pt idx="4925">
                  <c:v>3.0070555135582662E-2</c:v>
                </c:pt>
                <c:pt idx="4926">
                  <c:v>2.6360583029872639E-3</c:v>
                </c:pt>
                <c:pt idx="4927">
                  <c:v>4.6891083113153292E-2</c:v>
                </c:pt>
                <c:pt idx="4928">
                  <c:v>4.266869006771034E-2</c:v>
                </c:pt>
                <c:pt idx="4929">
                  <c:v>1.1615618839970896E-2</c:v>
                </c:pt>
                <c:pt idx="4930">
                  <c:v>3.9256652966732863E-2</c:v>
                </c:pt>
                <c:pt idx="4931">
                  <c:v>1.7534897754510899E-2</c:v>
                </c:pt>
                <c:pt idx="4932">
                  <c:v>5.9383151283194428E-2</c:v>
                </c:pt>
                <c:pt idx="4933">
                  <c:v>5.2349629645313325E-2</c:v>
                </c:pt>
                <c:pt idx="4934">
                  <c:v>4.7842547942407353E-2</c:v>
                </c:pt>
                <c:pt idx="4935">
                  <c:v>2.5775703352920648E-2</c:v>
                </c:pt>
                <c:pt idx="4936">
                  <c:v>3.3527786743539734E-2</c:v>
                </c:pt>
                <c:pt idx="4937">
                  <c:v>2.648478635465152E-2</c:v>
                </c:pt>
                <c:pt idx="4938">
                  <c:v>1.1366300199890045E-2</c:v>
                </c:pt>
                <c:pt idx="4939">
                  <c:v>5.2559458745722626E-2</c:v>
                </c:pt>
                <c:pt idx="4940">
                  <c:v>1.8274047867489429E-2</c:v>
                </c:pt>
                <c:pt idx="4941">
                  <c:v>2.0299535941872851E-2</c:v>
                </c:pt>
                <c:pt idx="4942">
                  <c:v>1.4697590422147563E-2</c:v>
                </c:pt>
                <c:pt idx="4943">
                  <c:v>2.5663169494408535E-2</c:v>
                </c:pt>
                <c:pt idx="4944">
                  <c:v>1.4450428190283426E-2</c:v>
                </c:pt>
                <c:pt idx="4945">
                  <c:v>1.8856805353262528E-2</c:v>
                </c:pt>
                <c:pt idx="4946">
                  <c:v>3.7720925293922021E-2</c:v>
                </c:pt>
                <c:pt idx="4947">
                  <c:v>1.077821312951289E-2</c:v>
                </c:pt>
                <c:pt idx="4948">
                  <c:v>6.4860697029126294E-2</c:v>
                </c:pt>
                <c:pt idx="4949">
                  <c:v>2.0454308881496117E-2</c:v>
                </c:pt>
                <c:pt idx="4950">
                  <c:v>2.094709230412091E-2</c:v>
                </c:pt>
                <c:pt idx="4951">
                  <c:v>1.4653649997920116E-2</c:v>
                </c:pt>
                <c:pt idx="4952">
                  <c:v>1.895371926877161E-2</c:v>
                </c:pt>
                <c:pt idx="4953">
                  <c:v>3.3464071808552293E-2</c:v>
                </c:pt>
                <c:pt idx="4954">
                  <c:v>3.9010460433961218E-2</c:v>
                </c:pt>
                <c:pt idx="4955">
                  <c:v>2.4493269838362201E-2</c:v>
                </c:pt>
                <c:pt idx="4956">
                  <c:v>4.893652670250568E-2</c:v>
                </c:pt>
                <c:pt idx="4957">
                  <c:v>4.0122012711830947E-2</c:v>
                </c:pt>
                <c:pt idx="4958">
                  <c:v>3.1625499820278208E-2</c:v>
                </c:pt>
                <c:pt idx="4959">
                  <c:v>2.9761373719413869E-2</c:v>
                </c:pt>
                <c:pt idx="4960">
                  <c:v>2.323854820003958E-2</c:v>
                </c:pt>
                <c:pt idx="4961">
                  <c:v>2.5606891272857632E-2</c:v>
                </c:pt>
                <c:pt idx="4962">
                  <c:v>1.4313104405946964E-2</c:v>
                </c:pt>
                <c:pt idx="4963">
                  <c:v>1.4412498341862187E-2</c:v>
                </c:pt>
                <c:pt idx="4964">
                  <c:v>2.7785914050139502E-2</c:v>
                </c:pt>
                <c:pt idx="4965">
                  <c:v>3.9655648126983391E-2</c:v>
                </c:pt>
                <c:pt idx="4966">
                  <c:v>4.4269393818473494E-2</c:v>
                </c:pt>
                <c:pt idx="4967">
                  <c:v>3.6613965952175115E-2</c:v>
                </c:pt>
                <c:pt idx="4968">
                  <c:v>3.9855938053703896E-2</c:v>
                </c:pt>
                <c:pt idx="4969">
                  <c:v>2.6691846312269406E-2</c:v>
                </c:pt>
                <c:pt idx="4970">
                  <c:v>1.8601942563838292E-2</c:v>
                </c:pt>
                <c:pt idx="4971">
                  <c:v>1.0684584462403807E-2</c:v>
                </c:pt>
                <c:pt idx="4972">
                  <c:v>9.6226274710755413E-3</c:v>
                </c:pt>
                <c:pt idx="4973">
                  <c:v>1.7104029343901647E-2</c:v>
                </c:pt>
                <c:pt idx="4974">
                  <c:v>1.4638718384412067E-2</c:v>
                </c:pt>
                <c:pt idx="4975">
                  <c:v>5.5782421480749772E-2</c:v>
                </c:pt>
                <c:pt idx="4976">
                  <c:v>2.4998407589415232E-2</c:v>
                </c:pt>
                <c:pt idx="4977">
                  <c:v>8.183787141407526E-3</c:v>
                </c:pt>
                <c:pt idx="4978">
                  <c:v>2.4214497423698515E-2</c:v>
                </c:pt>
                <c:pt idx="4979">
                  <c:v>3.2111983763963799E-2</c:v>
                </c:pt>
                <c:pt idx="4980">
                  <c:v>5.0848238234547358E-2</c:v>
                </c:pt>
                <c:pt idx="4981">
                  <c:v>3.5895526240716978E-2</c:v>
                </c:pt>
                <c:pt idx="4982">
                  <c:v>1.4833404527776345E-2</c:v>
                </c:pt>
                <c:pt idx="4983">
                  <c:v>4.5334373922014323E-3</c:v>
                </c:pt>
                <c:pt idx="4984">
                  <c:v>3.6698545154846975E-2</c:v>
                </c:pt>
                <c:pt idx="4985">
                  <c:v>2.45752842835135E-2</c:v>
                </c:pt>
                <c:pt idx="4986">
                  <c:v>2.0071042674549566E-2</c:v>
                </c:pt>
                <c:pt idx="4987">
                  <c:v>2.4808575444222887E-2</c:v>
                </c:pt>
                <c:pt idx="4988">
                  <c:v>2.3661998309439727E-2</c:v>
                </c:pt>
                <c:pt idx="4989">
                  <c:v>1.8842706535496211E-2</c:v>
                </c:pt>
                <c:pt idx="4990">
                  <c:v>3.8857248810313556E-2</c:v>
                </c:pt>
                <c:pt idx="4991">
                  <c:v>2.7084865471573016E-4</c:v>
                </c:pt>
                <c:pt idx="4992">
                  <c:v>5.2365660646523024E-3</c:v>
                </c:pt>
                <c:pt idx="4993">
                  <c:v>1.153502823655881E-2</c:v>
                </c:pt>
                <c:pt idx="4994">
                  <c:v>2.1497196995850221E-2</c:v>
                </c:pt>
                <c:pt idx="4995">
                  <c:v>3.8236208457380655E-2</c:v>
                </c:pt>
                <c:pt idx="4996">
                  <c:v>4.2033816824766167E-2</c:v>
                </c:pt>
                <c:pt idx="4997">
                  <c:v>1.1075403836755253E-2</c:v>
                </c:pt>
                <c:pt idx="4998">
                  <c:v>2.420888213815188E-2</c:v>
                </c:pt>
                <c:pt idx="4999">
                  <c:v>2.571553014991745E-2</c:v>
                </c:pt>
                <c:pt idx="5000">
                  <c:v>3.3666027532672546E-2</c:v>
                </c:pt>
                <c:pt idx="5001">
                  <c:v>3.030087796085959E-2</c:v>
                </c:pt>
                <c:pt idx="5002">
                  <c:v>5.9468842673064397E-2</c:v>
                </c:pt>
                <c:pt idx="5003">
                  <c:v>4.1742253107484306E-3</c:v>
                </c:pt>
                <c:pt idx="5004">
                  <c:v>3.6301435769588976E-2</c:v>
                </c:pt>
                <c:pt idx="5005">
                  <c:v>1.3942669718109438E-2</c:v>
                </c:pt>
                <c:pt idx="5006">
                  <c:v>5.1104754650193734E-3</c:v>
                </c:pt>
                <c:pt idx="5007">
                  <c:v>1.9325508699948556E-2</c:v>
                </c:pt>
                <c:pt idx="5008">
                  <c:v>2.7119450857314355E-2</c:v>
                </c:pt>
                <c:pt idx="5009">
                  <c:v>3.0860197489449414E-2</c:v>
                </c:pt>
                <c:pt idx="5010">
                  <c:v>3.5965798327271536E-3</c:v>
                </c:pt>
                <c:pt idx="5011">
                  <c:v>5.9965924192765058E-2</c:v>
                </c:pt>
                <c:pt idx="5012">
                  <c:v>2.2286705302413466E-2</c:v>
                </c:pt>
                <c:pt idx="5013">
                  <c:v>7.1887721980215744E-3</c:v>
                </c:pt>
                <c:pt idx="5014">
                  <c:v>8.2584788346399471E-3</c:v>
                </c:pt>
                <c:pt idx="5015">
                  <c:v>9.3568350127414823E-3</c:v>
                </c:pt>
                <c:pt idx="5016">
                  <c:v>5.0017567324789194E-2</c:v>
                </c:pt>
                <c:pt idx="5017">
                  <c:v>2.4186950110195726E-2</c:v>
                </c:pt>
                <c:pt idx="5018">
                  <c:v>2.2297880349506444E-2</c:v>
                </c:pt>
                <c:pt idx="5019">
                  <c:v>2.028508130673325E-2</c:v>
                </c:pt>
                <c:pt idx="5020">
                  <c:v>1.1879957876618032E-2</c:v>
                </c:pt>
                <c:pt idx="5021">
                  <c:v>5.6608792923141311E-2</c:v>
                </c:pt>
                <c:pt idx="5022">
                  <c:v>2.6666734526308539E-2</c:v>
                </c:pt>
                <c:pt idx="5023">
                  <c:v>2.8217684792686631E-2</c:v>
                </c:pt>
                <c:pt idx="5024">
                  <c:v>6.3198861786761859E-2</c:v>
                </c:pt>
                <c:pt idx="5025">
                  <c:v>6.3495865953676636E-2</c:v>
                </c:pt>
                <c:pt idx="5026">
                  <c:v>4.8987511670081467E-2</c:v>
                </c:pt>
                <c:pt idx="5027">
                  <c:v>3.5550397681137075E-3</c:v>
                </c:pt>
                <c:pt idx="5028">
                  <c:v>2.0998614556658066E-2</c:v>
                </c:pt>
                <c:pt idx="5029">
                  <c:v>3.5200886609347656E-2</c:v>
                </c:pt>
                <c:pt idx="5030">
                  <c:v>3.5409647490911793E-2</c:v>
                </c:pt>
                <c:pt idx="5031">
                  <c:v>2.9922604084281251E-2</c:v>
                </c:pt>
                <c:pt idx="5032">
                  <c:v>7.4294703313001059E-3</c:v>
                </c:pt>
                <c:pt idx="5033">
                  <c:v>4.2552700454814178E-2</c:v>
                </c:pt>
                <c:pt idx="5034">
                  <c:v>4.5621275165943678E-2</c:v>
                </c:pt>
                <c:pt idx="5035">
                  <c:v>4.1295843373709784E-2</c:v>
                </c:pt>
                <c:pt idx="5036">
                  <c:v>5.6343900255997392E-2</c:v>
                </c:pt>
                <c:pt idx="5037">
                  <c:v>4.4567797227524686E-2</c:v>
                </c:pt>
                <c:pt idx="5038">
                  <c:v>1.2473237892851652E-2</c:v>
                </c:pt>
                <c:pt idx="5039">
                  <c:v>1.00158232786908E-3</c:v>
                </c:pt>
                <c:pt idx="5040">
                  <c:v>7.6792599279595225E-3</c:v>
                </c:pt>
                <c:pt idx="5041">
                  <c:v>3.0439447288354765E-2</c:v>
                </c:pt>
                <c:pt idx="5042">
                  <c:v>3.4006739067563019E-2</c:v>
                </c:pt>
                <c:pt idx="5043">
                  <c:v>5.7877300247458192E-2</c:v>
                </c:pt>
                <c:pt idx="5044">
                  <c:v>2.9796689815853396E-2</c:v>
                </c:pt>
                <c:pt idx="5045">
                  <c:v>2.0200902527816554E-3</c:v>
                </c:pt>
                <c:pt idx="5046">
                  <c:v>1.9022818987212559E-3</c:v>
                </c:pt>
                <c:pt idx="5047">
                  <c:v>4.4896303934276099E-2</c:v>
                </c:pt>
                <c:pt idx="5048">
                  <c:v>3.3466868362008913E-2</c:v>
                </c:pt>
                <c:pt idx="5049">
                  <c:v>2.8558786856561789E-2</c:v>
                </c:pt>
                <c:pt idx="5050">
                  <c:v>3.4000327713385896E-2</c:v>
                </c:pt>
                <c:pt idx="5051">
                  <c:v>4.1647503313903766E-2</c:v>
                </c:pt>
                <c:pt idx="5052">
                  <c:v>1.1219590664724673E-2</c:v>
                </c:pt>
                <c:pt idx="5053">
                  <c:v>5.9858339090823574E-3</c:v>
                </c:pt>
                <c:pt idx="5054">
                  <c:v>2.3784905640824503E-2</c:v>
                </c:pt>
                <c:pt idx="5055">
                  <c:v>3.6769644387329853E-2</c:v>
                </c:pt>
                <c:pt idx="5056">
                  <c:v>1.6047391976106884E-2</c:v>
                </c:pt>
                <c:pt idx="5057">
                  <c:v>5.2055269820339381E-2</c:v>
                </c:pt>
                <c:pt idx="5058">
                  <c:v>6.7648444565307567E-2</c:v>
                </c:pt>
                <c:pt idx="5059">
                  <c:v>6.0593821976803464E-3</c:v>
                </c:pt>
                <c:pt idx="5060">
                  <c:v>3.0855145247383038E-2</c:v>
                </c:pt>
                <c:pt idx="5061">
                  <c:v>3.4911148966717744E-2</c:v>
                </c:pt>
                <c:pt idx="5062">
                  <c:v>2.9374712996252779E-2</c:v>
                </c:pt>
                <c:pt idx="5063">
                  <c:v>2.3724276637375974E-2</c:v>
                </c:pt>
                <c:pt idx="5064">
                  <c:v>1.6305393003670319E-2</c:v>
                </c:pt>
                <c:pt idx="5065">
                  <c:v>2.5105252077431625E-3</c:v>
                </c:pt>
                <c:pt idx="5066">
                  <c:v>2.1295772978682306E-2</c:v>
                </c:pt>
                <c:pt idx="5067">
                  <c:v>2.1614291419420048E-2</c:v>
                </c:pt>
                <c:pt idx="5068">
                  <c:v>6.4512707793756674E-2</c:v>
                </c:pt>
                <c:pt idx="5069">
                  <c:v>4.4460464104410999E-2</c:v>
                </c:pt>
                <c:pt idx="5070">
                  <c:v>4.5846586987172068E-2</c:v>
                </c:pt>
                <c:pt idx="5071">
                  <c:v>2.0504811254115789E-2</c:v>
                </c:pt>
                <c:pt idx="5072">
                  <c:v>3.0841745265366184E-2</c:v>
                </c:pt>
                <c:pt idx="5073">
                  <c:v>5.3541097256166091E-2</c:v>
                </c:pt>
                <c:pt idx="5074">
                  <c:v>5.6257235881762013E-2</c:v>
                </c:pt>
                <c:pt idx="5075">
                  <c:v>1.1407079336326481E-4</c:v>
                </c:pt>
                <c:pt idx="5076">
                  <c:v>9.4929977532605611E-3</c:v>
                </c:pt>
                <c:pt idx="5077">
                  <c:v>2.6043189490449589E-2</c:v>
                </c:pt>
                <c:pt idx="5078">
                  <c:v>2.6304724663976528E-2</c:v>
                </c:pt>
                <c:pt idx="5079">
                  <c:v>6.5805415566778436E-2</c:v>
                </c:pt>
                <c:pt idx="5080">
                  <c:v>4.4692510479030029E-2</c:v>
                </c:pt>
                <c:pt idx="5081">
                  <c:v>2.9353868387019415E-2</c:v>
                </c:pt>
                <c:pt idx="5082">
                  <c:v>3.1757588465168247E-2</c:v>
                </c:pt>
                <c:pt idx="5083">
                  <c:v>3.5389755664568132E-2</c:v>
                </c:pt>
                <c:pt idx="5084">
                  <c:v>2.5856406496188103E-2</c:v>
                </c:pt>
                <c:pt idx="5085">
                  <c:v>5.1921885496845059E-2</c:v>
                </c:pt>
                <c:pt idx="5086">
                  <c:v>1.3941770559325911E-2</c:v>
                </c:pt>
                <c:pt idx="5087">
                  <c:v>6.5392657552728467E-4</c:v>
                </c:pt>
                <c:pt idx="5088">
                  <c:v>4.0141946462683917E-2</c:v>
                </c:pt>
                <c:pt idx="5089">
                  <c:v>2.9038067907825413E-2</c:v>
                </c:pt>
                <c:pt idx="5090">
                  <c:v>5.5316499779058823E-2</c:v>
                </c:pt>
                <c:pt idx="5091">
                  <c:v>2.8894488837785816E-2</c:v>
                </c:pt>
                <c:pt idx="5092">
                  <c:v>5.1638371495603359E-2</c:v>
                </c:pt>
                <c:pt idx="5093">
                  <c:v>2.260205716600211E-3</c:v>
                </c:pt>
                <c:pt idx="5094">
                  <c:v>1.2845829658718867E-2</c:v>
                </c:pt>
                <c:pt idx="5095">
                  <c:v>2.7609958011035635E-2</c:v>
                </c:pt>
                <c:pt idx="5096">
                  <c:v>3.4351984874776469E-2</c:v>
                </c:pt>
                <c:pt idx="5097">
                  <c:v>6.3440239542467726E-3</c:v>
                </c:pt>
                <c:pt idx="5098">
                  <c:v>6.2023980837745275E-2</c:v>
                </c:pt>
                <c:pt idx="5099">
                  <c:v>1.29467864689191E-2</c:v>
                </c:pt>
                <c:pt idx="5100">
                  <c:v>2.2152535438459006E-2</c:v>
                </c:pt>
                <c:pt idx="5101">
                  <c:v>2.9793973541976868E-2</c:v>
                </c:pt>
                <c:pt idx="5102">
                  <c:v>3.2781142695786143E-2</c:v>
                </c:pt>
                <c:pt idx="5103">
                  <c:v>1.8230292021663774E-2</c:v>
                </c:pt>
                <c:pt idx="5104">
                  <c:v>3.2816363159186984E-2</c:v>
                </c:pt>
                <c:pt idx="5105">
                  <c:v>8.7085228743539848E-3</c:v>
                </c:pt>
                <c:pt idx="5106">
                  <c:v>1.5957949111585591E-2</c:v>
                </c:pt>
                <c:pt idx="5107">
                  <c:v>3.2371867144960154E-2</c:v>
                </c:pt>
                <c:pt idx="5108">
                  <c:v>3.7786068657316159E-2</c:v>
                </c:pt>
                <c:pt idx="5109">
                  <c:v>4.8696873524381984E-2</c:v>
                </c:pt>
                <c:pt idx="5110">
                  <c:v>2.1609751743144473E-3</c:v>
                </c:pt>
                <c:pt idx="5111">
                  <c:v>1.714384161748608E-2</c:v>
                </c:pt>
              </c:numCache>
            </c:numRef>
          </c:val>
          <c:extLst>
            <c:ext xmlns:c16="http://schemas.microsoft.com/office/drawing/2014/chart" uri="{C3380CC4-5D6E-409C-BE32-E72D297353CC}">
              <c16:uniqueId val="{00000000-6E12-4C0D-BC16-193701B2A81B}"/>
            </c:ext>
          </c:extLst>
        </c:ser>
        <c:dLbls>
          <c:showLegendKey val="0"/>
          <c:showVal val="0"/>
          <c:showCatName val="0"/>
          <c:showSerName val="0"/>
          <c:showPercent val="0"/>
          <c:showBubbleSize val="0"/>
        </c:dLbls>
        <c:gapWidth val="219"/>
        <c:overlap val="-27"/>
        <c:axId val="1803740687"/>
        <c:axId val="1803731535"/>
      </c:barChart>
      <c:catAx>
        <c:axId val="1803740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03731535"/>
        <c:crosses val="autoZero"/>
        <c:auto val="1"/>
        <c:lblAlgn val="ctr"/>
        <c:lblOffset val="100"/>
        <c:noMultiLvlLbl val="0"/>
      </c:catAx>
      <c:valAx>
        <c:axId val="18037315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0374068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Sheet1!$G$2</c:f>
              <c:strCache>
                <c:ptCount val="1"/>
                <c:pt idx="0">
                  <c:v>0-0.01</c:v>
                </c:pt>
              </c:strCache>
            </c:strRef>
          </c:tx>
          <c:spPr>
            <a:solidFill>
              <a:schemeClr val="accent1"/>
            </a:solidFill>
            <a:ln>
              <a:noFill/>
            </a:ln>
            <a:effectLst/>
          </c:spPr>
          <c:invertIfNegative val="0"/>
          <c:cat>
            <c:strRef>
              <c:f>Sheet1!$F$3:$F$5</c:f>
              <c:strCache>
                <c:ptCount val="3"/>
                <c:pt idx="0">
                  <c:v>原</c:v>
                </c:pt>
                <c:pt idx="1">
                  <c:v>主</c:v>
                </c:pt>
                <c:pt idx="2">
                  <c:v>客</c:v>
                </c:pt>
              </c:strCache>
            </c:strRef>
          </c:cat>
          <c:val>
            <c:numRef>
              <c:f>Sheet1!$G$3:$G$5</c:f>
              <c:numCache>
                <c:formatCode>General</c:formatCode>
                <c:ptCount val="3"/>
                <c:pt idx="0">
                  <c:v>1309</c:v>
                </c:pt>
                <c:pt idx="1">
                  <c:v>1495</c:v>
                </c:pt>
                <c:pt idx="2">
                  <c:v>1208</c:v>
                </c:pt>
              </c:numCache>
            </c:numRef>
          </c:val>
          <c:extLst>
            <c:ext xmlns:c16="http://schemas.microsoft.com/office/drawing/2014/chart" uri="{C3380CC4-5D6E-409C-BE32-E72D297353CC}">
              <c16:uniqueId val="{00000000-7E1B-48F9-9894-791FB9F9646F}"/>
            </c:ext>
          </c:extLst>
        </c:ser>
        <c:ser>
          <c:idx val="1"/>
          <c:order val="1"/>
          <c:tx>
            <c:strRef>
              <c:f>Sheet1!$H$2</c:f>
              <c:strCache>
                <c:ptCount val="1"/>
                <c:pt idx="0">
                  <c:v>0.01-0.025</c:v>
                </c:pt>
              </c:strCache>
            </c:strRef>
          </c:tx>
          <c:spPr>
            <a:solidFill>
              <a:schemeClr val="accent2"/>
            </a:solidFill>
            <a:ln>
              <a:noFill/>
            </a:ln>
            <a:effectLst/>
          </c:spPr>
          <c:invertIfNegative val="0"/>
          <c:cat>
            <c:strRef>
              <c:f>Sheet1!$F$3:$F$5</c:f>
              <c:strCache>
                <c:ptCount val="3"/>
                <c:pt idx="0">
                  <c:v>原</c:v>
                </c:pt>
                <c:pt idx="1">
                  <c:v>主</c:v>
                </c:pt>
                <c:pt idx="2">
                  <c:v>客</c:v>
                </c:pt>
              </c:strCache>
            </c:strRef>
          </c:cat>
          <c:val>
            <c:numRef>
              <c:f>Sheet1!$H$3:$H$5</c:f>
              <c:numCache>
                <c:formatCode>General</c:formatCode>
                <c:ptCount val="3"/>
                <c:pt idx="0">
                  <c:v>1344</c:v>
                </c:pt>
                <c:pt idx="1">
                  <c:v>1075</c:v>
                </c:pt>
                <c:pt idx="2">
                  <c:v>1876</c:v>
                </c:pt>
              </c:numCache>
            </c:numRef>
          </c:val>
          <c:extLst>
            <c:ext xmlns:c16="http://schemas.microsoft.com/office/drawing/2014/chart" uri="{C3380CC4-5D6E-409C-BE32-E72D297353CC}">
              <c16:uniqueId val="{00000001-7E1B-48F9-9894-791FB9F9646F}"/>
            </c:ext>
          </c:extLst>
        </c:ser>
        <c:ser>
          <c:idx val="2"/>
          <c:order val="2"/>
          <c:tx>
            <c:strRef>
              <c:f>Sheet1!$I$2</c:f>
              <c:strCache>
                <c:ptCount val="1"/>
                <c:pt idx="0">
                  <c:v>0.025-0.05</c:v>
                </c:pt>
              </c:strCache>
            </c:strRef>
          </c:tx>
          <c:spPr>
            <a:solidFill>
              <a:schemeClr val="accent3"/>
            </a:solidFill>
            <a:ln>
              <a:noFill/>
            </a:ln>
            <a:effectLst/>
          </c:spPr>
          <c:invertIfNegative val="0"/>
          <c:cat>
            <c:strRef>
              <c:f>Sheet1!$F$3:$F$5</c:f>
              <c:strCache>
                <c:ptCount val="3"/>
                <c:pt idx="0">
                  <c:v>原</c:v>
                </c:pt>
                <c:pt idx="1">
                  <c:v>主</c:v>
                </c:pt>
                <c:pt idx="2">
                  <c:v>客</c:v>
                </c:pt>
              </c:strCache>
            </c:strRef>
          </c:cat>
          <c:val>
            <c:numRef>
              <c:f>Sheet1!$I$3:$I$5</c:f>
              <c:numCache>
                <c:formatCode>General</c:formatCode>
                <c:ptCount val="3"/>
                <c:pt idx="0">
                  <c:v>1209</c:v>
                </c:pt>
                <c:pt idx="1">
                  <c:v>1186</c:v>
                </c:pt>
                <c:pt idx="2">
                  <c:v>1083</c:v>
                </c:pt>
              </c:numCache>
            </c:numRef>
          </c:val>
          <c:extLst>
            <c:ext xmlns:c16="http://schemas.microsoft.com/office/drawing/2014/chart" uri="{C3380CC4-5D6E-409C-BE32-E72D297353CC}">
              <c16:uniqueId val="{00000002-7E1B-48F9-9894-791FB9F9646F}"/>
            </c:ext>
          </c:extLst>
        </c:ser>
        <c:ser>
          <c:idx val="3"/>
          <c:order val="3"/>
          <c:tx>
            <c:strRef>
              <c:f>Sheet1!$J$2</c:f>
              <c:strCache>
                <c:ptCount val="1"/>
                <c:pt idx="0">
                  <c:v>0.05-0.075</c:v>
                </c:pt>
              </c:strCache>
            </c:strRef>
          </c:tx>
          <c:spPr>
            <a:solidFill>
              <a:schemeClr val="accent4"/>
            </a:solidFill>
            <a:ln>
              <a:noFill/>
            </a:ln>
            <a:effectLst/>
          </c:spPr>
          <c:invertIfNegative val="0"/>
          <c:cat>
            <c:strRef>
              <c:f>Sheet1!$F$3:$F$5</c:f>
              <c:strCache>
                <c:ptCount val="3"/>
                <c:pt idx="0">
                  <c:v>原</c:v>
                </c:pt>
                <c:pt idx="1">
                  <c:v>主</c:v>
                </c:pt>
                <c:pt idx="2">
                  <c:v>客</c:v>
                </c:pt>
              </c:strCache>
            </c:strRef>
          </c:cat>
          <c:val>
            <c:numRef>
              <c:f>Sheet1!$J$3:$J$5</c:f>
              <c:numCache>
                <c:formatCode>General</c:formatCode>
                <c:ptCount val="3"/>
                <c:pt idx="0">
                  <c:v>609</c:v>
                </c:pt>
                <c:pt idx="1">
                  <c:v>630</c:v>
                </c:pt>
                <c:pt idx="2">
                  <c:v>616</c:v>
                </c:pt>
              </c:numCache>
            </c:numRef>
          </c:val>
          <c:extLst>
            <c:ext xmlns:c16="http://schemas.microsoft.com/office/drawing/2014/chart" uri="{C3380CC4-5D6E-409C-BE32-E72D297353CC}">
              <c16:uniqueId val="{00000003-7E1B-48F9-9894-791FB9F9646F}"/>
            </c:ext>
          </c:extLst>
        </c:ser>
        <c:ser>
          <c:idx val="4"/>
          <c:order val="4"/>
          <c:tx>
            <c:strRef>
              <c:f>Sheet1!$K$2</c:f>
              <c:strCache>
                <c:ptCount val="1"/>
                <c:pt idx="0">
                  <c:v>0.075-0.1</c:v>
                </c:pt>
              </c:strCache>
            </c:strRef>
          </c:tx>
          <c:spPr>
            <a:solidFill>
              <a:schemeClr val="accent5"/>
            </a:solidFill>
            <a:ln>
              <a:noFill/>
            </a:ln>
            <a:effectLst/>
          </c:spPr>
          <c:invertIfNegative val="0"/>
          <c:cat>
            <c:strRef>
              <c:f>Sheet1!$F$3:$F$5</c:f>
              <c:strCache>
                <c:ptCount val="3"/>
                <c:pt idx="0">
                  <c:v>原</c:v>
                </c:pt>
                <c:pt idx="1">
                  <c:v>主</c:v>
                </c:pt>
                <c:pt idx="2">
                  <c:v>客</c:v>
                </c:pt>
              </c:strCache>
            </c:strRef>
          </c:cat>
          <c:val>
            <c:numRef>
              <c:f>Sheet1!$K$3:$K$5</c:f>
              <c:numCache>
                <c:formatCode>General</c:formatCode>
                <c:ptCount val="3"/>
                <c:pt idx="0">
                  <c:v>289</c:v>
                </c:pt>
                <c:pt idx="1">
                  <c:v>329</c:v>
                </c:pt>
                <c:pt idx="2">
                  <c:v>127</c:v>
                </c:pt>
              </c:numCache>
            </c:numRef>
          </c:val>
          <c:extLst>
            <c:ext xmlns:c16="http://schemas.microsoft.com/office/drawing/2014/chart" uri="{C3380CC4-5D6E-409C-BE32-E72D297353CC}">
              <c16:uniqueId val="{00000004-7E1B-48F9-9894-791FB9F9646F}"/>
            </c:ext>
          </c:extLst>
        </c:ser>
        <c:ser>
          <c:idx val="5"/>
          <c:order val="5"/>
          <c:tx>
            <c:strRef>
              <c:f>Sheet1!$L$2</c:f>
              <c:strCache>
                <c:ptCount val="1"/>
                <c:pt idx="0">
                  <c:v>&gt;0.1</c:v>
                </c:pt>
              </c:strCache>
            </c:strRef>
          </c:tx>
          <c:spPr>
            <a:solidFill>
              <a:schemeClr val="accent6"/>
            </a:solidFill>
            <a:ln>
              <a:noFill/>
            </a:ln>
            <a:effectLst/>
          </c:spPr>
          <c:invertIfNegative val="0"/>
          <c:cat>
            <c:strRef>
              <c:f>Sheet1!$F$3:$F$5</c:f>
              <c:strCache>
                <c:ptCount val="3"/>
                <c:pt idx="0">
                  <c:v>原</c:v>
                </c:pt>
                <c:pt idx="1">
                  <c:v>主</c:v>
                </c:pt>
                <c:pt idx="2">
                  <c:v>客</c:v>
                </c:pt>
              </c:strCache>
            </c:strRef>
          </c:cat>
          <c:val>
            <c:numRef>
              <c:f>Sheet1!$L$3:$L$5</c:f>
              <c:numCache>
                <c:formatCode>General</c:formatCode>
                <c:ptCount val="3"/>
                <c:pt idx="0">
                  <c:v>351</c:v>
                </c:pt>
                <c:pt idx="1">
                  <c:v>396</c:v>
                </c:pt>
                <c:pt idx="2">
                  <c:v>201</c:v>
                </c:pt>
              </c:numCache>
            </c:numRef>
          </c:val>
          <c:extLst>
            <c:ext xmlns:c16="http://schemas.microsoft.com/office/drawing/2014/chart" uri="{C3380CC4-5D6E-409C-BE32-E72D297353CC}">
              <c16:uniqueId val="{00000005-7E1B-48F9-9894-791FB9F9646F}"/>
            </c:ext>
          </c:extLst>
        </c:ser>
        <c:dLbls>
          <c:showLegendKey val="0"/>
          <c:showVal val="0"/>
          <c:showCatName val="0"/>
          <c:showSerName val="0"/>
          <c:showPercent val="0"/>
          <c:showBubbleSize val="0"/>
        </c:dLbls>
        <c:gapWidth val="150"/>
        <c:overlap val="100"/>
        <c:axId val="194329072"/>
        <c:axId val="192941008"/>
      </c:barChart>
      <c:catAx>
        <c:axId val="19432907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2941008"/>
        <c:crosses val="autoZero"/>
        <c:auto val="1"/>
        <c:lblAlgn val="ctr"/>
        <c:lblOffset val="100"/>
        <c:noMultiLvlLbl val="0"/>
      </c:catAx>
      <c:valAx>
        <c:axId val="192941008"/>
        <c:scaling>
          <c:orientation val="minMax"/>
          <c:max val="52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43290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Sheet1!$A$31</c:f>
              <c:strCache>
                <c:ptCount val="1"/>
                <c:pt idx="0">
                  <c:v>0-0.01</c:v>
                </c:pt>
              </c:strCache>
            </c:strRef>
          </c:tx>
          <c:spPr>
            <a:solidFill>
              <a:schemeClr val="accent1"/>
            </a:solidFill>
            <a:ln>
              <a:noFill/>
            </a:ln>
            <a:effectLst/>
          </c:spPr>
          <c:invertIfNegative val="0"/>
          <c:cat>
            <c:strRef>
              <c:f>Sheet1!$B$30:$D$30</c:f>
              <c:strCache>
                <c:ptCount val="3"/>
                <c:pt idx="0">
                  <c:v>原</c:v>
                </c:pt>
                <c:pt idx="1">
                  <c:v>主</c:v>
                </c:pt>
                <c:pt idx="2">
                  <c:v>客</c:v>
                </c:pt>
              </c:strCache>
            </c:strRef>
          </c:cat>
          <c:val>
            <c:numRef>
              <c:f>Sheet1!$B$31:$D$31</c:f>
              <c:numCache>
                <c:formatCode>General</c:formatCode>
                <c:ptCount val="3"/>
                <c:pt idx="0">
                  <c:v>988</c:v>
                </c:pt>
                <c:pt idx="1">
                  <c:v>1212</c:v>
                </c:pt>
                <c:pt idx="2">
                  <c:v>929</c:v>
                </c:pt>
              </c:numCache>
            </c:numRef>
          </c:val>
          <c:extLst>
            <c:ext xmlns:c16="http://schemas.microsoft.com/office/drawing/2014/chart" uri="{C3380CC4-5D6E-409C-BE32-E72D297353CC}">
              <c16:uniqueId val="{00000000-4989-43FC-9964-8D31BD076F4A}"/>
            </c:ext>
          </c:extLst>
        </c:ser>
        <c:ser>
          <c:idx val="1"/>
          <c:order val="1"/>
          <c:tx>
            <c:strRef>
              <c:f>Sheet1!$A$32</c:f>
              <c:strCache>
                <c:ptCount val="1"/>
                <c:pt idx="0">
                  <c:v>0.01-0.025</c:v>
                </c:pt>
              </c:strCache>
            </c:strRef>
          </c:tx>
          <c:spPr>
            <a:solidFill>
              <a:schemeClr val="accent2"/>
            </a:solidFill>
            <a:ln>
              <a:noFill/>
            </a:ln>
            <a:effectLst/>
          </c:spPr>
          <c:invertIfNegative val="0"/>
          <c:cat>
            <c:strRef>
              <c:f>Sheet1!$B$30:$D$30</c:f>
              <c:strCache>
                <c:ptCount val="3"/>
                <c:pt idx="0">
                  <c:v>原</c:v>
                </c:pt>
                <c:pt idx="1">
                  <c:v>主</c:v>
                </c:pt>
                <c:pt idx="2">
                  <c:v>客</c:v>
                </c:pt>
              </c:strCache>
            </c:strRef>
          </c:cat>
          <c:val>
            <c:numRef>
              <c:f>Sheet1!$B$32:$D$32</c:f>
              <c:numCache>
                <c:formatCode>General</c:formatCode>
                <c:ptCount val="3"/>
                <c:pt idx="0">
                  <c:v>1158</c:v>
                </c:pt>
                <c:pt idx="1">
                  <c:v>894</c:v>
                </c:pt>
                <c:pt idx="2">
                  <c:v>1605</c:v>
                </c:pt>
              </c:numCache>
            </c:numRef>
          </c:val>
          <c:extLst>
            <c:ext xmlns:c16="http://schemas.microsoft.com/office/drawing/2014/chart" uri="{C3380CC4-5D6E-409C-BE32-E72D297353CC}">
              <c16:uniqueId val="{00000001-4989-43FC-9964-8D31BD076F4A}"/>
            </c:ext>
          </c:extLst>
        </c:ser>
        <c:ser>
          <c:idx val="2"/>
          <c:order val="2"/>
          <c:tx>
            <c:strRef>
              <c:f>Sheet1!$A$33</c:f>
              <c:strCache>
                <c:ptCount val="1"/>
                <c:pt idx="0">
                  <c:v>0.025-0.05</c:v>
                </c:pt>
              </c:strCache>
            </c:strRef>
          </c:tx>
          <c:spPr>
            <a:solidFill>
              <a:schemeClr val="accent3"/>
            </a:solidFill>
            <a:ln>
              <a:noFill/>
            </a:ln>
            <a:effectLst/>
          </c:spPr>
          <c:invertIfNegative val="0"/>
          <c:cat>
            <c:strRef>
              <c:f>Sheet1!$B$30:$D$30</c:f>
              <c:strCache>
                <c:ptCount val="3"/>
                <c:pt idx="0">
                  <c:v>原</c:v>
                </c:pt>
                <c:pt idx="1">
                  <c:v>主</c:v>
                </c:pt>
                <c:pt idx="2">
                  <c:v>客</c:v>
                </c:pt>
              </c:strCache>
            </c:strRef>
          </c:cat>
          <c:val>
            <c:numRef>
              <c:f>Sheet1!$B$33:$D$33</c:f>
              <c:numCache>
                <c:formatCode>General</c:formatCode>
                <c:ptCount val="3"/>
                <c:pt idx="0">
                  <c:v>905</c:v>
                </c:pt>
                <c:pt idx="1">
                  <c:v>989</c:v>
                </c:pt>
                <c:pt idx="2">
                  <c:v>760</c:v>
                </c:pt>
              </c:numCache>
            </c:numRef>
          </c:val>
          <c:extLst>
            <c:ext xmlns:c16="http://schemas.microsoft.com/office/drawing/2014/chart" uri="{C3380CC4-5D6E-409C-BE32-E72D297353CC}">
              <c16:uniqueId val="{00000002-4989-43FC-9964-8D31BD076F4A}"/>
            </c:ext>
          </c:extLst>
        </c:ser>
        <c:ser>
          <c:idx val="3"/>
          <c:order val="3"/>
          <c:tx>
            <c:strRef>
              <c:f>Sheet1!$A$34</c:f>
              <c:strCache>
                <c:ptCount val="1"/>
                <c:pt idx="0">
                  <c:v>0.05-0.075</c:v>
                </c:pt>
              </c:strCache>
            </c:strRef>
          </c:tx>
          <c:spPr>
            <a:solidFill>
              <a:schemeClr val="accent4"/>
            </a:solidFill>
            <a:ln>
              <a:noFill/>
            </a:ln>
            <a:effectLst/>
          </c:spPr>
          <c:invertIfNegative val="0"/>
          <c:cat>
            <c:strRef>
              <c:f>Sheet1!$B$30:$D$30</c:f>
              <c:strCache>
                <c:ptCount val="3"/>
                <c:pt idx="0">
                  <c:v>原</c:v>
                </c:pt>
                <c:pt idx="1">
                  <c:v>主</c:v>
                </c:pt>
                <c:pt idx="2">
                  <c:v>客</c:v>
                </c:pt>
              </c:strCache>
            </c:strRef>
          </c:cat>
          <c:val>
            <c:numRef>
              <c:f>Sheet1!$B$34:$D$34</c:f>
              <c:numCache>
                <c:formatCode>General</c:formatCode>
                <c:ptCount val="3"/>
                <c:pt idx="0">
                  <c:v>456</c:v>
                </c:pt>
                <c:pt idx="1">
                  <c:v>384</c:v>
                </c:pt>
                <c:pt idx="2">
                  <c:v>362</c:v>
                </c:pt>
              </c:numCache>
            </c:numRef>
          </c:val>
          <c:extLst>
            <c:ext xmlns:c16="http://schemas.microsoft.com/office/drawing/2014/chart" uri="{C3380CC4-5D6E-409C-BE32-E72D297353CC}">
              <c16:uniqueId val="{00000003-4989-43FC-9964-8D31BD076F4A}"/>
            </c:ext>
          </c:extLst>
        </c:ser>
        <c:ser>
          <c:idx val="4"/>
          <c:order val="4"/>
          <c:tx>
            <c:strRef>
              <c:f>Sheet1!$A$35</c:f>
              <c:strCache>
                <c:ptCount val="1"/>
                <c:pt idx="0">
                  <c:v>0.075-0.1</c:v>
                </c:pt>
              </c:strCache>
            </c:strRef>
          </c:tx>
          <c:spPr>
            <a:solidFill>
              <a:schemeClr val="accent5"/>
            </a:solidFill>
            <a:ln>
              <a:noFill/>
            </a:ln>
            <a:effectLst/>
          </c:spPr>
          <c:invertIfNegative val="0"/>
          <c:cat>
            <c:strRef>
              <c:f>Sheet1!$B$30:$D$30</c:f>
              <c:strCache>
                <c:ptCount val="3"/>
                <c:pt idx="0">
                  <c:v>原</c:v>
                </c:pt>
                <c:pt idx="1">
                  <c:v>主</c:v>
                </c:pt>
                <c:pt idx="2">
                  <c:v>客</c:v>
                </c:pt>
              </c:strCache>
            </c:strRef>
          </c:cat>
          <c:val>
            <c:numRef>
              <c:f>Sheet1!$B$35:$D$35</c:f>
              <c:numCache>
                <c:formatCode>General</c:formatCode>
                <c:ptCount val="3"/>
                <c:pt idx="0">
                  <c:v>180</c:v>
                </c:pt>
                <c:pt idx="1">
                  <c:v>173</c:v>
                </c:pt>
                <c:pt idx="2">
                  <c:v>83</c:v>
                </c:pt>
              </c:numCache>
            </c:numRef>
          </c:val>
          <c:extLst>
            <c:ext xmlns:c16="http://schemas.microsoft.com/office/drawing/2014/chart" uri="{C3380CC4-5D6E-409C-BE32-E72D297353CC}">
              <c16:uniqueId val="{00000004-4989-43FC-9964-8D31BD076F4A}"/>
            </c:ext>
          </c:extLst>
        </c:ser>
        <c:ser>
          <c:idx val="5"/>
          <c:order val="5"/>
          <c:tx>
            <c:strRef>
              <c:f>Sheet1!$A$36</c:f>
              <c:strCache>
                <c:ptCount val="1"/>
                <c:pt idx="0">
                  <c:v>0.1-1</c:v>
                </c:pt>
              </c:strCache>
            </c:strRef>
          </c:tx>
          <c:spPr>
            <a:solidFill>
              <a:schemeClr val="accent6"/>
            </a:solidFill>
            <a:ln>
              <a:noFill/>
            </a:ln>
            <a:effectLst/>
          </c:spPr>
          <c:invertIfNegative val="0"/>
          <c:cat>
            <c:strRef>
              <c:f>Sheet1!$B$30:$D$30</c:f>
              <c:strCache>
                <c:ptCount val="3"/>
                <c:pt idx="0">
                  <c:v>原</c:v>
                </c:pt>
                <c:pt idx="1">
                  <c:v>主</c:v>
                </c:pt>
                <c:pt idx="2">
                  <c:v>客</c:v>
                </c:pt>
              </c:strCache>
            </c:strRef>
          </c:cat>
          <c:val>
            <c:numRef>
              <c:f>Sheet1!$B$36:$D$36</c:f>
              <c:numCache>
                <c:formatCode>General</c:formatCode>
                <c:ptCount val="3"/>
                <c:pt idx="0">
                  <c:v>132</c:v>
                </c:pt>
                <c:pt idx="1">
                  <c:v>167</c:v>
                </c:pt>
                <c:pt idx="2">
                  <c:v>80</c:v>
                </c:pt>
              </c:numCache>
            </c:numRef>
          </c:val>
          <c:extLst>
            <c:ext xmlns:c16="http://schemas.microsoft.com/office/drawing/2014/chart" uri="{C3380CC4-5D6E-409C-BE32-E72D297353CC}">
              <c16:uniqueId val="{00000005-4989-43FC-9964-8D31BD076F4A}"/>
            </c:ext>
          </c:extLst>
        </c:ser>
        <c:dLbls>
          <c:showLegendKey val="0"/>
          <c:showVal val="0"/>
          <c:showCatName val="0"/>
          <c:showSerName val="0"/>
          <c:showPercent val="0"/>
          <c:showBubbleSize val="0"/>
        </c:dLbls>
        <c:gapWidth val="150"/>
        <c:overlap val="100"/>
        <c:axId val="39468336"/>
        <c:axId val="531923760"/>
      </c:barChart>
      <c:catAx>
        <c:axId val="394683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31923760"/>
        <c:crosses val="autoZero"/>
        <c:auto val="1"/>
        <c:lblAlgn val="ctr"/>
        <c:lblOffset val="100"/>
        <c:noMultiLvlLbl val="0"/>
      </c:catAx>
      <c:valAx>
        <c:axId val="531923760"/>
        <c:scaling>
          <c:orientation val="minMax"/>
          <c:max val="39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9468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Sheet1!$B$13</c:f>
              <c:strCache>
                <c:ptCount val="1"/>
                <c:pt idx="0">
                  <c:v>Ours</c:v>
                </c:pt>
              </c:strCache>
            </c:strRef>
          </c:tx>
          <c:spPr>
            <a:solidFill>
              <a:schemeClr val="accent1"/>
            </a:solidFill>
            <a:ln>
              <a:noFill/>
            </a:ln>
            <a:effectLst/>
          </c:spPr>
          <c:invertIfNegative val="0"/>
          <c:cat>
            <c:strRef>
              <c:f>Sheet1!$A$14:$A$19</c:f>
              <c:strCache>
                <c:ptCount val="6"/>
                <c:pt idx="0">
                  <c:v>0-0.01</c:v>
                </c:pt>
                <c:pt idx="1">
                  <c:v>0.01-0.025</c:v>
                </c:pt>
                <c:pt idx="2">
                  <c:v>0.025-0.05</c:v>
                </c:pt>
                <c:pt idx="3">
                  <c:v>0.05-0.075</c:v>
                </c:pt>
                <c:pt idx="4">
                  <c:v>0.075-0.1</c:v>
                </c:pt>
                <c:pt idx="5">
                  <c:v>0.1-1</c:v>
                </c:pt>
              </c:strCache>
            </c:strRef>
          </c:cat>
          <c:val>
            <c:numRef>
              <c:f>Sheet1!$B$14:$B$19</c:f>
              <c:numCache>
                <c:formatCode>General</c:formatCode>
                <c:ptCount val="6"/>
                <c:pt idx="0">
                  <c:v>1515</c:v>
                </c:pt>
                <c:pt idx="1">
                  <c:v>1544</c:v>
                </c:pt>
                <c:pt idx="2">
                  <c:v>1259</c:v>
                </c:pt>
                <c:pt idx="3">
                  <c:v>409</c:v>
                </c:pt>
                <c:pt idx="4">
                  <c:v>123</c:v>
                </c:pt>
                <c:pt idx="5">
                  <c:v>251</c:v>
                </c:pt>
              </c:numCache>
            </c:numRef>
          </c:val>
          <c:extLst>
            <c:ext xmlns:c16="http://schemas.microsoft.com/office/drawing/2014/chart" uri="{C3380CC4-5D6E-409C-BE32-E72D297353CC}">
              <c16:uniqueId val="{00000000-323C-4142-B328-0A01C7F0DBE4}"/>
            </c:ext>
          </c:extLst>
        </c:ser>
        <c:ser>
          <c:idx val="1"/>
          <c:order val="1"/>
          <c:tx>
            <c:strRef>
              <c:f>Sheet1!$C$13</c:f>
              <c:strCache>
                <c:ptCount val="1"/>
                <c:pt idx="0">
                  <c:v>Ours(Transfer)</c:v>
                </c:pt>
              </c:strCache>
            </c:strRef>
          </c:tx>
          <c:spPr>
            <a:solidFill>
              <a:schemeClr val="accent2"/>
            </a:solidFill>
            <a:ln>
              <a:noFill/>
            </a:ln>
            <a:effectLst/>
          </c:spPr>
          <c:invertIfNegative val="0"/>
          <c:cat>
            <c:strRef>
              <c:f>Sheet1!$A$14:$A$19</c:f>
              <c:strCache>
                <c:ptCount val="6"/>
                <c:pt idx="0">
                  <c:v>0-0.01</c:v>
                </c:pt>
                <c:pt idx="1">
                  <c:v>0.01-0.025</c:v>
                </c:pt>
                <c:pt idx="2">
                  <c:v>0.025-0.05</c:v>
                </c:pt>
                <c:pt idx="3">
                  <c:v>0.05-0.075</c:v>
                </c:pt>
                <c:pt idx="4">
                  <c:v>0.075-0.1</c:v>
                </c:pt>
                <c:pt idx="5">
                  <c:v>0.1-1</c:v>
                </c:pt>
              </c:strCache>
            </c:strRef>
          </c:cat>
          <c:val>
            <c:numRef>
              <c:f>Sheet1!$C$14:$C$19</c:f>
              <c:numCache>
                <c:formatCode>General</c:formatCode>
                <c:ptCount val="6"/>
                <c:pt idx="0">
                  <c:v>1495</c:v>
                </c:pt>
                <c:pt idx="1">
                  <c:v>1705</c:v>
                </c:pt>
                <c:pt idx="2">
                  <c:v>1386</c:v>
                </c:pt>
                <c:pt idx="3">
                  <c:v>249</c:v>
                </c:pt>
                <c:pt idx="4">
                  <c:v>190</c:v>
                </c:pt>
                <c:pt idx="5">
                  <c:v>96</c:v>
                </c:pt>
              </c:numCache>
            </c:numRef>
          </c:val>
          <c:extLst>
            <c:ext xmlns:c16="http://schemas.microsoft.com/office/drawing/2014/chart" uri="{C3380CC4-5D6E-409C-BE32-E72D297353CC}">
              <c16:uniqueId val="{00000001-323C-4142-B328-0A01C7F0DBE4}"/>
            </c:ext>
          </c:extLst>
        </c:ser>
        <c:ser>
          <c:idx val="2"/>
          <c:order val="2"/>
          <c:tx>
            <c:strRef>
              <c:f>Sheet1!$D$13</c:f>
              <c:strCache>
                <c:ptCount val="1"/>
                <c:pt idx="0">
                  <c:v>Huff(objective)</c:v>
                </c:pt>
              </c:strCache>
            </c:strRef>
          </c:tx>
          <c:spPr>
            <a:solidFill>
              <a:schemeClr val="accent3"/>
            </a:solidFill>
            <a:ln>
              <a:noFill/>
            </a:ln>
            <a:effectLst/>
          </c:spPr>
          <c:invertIfNegative val="0"/>
          <c:cat>
            <c:strRef>
              <c:f>Sheet1!$A$14:$A$19</c:f>
              <c:strCache>
                <c:ptCount val="6"/>
                <c:pt idx="0">
                  <c:v>0-0.01</c:v>
                </c:pt>
                <c:pt idx="1">
                  <c:v>0.01-0.025</c:v>
                </c:pt>
                <c:pt idx="2">
                  <c:v>0.025-0.05</c:v>
                </c:pt>
                <c:pt idx="3">
                  <c:v>0.05-0.075</c:v>
                </c:pt>
                <c:pt idx="4">
                  <c:v>0.075-0.1</c:v>
                </c:pt>
                <c:pt idx="5">
                  <c:v>0.1-1</c:v>
                </c:pt>
              </c:strCache>
            </c:strRef>
          </c:cat>
          <c:val>
            <c:numRef>
              <c:f>Sheet1!$D$14:$D$19</c:f>
              <c:numCache>
                <c:formatCode>General</c:formatCode>
                <c:ptCount val="6"/>
                <c:pt idx="0">
                  <c:v>1008</c:v>
                </c:pt>
                <c:pt idx="1">
                  <c:v>1876</c:v>
                </c:pt>
                <c:pt idx="2">
                  <c:v>1283</c:v>
                </c:pt>
                <c:pt idx="3">
                  <c:v>616</c:v>
                </c:pt>
                <c:pt idx="4">
                  <c:v>127</c:v>
                </c:pt>
                <c:pt idx="5">
                  <c:v>201</c:v>
                </c:pt>
              </c:numCache>
            </c:numRef>
          </c:val>
          <c:extLst>
            <c:ext xmlns:c16="http://schemas.microsoft.com/office/drawing/2014/chart" uri="{C3380CC4-5D6E-409C-BE32-E72D297353CC}">
              <c16:uniqueId val="{00000002-323C-4142-B328-0A01C7F0DBE4}"/>
            </c:ext>
          </c:extLst>
        </c:ser>
        <c:dLbls>
          <c:showLegendKey val="0"/>
          <c:showVal val="0"/>
          <c:showCatName val="0"/>
          <c:showSerName val="0"/>
          <c:showPercent val="0"/>
          <c:showBubbleSize val="0"/>
        </c:dLbls>
        <c:gapWidth val="219"/>
        <c:overlap val="-27"/>
        <c:axId val="1803760239"/>
        <c:axId val="1803767311"/>
      </c:barChart>
      <c:catAx>
        <c:axId val="18037602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03767311"/>
        <c:crosses val="autoZero"/>
        <c:auto val="1"/>
        <c:lblAlgn val="ctr"/>
        <c:lblOffset val="100"/>
        <c:noMultiLvlLbl val="0"/>
      </c:catAx>
      <c:valAx>
        <c:axId val="1803767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037602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10AF9C-6E09-4E08-8489-7F2162E56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12966</TotalTime>
  <Pages>1</Pages>
  <Words>4976</Words>
  <Characters>5376</Characters>
  <Application>Microsoft Office Word</Application>
  <DocSecurity>0</DocSecurity>
  <Lines>199</Lines>
  <Paragraphs>161</Paragraphs>
  <ScaleCrop>false</ScaleCrop>
  <Company/>
  <LinksUpToDate>false</LinksUpToDate>
  <CharactersWithSpaces>10191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Colin L</cp:lastModifiedBy>
  <cp:revision>6</cp:revision>
  <dcterms:created xsi:type="dcterms:W3CDTF">2017-08-13T12:56:00Z</dcterms:created>
  <dcterms:modified xsi:type="dcterms:W3CDTF">2017-08-24T04:35:00Z</dcterms:modified>
</cp:coreProperties>
</file>